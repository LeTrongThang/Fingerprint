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3484054"/>
    <w:bookmarkStart w:id="1" w:name="_Toc473484199"/>
    <w:p w14:paraId="24D46429" w14:textId="77777777" w:rsidR="001D4A34" w:rsidRPr="00A877DB" w:rsidRDefault="001D4A34" w:rsidP="001D4A34">
      <w:pPr>
        <w:jc w:val="center"/>
        <w:rPr>
          <w:rFonts w:ascii="Times New Roman" w:hAnsi="Times New Roman"/>
          <w:b/>
          <w:bCs/>
          <w:sz w:val="52"/>
          <w:szCs w:val="52"/>
        </w:rPr>
      </w:pPr>
      <w:r w:rsidRPr="00A877DB">
        <w:rPr>
          <w:rFonts w:ascii="Times New Roman" w:hAnsi="Times New Roman"/>
          <w:i/>
          <w:noProof/>
          <w:sz w:val="32"/>
        </w:rPr>
        <mc:AlternateContent>
          <mc:Choice Requires="wpg">
            <w:drawing>
              <wp:anchor distT="0" distB="0" distL="114300" distR="114300" simplePos="0" relativeHeight="251713024" behindDoc="1" locked="0" layoutInCell="1" allowOverlap="1" wp14:anchorId="111D9BD9" wp14:editId="0D4954D1">
                <wp:simplePos x="0" y="0"/>
                <wp:positionH relativeFrom="column">
                  <wp:posOffset>-165057</wp:posOffset>
                </wp:positionH>
                <wp:positionV relativeFrom="paragraph">
                  <wp:posOffset>-146685</wp:posOffset>
                </wp:positionV>
                <wp:extent cx="6010232" cy="88392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32" cy="8839200"/>
                          <a:chOff x="1625" y="1003"/>
                          <a:chExt cx="9158" cy="14683"/>
                        </a:xfrm>
                      </wpg:grpSpPr>
                      <wps:wsp>
                        <wps:cNvPr id="5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7AD55" id="Group 55" o:spid="_x0000_s1026" style="position:absolute;margin-left:-13pt;margin-top:-11.55pt;width:473.25pt;height:696pt;z-index:-2516034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KSr8A&#10;AADbAAAADwAAAGRycy9kb3ducmV2LnhtbESPzQrCMBCE74LvEFbwpqlFRapRRBBE8eAPeF2btS02&#10;m9JErW9vBMHjMDPfMLNFY0rxpNoVlhUM+hEI4tTqgjMF59O6NwHhPLLG0jIpeJODxbzdmmGi7YsP&#10;9Dz6TAQIuwQV5N5XiZQuzcmg69uKOHg3Wxv0QdaZ1DW+AtyUMo6isTRYcFjIsaJVTun9+DAKTtv4&#10;shvExBYn18u+LMx7aGOlup1mOQXhqfH/8K+90QpGY/h+CT9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C4pKvwAAANsAAAAPAAAAAAAAAAAAAAAAAJgCAABkcnMvZG93bnJl&#10;di54bWxQSwUGAAAAAAQABAD1AAAAhA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OO8MA&#10;AADbAAAADwAAAGRycy9kb3ducmV2LnhtbESPQWvCQBSE74L/YXlCL1I3FqohdRUtFCyCYLT0+sg+&#10;k5Ds27C71fTfu4LgcZiZb5jFqjetuJDztWUF00kCgriwuuZSwen49ZqC8AFZY2uZFPyTh9VyOFhg&#10;pu2VD3TJQykihH2GCqoQukxKX1Rk0E9sRxy9s3UGQ5SulNrhNcJNK9+SZCYN1hwXKuzos6Kiyf+M&#10;gpp/99/sfnbNNtXNOJ0nrt00Sr2M+vUHiEB9eIYf7a1W8D6H+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9OO8MAAADb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zZ8EA&#10;AADbAAAADwAAAGRycy9kb3ducmV2LnhtbERPTWvCQBC9C/6HZQredNOKIqmrFEFaPVltoccxO02C&#10;2dl0dzXpv+8cCh4f73u57l2jbhRi7dnA4yQDRVx4W3Np4OO0HS9AxYRssfFMBn4pwno1HCwxt77j&#10;d7odU6kkhGOOBqqU2lzrWFTkME58Syzctw8Ok8BQahuwk3DX6Kcsm2uHNUtDhS1tKioux6szMG/O&#10;uzjtu6/L67aduf3n4Rx+DsaMHvqXZ1CJ+nQX/7vfrPhkvXyR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9M2fBAAAA2wAAAA8AAAAAAAAAAAAAAAAAmAIAAGRycy9kb3du&#10;cmV2LnhtbFBLBQYAAAAABAAEAPUAAACG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1dFsIA&#10;AADbAAAADwAAAGRycy9kb3ducmV2LnhtbESPzYoCMRCE74LvEFrwphkFZR2NIoKwsCedRfDWTtr5&#10;cdIZkqjj2xthYY9FVX1FrTadacSDnK8sK5iMExDEudUVFwp+s/3oC4QPyBoby6TgRR42635vham2&#10;Tz7Q4xgKESHsU1RQhtCmUvq8JIN+bFvi6F2tMxiidIXUDp8Rbho5TZK5NFhxXCixpV1J+e14Nwry&#10;rMbLObmc6kU26fxs7+ra/Cg1HHTbJYhAXfgP/7W/tYL5FD5f4g+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V0WwgAAANs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45mcQA&#10;AADbAAAADwAAAGRycy9kb3ducmV2LnhtbESPQWvCQBSE74X+h+UVeim6qZZQo6uUgiAUK0n1/sw+&#10;k8Xs25Ddmvjv3ULB4zAz3zCL1WAbcaHOG8cKXscJCOLSacOVgv3PevQOwgdkjY1jUnAlD6vl48MC&#10;M+16zulShEpECPsMFdQhtJmUvqzJoh+7ljh6J9dZDFF2ldQd9hFuGzlJklRaNBwXamzps6byXPxa&#10;Bcam66/v8JYWh6N5yfvJbLdJtko9Pw0fcxCBhnAP/7c3WkE6hb8v8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eOZnEAAAA2w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knJcYA&#10;AADbAAAADwAAAGRycy9kb3ducmV2LnhtbESPzWrDMBCE74W8g9hCLiWRG4wJbpRgAiWBXlrXFHJb&#10;rPUPsVbGkh03T18VCj0OM/MNszvMphMTDa61rOB5HYEgLq1uuVZQfL6utiCcR9bYWSYF3+TgsF88&#10;7DDV9sYfNOW+FgHCLkUFjfd9KqUrGzLo1rYnDl5lB4M+yKGWesBbgJtObqIokQZbDgsN9nRsqLzm&#10;o1GwfWrjU/bWF0V+vX/dK/k+VpdMqeXjnL2A8DT7//Bf+6wVJDH8fgk/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knJcYAAADbAAAADwAAAAAAAAAAAAAAAACYAgAAZHJz&#10;L2Rvd25yZXYueG1sUEsFBgAAAAAEAAQA9QAAAIs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dL+ccA&#10;AADbAAAADwAAAGRycy9kb3ducmV2LnhtbESPW2vCQBSE3wX/w3KEvohuKsVLdJUqFAp9aY14eTtm&#10;j0kwezZk15j213cLBR+HmfmGWaxaU4qGaldYVvA8jEAQp1YXnCnYJW+DKQjnkTWWlknBNzlYLbud&#10;Bcba3vmLmq3PRICwi1FB7n0VS+nSnAy6oa2Ig3extUEfZJ1JXeM9wE0pR1E0lgYLDgs5VrTJKb1u&#10;b0bB+mPPyctx037uZqfksG/65x+6KfXUa1/nIDy1/hH+b79rBeMJ/H0JP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3S/nHAAAA2wAAAA8AAAAAAAAAAAAAAAAAmAIAAGRy&#10;cy9kb3ducmV2LnhtbFBLBQYAAAAABAAEAPUAAACM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sI27sA&#10;AADbAAAADwAAAGRycy9kb3ducmV2LnhtbERPSwrCMBDdC94hjOBOUxVUqqmIILitH3A5NGNbmkxK&#10;E7Xe3iwEl4/33+56a8SLOl87VjCbJiCIC6drLhVcL8fJGoQPyBqNY1LwIQ+7bDjYYqrdm3N6nUMp&#10;Ygj7FBVUIbSplL6oyKKfupY4cg/XWQwRdqXUHb5juDVyniRLabHm2FBhS4eKiub8tAoe9U0+0e3X&#10;lF+WTb4wt+RwN0qNR/1+AyJQH/7in/ukFazi+vgl/gCZ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6rCNu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94AcMA&#10;AADbAAAADwAAAGRycy9kb3ducmV2LnhtbESPT2sCMRTE7wW/Q3iCt5rdHrRsjaJCqUe7/YPeHpvn&#10;ZnHzEpJU129vCoUeh5n5DbNYDbYXFwqxc6ygnBYgiBunO24VfH68Pj6DiAlZY++YFNwowmo5elhg&#10;pd2V3+lSp1ZkCMcKFZiUfCVlbAxZjFPnibN3csFiyjK0Uge8Zrjt5VNRzKTFjvOCQU9bQ825/rEK&#10;DsdDivX3V+mtn5u3U7fZ7sOg1GQ8rF9AJBrSf/ivvdMK5iX8fsk/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94AcMAAADb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MmcMA&#10;AADbAAAADwAAAGRycy9kb3ducmV2LnhtbESPQWvCQBSE74L/YXmF3symIsZGV5FCbXvwYFI8P7LP&#10;JJh9G7JrTP59Vyh4HGbmG2azG0wjeupcbVnBWxSDIC6srrlU8Jt/zlYgnEfW2FgmBSM52G2nkw2m&#10;2t75RH3mSxEg7FJUUHnfplK6oiKDLrItcfAutjPog+xKqTu8B7hp5DyOl9JgzWGhwpY+Kiqu2c0o&#10;yMvr4v1QjOaQsD2bn+zreO5ZqdeXYb8G4Wnwz/B/+1srSObw+B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HMmcMAAADb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Z7cIA&#10;AADbAAAADwAAAGRycy9kb3ducmV2LnhtbESPT4vCMBTE78J+h/AWvGmqgi7VKCL4D0/WLV4fzbMt&#10;Ni8lidr99hthYY/DzPyGWaw604gnOV9bVjAaJiCIC6trLhV8X7aDLxA+IGtsLJOCH/KwWn70Fphq&#10;++IzPbNQighhn6KCKoQ2ldIXFRn0Q9sSR+9mncEQpSuldviKcNPIcZJMpcGa40KFLW0qKu7Zwyg4&#10;Xt0+P+Yja67j8y5zZnYqspNS/c9uPQcRqAv/4b/2QSuYTeD9Jf4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5nt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o8MQA&#10;AADbAAAADwAAAGRycy9kb3ducmV2LnhtbESPQWsCMRSE7wX/Q3gFbzVrkbasRilCQRSEulI9PjbP&#10;3ejmZUmi7v77plDwOMzMN8xs0dlG3MgH41jBeJSBIC6dNlwp2BdfLx8gQkTW2DgmBT0FWMwHTzPM&#10;tbvzN912sRIJwiFHBXWMbS5lKGuyGEauJU7eyXmLMUlfSe3xnuC2ka9Z9iYtGk4LNba0rKm87K5W&#10;waQfG3Oyrj9e/P5nXWwLfdiclRo+d59TEJG6+Aj/t1dawfsE/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PaPD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0sMQA&#10;AADbAAAADwAAAGRycy9kb3ducmV2LnhtbESPX2vCQBDE3wv9DscWfNNLpFVJvUgJCD4J/sH6uM1u&#10;k9DcXsxdNX77XqHQx2FmfsMsV4Nt1ZV73zgxkE4SUCylo0YqA8fDerwA5QMKYeuEDdzZwyp/fFhi&#10;Ru4mO77uQ6UiRHyGBuoQukxrX9Zs0U9cxxK9T9dbDFH2laYebxFuWz1Nkpm22EhcqLHjoubya/9t&#10;DZw2JGui3cciPW+f6XAp3s/bwpjR0/D2CirwEP7Df+0NGZi/wO+X+AN0/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dLDEAAAA2w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s6sMA&#10;AADbAAAADwAAAGRycy9kb3ducmV2LnhtbESPX2vCMBTF3wf7DuEO9jZTK7NSTYsIuu1t6nCvl+ba&#10;lDY3pYnafftlMPDxcP78OKtytJ240uAbxwqmkwQEceV0w7WCr+P2ZQHCB2SNnWNS8EMeyuLxYYW5&#10;djfe0/UQahFH2OeowITQ51L6ypBFP3E9cfTObrAYohxqqQe8xXHbyTRJ5tJiw5FgsKeNoao9XGyE&#10;NIv2+5y9dh+zk0myXXb6fHOpUs9P43oJItAY7uH/9rtWkM3h70v8A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hs6s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Q6r4A&#10;AADbAAAADwAAAGRycy9kb3ducmV2LnhtbESPywrCMBRE94L/EK7gTlNd+KhGEUFxJb4+4NJc22Jz&#10;U5rYx98bQXA5zMwZZr1tTSFqqlxuWcFkHIEgTqzOOVXwuB9GCxDOI2ssLJOCjhxsN/3eGmNtG75S&#10;ffOpCBB2MSrIvC9jKV2SkUE3tiVx8J62MuiDrFKpK2wC3BRyGkUzaTDnsJBhSfuMktftbRScZ77p&#10;GiyWiTu6tq533WXx6pQaDtrdCoSn1v/Dv/ZJK5jP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qxkOq+AAAA2wAAAA8AAAAAAAAAAAAAAAAAmAIAAGRycy9kb3ducmV2&#10;LnhtbFBLBQYAAAAABAAEAPUAAACD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CE8EA&#10;AADbAAAADwAAAGRycy9kb3ducmV2LnhtbERPy2oCMRTdF/yHcIXuasYKrYwTRaQFodDWB+P2Mrnz&#10;wORmSFId/75ZCC4P512sBmvEhXzoHCuYTjIQxJXTHTcKjofPlzmIEJE1Gsek4EYBVsvRU4G5dlfe&#10;0WUfG5FCOOSooI2xz6UMVUsWw8T1xImrnbcYE/SN1B6vKdwa+Zplb9Jix6mhxZ42LVXn/Z9VMDff&#10;P1+32mQ+/JZlrD5O5WF2Uup5PKwXICIN8SG+u7dawXsam76kH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ZghPBAAAA2wAAAA8AAAAAAAAAAAAAAAAAmAIAAGRycy9kb3du&#10;cmV2LnhtbFBLBQYAAAAABAAEAPUAAACG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MJcQA&#10;AADbAAAADwAAAGRycy9kb3ducmV2LnhtbESPzWrDMBCE74G+g9hCb4ncHPrjRg5tiMEFX/LzAIu1&#10;tYWtlbGU2M7TR4VCj8PMfMNstpPtxJUGbxwreF4lIIgrpw3XCs6nfPkGwgdkjZ1jUjCTh232sNhg&#10;qt3IB7oeQy0ihH2KCpoQ+lRKXzVk0a9cTxy9HzdYDFEOtdQDjhFuO7lOkhdp0XBcaLCnXUNVe7xY&#10;BeX3l9zNXVkU7Tk/7G9rk9TeKPX0OH1+gAg0hf/wX7vQCl7f4fdL/AE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xTCXEAAAA2wAAAA8AAAAAAAAAAAAAAAAAmAIAAGRycy9k&#10;b3ducmV2LnhtbFBLBQYAAAAABAAEAPUAAACJ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1oMQA&#10;AADbAAAADwAAAGRycy9kb3ducmV2LnhtbESPy04DMQxF90j8Q2QkdjShC1RNm1YwbYEFVOrjA6yJ&#10;OxkxcUZJaIe/xwskltb1PfZZrMbQqwul3EW28DgxoIib6DpuLZyO24cZqFyQHfaRycIPZVgtb28W&#10;WLl45T1dDqVVAuFcoQVfylBpnRtPAfMkDsSSnWMKWGRMrXYJrwIPvZ4a86QDdiwXPA5Ue2q+Dt9B&#10;KLuX9PZ5zuu6Nv3pdec3H1Ozsfb+bnyegyo0lv/lv/a7szCT78VFPE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3daD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uj5MUA&#10;AADbAAAADwAAAGRycy9kb3ducmV2LnhtbESPW2vCQBSE3wX/w3IKvjWbXqKSuooUan2pYLw8H7On&#10;STB7NmTXGPvru4WCj8PMfMPMFr2pRUetqywreIpiEMS51RUXCva7j8cpCOeRNdaWScGNHCzmw8EM&#10;U22vvKUu84UIEHYpKii9b1IpXV6SQRfZhjh437Y16INsC6lbvAa4qeVzHI+lwYrDQokNvZeUn7OL&#10;UbDRX58Hn1eXo0yy159Vclom3USp0UO/fAPhqff38H97rRVMX+DvS/g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6PkxQAAANsAAAAPAAAAAAAAAAAAAAAAAJgCAABkcnMv&#10;ZG93bnJldi54bWxQSwUGAAAAAAQABAD1AAAAigM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VPsQA&#10;AADbAAAADwAAAGRycy9kb3ducmV2LnhtbESPT4vCMBTE7wt+h/AEb2vqH5ZSjSKKrBddrHvZ26N5&#10;NsXmpTTZWr+9ERb2OMzMb5jlure16Kj1lWMFk3ECgrhwuuJSwfdl/56C8AFZY+2YFDzIw3o1eFti&#10;pt2dz9TloRQRwj5DBSaEJpPSF4Ys+rFriKN3da3FEGVbSt3iPcJtLadJ8iEtVhwXDDa0NVTc8l+r&#10;4Hj8zLuZ6aZ4/tmd3Nf1MbukW6VGw36zABGoD//hv/ZBK0jn8Po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FT7EAAAA2w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8+8QA&#10;AADbAAAADwAAAGRycy9kb3ducmV2LnhtbESPQWvCQBSE70L/w/IKvUjdKBJsmo2UgiAULabt/TX7&#10;TBazb0N2NfHfu0Khx2FmvmHy9WhbcaHeG8cK5rMEBHHltOFawffX5nkFwgdkja1jUnAlD+viYZJj&#10;pt3AB7qUoRYRwj5DBU0IXSalrxqy6GeuI47e0fUWQ5R9LXWPQ4TbVi6SJJUWDceFBjt6b6g6lWer&#10;wNh087EPy7T8+TXTw7B4+dwmO6WeHse3VxCBxvAf/mtvtYJVCvcv8Qf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fPv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daJL0A&#10;AADbAAAADwAAAGRycy9kb3ducmV2LnhtbERPTYvCMBC9C/6HMIIX0XQ9iFajiLAgCsKqB49DM7bB&#10;ZlKSWOu/Nwdhj4/3vdp0thYt+WAcK/iZZCCIC6cNlwqul9/xHESIyBprx6TgTQE2635vhbl2L/6j&#10;9hxLkUI45KigirHJpQxFRRbDxDXEibs7bzEm6EupPb5SuK3lNMtm0qLh1FBhQ7uKisf5aRWcFiR1&#10;q8kbPJbzg37TzXQjpYaDbrsEEamL/+Kve68VLNL69CX9A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PdaJL0AAADbAAAADwAAAAAAAAAAAAAAAACYAgAAZHJzL2Rvd25yZXYu&#10;eG1sUEsFBgAAAAAEAAQA9QAAAII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amMQA&#10;AADbAAAADwAAAGRycy9kb3ducmV2LnhtbESPT2sCMRTE7wW/Q3iCl6JZ3SK6GkWEYk8F/xw8PjbP&#10;zeLmZUlSd/32plDocZiZ3zDrbW8b8SAfascKppMMBHHpdM2Vgsv5c7wAESKyxsYxKXhSgO1m8LbG&#10;QruOj/Q4xUokCIcCFZgY20LKUBqyGCauJU7ezXmLMUlfSe2xS3DbyFmWzaXFmtOCwZb2hsr76ccq&#10;yPz5fjXX749Zl78f8sWx5lu+V2o07HcrEJH6+B/+a39pBcsp/H5JP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Ampj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p28QA&#10;AADbAAAADwAAAGRycy9kb3ducmV2LnhtbESPQYvCMBSE74L/ITzBm6brQdZuU5EVQWUPWgXd26N5&#10;tsXmpTRR6783Cwseh5n5hknmnanFnVpXWVbwMY5AEOdWV1woOB5Wo08QziNrrC2Tgic5mKf9XoKx&#10;tg/e0z3zhQgQdjEqKL1vYildXpJBN7YNcfAutjXog2wLqVt8BLip5SSKptJgxWGhxIa+S8qv2c0o&#10;+O1u52i7fG52tDwXp2P9czllTqnhoFt8gfDU+Xf4v73WCmYT+PsSf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3adv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hcUA&#10;AADbAAAADwAAAGRycy9kb3ducmV2LnhtbESPT2vCQBTE7wW/w/KE3urGSEubuopEBA+CVXvx9sy+&#10;JsHs27C7zZ9v3y0Uehxm5jfMcj2YRnTkfG1ZwXyWgCAurK65VPB52T29gvABWWNjmRSM5GG9mjws&#10;MdO25xN151CKCGGfoYIqhDaT0hcVGfQz2xJH78s6gyFKV0rtsI9w08g0SV6kwZrjQoUt5RUV9/O3&#10;UZCOzWHXXnR++xjd8YTb5+S4uCr1OB027yACDeE//NfeawVvC/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ACFxQAAANsAAAAPAAAAAAAAAAAAAAAAAJgCAABkcnMv&#10;ZG93bnJldi54bWxQSwUGAAAAAAQABAD1AAAAig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LjksQA&#10;AADbAAAADwAAAGRycy9kb3ducmV2LnhtbESPQWvCQBSE70L/w/IKvemmQotJ3QQpSBVPjW3Pj+wz&#10;G8y+DdltTPz1bqHgcZiZb5h1MdpWDNT7xrGC50UCgrhyuuFawddxO1+B8AFZY+uYFEzkocgfZmvM&#10;tLvwJw1lqEWEsM9QgQmhy6T0lSGLfuE64uidXG8xRNnXUvd4iXDbymWSvEqLDccFgx29G6rO5a9V&#10;0A3l9L0xbfoz7a7Dx/4wVT4plXp6HDdvIAKN4R7+b++0gvQF/r7EH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S45LEAAAA2wAAAA8AAAAAAAAAAAAAAAAAmAIAAGRycy9k&#10;b3ducmV2LnhtbFBLBQYAAAAABAAEAPUAAACJ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SsXsQA&#10;AADbAAAADwAAAGRycy9kb3ducmV2LnhtbESPS2/CMBCE75X4D9YicSsOSLwCBkFpK648LtxW8ZIE&#10;4nUaO2D+fY1UqcfRzHyjWayCqcSdGldaVjDoJyCIM6tLzhWcjl/vUxDOI2usLJOCJzlYLTtvC0y1&#10;ffCe7gefiwhhl6KCwvs6ldJlBRl0fVsTR+9iG4M+yiaXusFHhJtKDpNkLA2WHBcKrOmjoOx2aI2C&#10;0G6P35PP5+3nupGTzXA2akfhrFSvG9ZzEJ6C/w//tXdawWwMr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F7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Mf8QA&#10;AADbAAAADwAAAGRycy9kb3ducmV2LnhtbESPT4vCMBTE78J+h/AWvGnqHkSrUcRl2RUEsf45P5tn&#10;W9q8lCZb67c3guBxmJnfMPNlZyrRUuMKywpGwwgEcWp1wZmC4+FnMAHhPLLGyjIpuJOD5eKjN8dY&#10;2xvvqU18JgKEXYwKcu/rWEqX5mTQDW1NHLyrbQz6IJtM6gZvAW4q+RVFY2mw4LCQY03rnNIy+TcK&#10;zrvrujz/bjfJfZ99XzanibXlVqn+Z7eagfDU+Xf41f7TCqZTeH4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HTH/EAAAA2w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qMMQA&#10;AADcAAAADwAAAGRycy9kb3ducmV2LnhtbESPQW/CMAyF70j7D5En7QYpTGKoIyA0xLQbrOwHWI3X&#10;VEucrglQ9uvnAxI3W+/5vc/L9RC8OlOf2sgGppMCFHEdbcuNga/jbrwAlTKyRR+ZDFwpwXr1MFpi&#10;aeOFP+lc5UZJCKcSDbicu1LrVDsKmCaxIxbtO/YBs6x9o22PFwkPXs+KYq4DtiwNDjt6c1T/VKdg&#10;4Hm/ffcuno7V4YWHP7/Qv9fd3pinx2HzCirTkO/m2/WHFfxC8OUZmU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kqjDEAAAA3AAAAA8AAAAAAAAAAAAAAAAAmAIAAGRycy9k&#10;b3ducmV2LnhtbFBLBQYAAAAABAAEAPUAAACJ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tZMAA&#10;AADcAAAADwAAAGRycy9kb3ducmV2LnhtbERPTYvCMBC9L/gfwgheFk1VWEo1iggL62XBruJ1aMam&#10;2kxKE2333xtB8DaP9znLdW9rcafWV44VTCcJCOLC6YpLBYe/73EKwgdkjbVjUvBPHtarwccSM+06&#10;3tM9D6WIIewzVGBCaDIpfWHIop+4hjhyZ9daDBG2pdQtdjHc1nKWJF/SYsWxwWBDW0PFNb9ZBbOq&#10;M5TX4TQvd5+uSS+/t8uRlBoN+80CRKA+vMUv94+O85Mp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JtZMAAAADcAAAADwAAAAAAAAAAAAAAAACYAgAAZHJzL2Rvd25y&#10;ZXYueG1sUEsFBgAAAAAEAAQA9QAAAIU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9fMEA&#10;AADcAAAADwAAAGRycy9kb3ducmV2LnhtbERPTYvCMBC9C/6HMII3TfUgUo2igqBoD7qL56EZ22oz&#10;qU3U6q/fLAje5vE+ZzpvTCkeVLvCsoJBPwJBnFpdcKbg92fdG4NwHlljaZkUvMjBfNZuTTHW9skH&#10;ehx9JkIIuxgV5N5XsZQuzcmg69uKOHBnWxv0AdaZ1DU+Q7gp5TCKRtJgwaEhx4pWOaXX490o2F5u&#10;SfY67E7nZL+/vd+7ZkDJUqlup1lMQHhq/Ff8cW90mB8N4f+ZcIG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w/XzBAAAA3AAAAA8AAAAAAAAAAAAAAAAAmAIAAGRycy9kb3du&#10;cmV2LnhtbFBLBQYAAAAABAAEAPUAAACGAw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Q8MEA&#10;AADcAAAADwAAAGRycy9kb3ducmV2LnhtbERPTWsCMRC9C/6HMII3TapQZDVKKS0IBWtV1uuwGXeX&#10;JpMlSXX9901B6G0e73NWm95ZcaUQW88anqYKBHHlTcu1htPxfbIAEROyQeuZNNwpwmY9HKywMP7G&#10;X3Q9pFrkEI4FamhS6gopY9WQwzj1HXHmLj44TBmGWpqAtxzurJwp9SwdtpwbGuzotaHq+/DjNCzs&#10;7vPjfrEqxH1ZpurtXB7nZ63Ho/5lCSJRn/7FD/fW5PlqDn/P5Av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EPDBAAAA3AAAAA8AAAAAAAAAAAAAAAAAmAIAAGRycy9kb3du&#10;cmV2LnhtbFBLBQYAAAAABAAEAPUAAACG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GiMMA&#10;AADcAAAADwAAAGRycy9kb3ducmV2LnhtbERPS0vDQBC+C/6HZQRvdhNpRWK3RcRCL0IfCh6H7JgN&#10;Zmdjdpqk/fXdgtDbfHzPmS9H36ieulgHNpBPMlDEZbA1VwY+96uHZ1BRkC02gcnAkSIsF7c3cyxs&#10;GHhL/U4qlUI4FmjAibSF1rF05DFOQkucuJ/QeZQEu0rbDocU7hv9mGVP2mPNqcFhS2+Oyt/dwRv4&#10;CO+5SLn5+s5nf25/nA11f9oYc383vr6AEhrlKv53r22an03h8ky6QC/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tGiM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TNAMIA&#10;AADcAAAADwAAAGRycy9kb3ducmV2LnhtbERP32vCMBB+H/g/hBP2MmbiwFmqUVQQHMJA3djr0Zxt&#10;aXMpSdTuvzfCYG/38f28+bK3rbiSD7VjDeORAkFcOFNzqeHrtH3NQISIbLB1TBp+KcByMXiaY27c&#10;jQ90PcZSpBAOOWqoYuxyKUNRkcUwch1x4s7OW4wJ+lIaj7cUblv5ptS7tFhzaqiwo01FRXO8WA01&#10;/3x+sP/eN7vMNC/ZVPl23Wj9POxXMxCR+vgv/nPvTJqvJvB4Jl0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M0A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7BBcMA&#10;AADcAAAADwAAAGRycy9kb3ducmV2LnhtbERPTWvCQBC9F/wPywje6kZLg0TXIILY9mSthR7H7JiE&#10;ZGfj7mrSf98tFHqbx/ucVT6YVtzJ+dqygtk0AUFcWF1zqeD0sXtcgPABWWNrmRR8k4d8PXpYYaZt&#10;z+90P4ZSxBD2GSqoQugyKX1RkUE/tR1x5C7WGQwRulJqh30MN62cJ0kqDdYcGyrsaFtR0RxvRkHa&#10;nl/909B/Nftd92zePg9ndz0oNRkPmyWIQEP4F/+5X3Scn6Tw+0y8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7BBc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gvcIA&#10;AADcAAAADwAAAGRycy9kb3ducmV2LnhtbERPS2sCMRC+C/0PYQq9aWKh1W6NUgoLhZ7qiuBt3Ez3&#10;0c1kSdJ1/fdGELzNx/ec1Wa0nRjIh8axhvlMgSAunWm40rAr8ukSRIjIBjvHpOFMATbrh8kKM+NO&#10;/EPDNlYihXDIUEMdY59JGcqaLIaZ64kT9+u8xZigr6TxeErhtpPPSr1Kiw2nhhp7+qyp/Nv+Ww1l&#10;0eLxoI779q2Yj+El921rv7V+ehw/3kFEGuNdfHN/mTRfLeD6TLpAr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CC9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CFcUA&#10;AADcAAAADwAAAGRycy9kb3ducmV2LnhtbESPT2vCQBDF7wW/wzJCb3VjkSLRVUQQFC+N9tDjmJ38&#10;0exsyG5j/Padg+Bthvfmvd8s14NrVE9dqD0bmE4SUMS5tzWXBn7Ou485qBCRLTaeycCDAqxXo7cl&#10;ptbfOaP+FEslIRxSNFDF2KZah7wih2HiW2LRCt85jLJ2pbYd3iXcNfozSb60w5qlocKWthXlt9Of&#10;M7C7ff/228flMMtmed9eXXHMmsKY9/GwWYCKNMSX+Xm9t4KfCK08IxPo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sIVxQAAANwAAAAPAAAAAAAAAAAAAAAAAJgCAABkcnMv&#10;ZG93bnJldi54bWxQSwUGAAAAAAQABAD1AAAAigM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uisAA&#10;AADcAAAADwAAAGRycy9kb3ducmV2LnhtbERPTYvCMBC9L/gfwgh7W1M9LGvXKCJUxJvVi7fZZGyL&#10;zaQmUeu/N8KCt3m8z5ktetuKG/nQOFYwHmUgiLUzDVcKDvvi6wdEiMgGW8ek4EEBFvPBxwxz4+68&#10;o1sZK5FCOOSooI6xy6UMuiaLYeQ64sSdnLcYE/SVNB7vKdy2cpJl39Jiw6mhxo5WNelzebUKTrtj&#10;8fibbtdOL/3BNUV5OeqVUp/DfvkLIlIf3+J/98ak+dkUXs+kC+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zuisAAAADc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lSd8UA&#10;AADcAAAADwAAAGRycy9kb3ducmV2LnhtbESPQWvDMAyF74P9B6PCLmN1usNasrqlFAphhUGz/QA1&#10;VuOQWA6212b/vjoMdpN4T+99Wm8nP6grxdQFNrCYF6CIm2A7bg18fx1eVqBSRrY4BCYDv5Rgu3l8&#10;WGNpw41PdK1zqySEU4kGXM5jqXVqHHlM8zASi3YJ0WOWNbbaRrxJuB/0a1G8aY8dS4PDkfaOmr7+&#10;8QaK46naPx/iZ+zrzvWVXu6WH2djnmbT7h1Upin/m/+uKyv4C8GXZ2QC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VJ3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CYsIA&#10;AADcAAAADwAAAGRycy9kb3ducmV2LnhtbERPTWvCQBC9C/0PyxR6M5t4KJq6SmkR9aCgDe11zI7J&#10;0uxsyK4a/70rCN7m8T5nOu9tI87UeeNYQZakIIhLpw1XCoqfxXAMwgdkjY1jUnAlD/PZy2CKuXYX&#10;3tF5HyoRQ9jnqKAOoc2l9GVNFn3iWuLIHV1nMUTYVVJ3eInhtpGjNH2XFg3Hhhpb+qqp/N+frILv&#10;yZ82h/VS+l/TFqeCNtutmSj19tp/foAI1Ien+OFe6Tg/y+D+TLxAz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IJiwgAAANwAAAAPAAAAAAAAAAAAAAAAAJgCAABkcnMvZG93&#10;bnJldi54bWxQSwUGAAAAAAQABAD1AAAAhwM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2yhcMA&#10;AADcAAAADwAAAGRycy9kb3ducmV2LnhtbERPTWvCQBC9C/0PyxR6qxuFikRXSQXR0pO2oN7G7JgN&#10;zc6G7DZJ/fWuUPA2j/c582VvK9FS40vHCkbDBARx7nTJhYLvr/XrFIQPyBorx6TgjzwsF0+DOaba&#10;dbyjdh8KEUPYp6jAhFCnUvrckEU/dDVx5C6usRgibAqpG+xiuK3kOEkm0mLJscFgTStD+c/+1yo4&#10;XE+mO57ObbZZ+/fPj0tmtm+dUi/PfTYDEagPD/G/e6vj/NE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2yhcMAAADcAAAADwAAAAAAAAAAAAAAAACYAgAAZHJzL2Rv&#10;d25yZXYueG1sUEsFBgAAAAAEAAQA9QAAAIgD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3PMMA&#10;AADcAAAADwAAAGRycy9kb3ducmV2LnhtbERPTWvCQBC9F/wPywi91U1iEEldRQuVXkoxFXsdsmMS&#10;zM7G7Gq2/75bKPQ2j/c5q00wnbjT4FrLCtJZAoK4srrlWsHx8/VpCcJ5ZI2dZVLwTQ4268nDCgtt&#10;Rz7QvfS1iCHsClTQeN8XUrqqIYNuZnviyJ3tYNBHONRSDzjGcNPJLEkW0mDLsaHBnl4aqi7lzSjg&#10;PHzJzMp8cXvf7z4O59N4DSelHqdh+wzCU/D/4j/3m47z0zn8PhM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s3PM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Nc2sMA&#10;AADcAAAADwAAAGRycy9kb3ducmV2LnhtbERPTWvCQBC9F/wPyxR6KbqxBCupmyBCQ6kXjYVeh+y4&#10;Cc3Ohuxq0n/fLQje5vE+Z1NMthNXGnzrWMFykYAgrp1u2Sj4Or3P1yB8QNbYOSYFv+ShyGcPG8y0&#10;G/lI1yoYEUPYZ6igCaHPpPR1Qxb9wvXEkTu7wWKIcDBSDzjGcNvJlyRZSYstx4YGe9o1VP9UF6vg&#10;svsuy9Xzua0+X8saTWn26emg1NPjtH0DEWgKd/HN/aHj/GUK/8/EC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Nc2sMAAADc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QFcMA&#10;AADcAAAADwAAAGRycy9kb3ducmV2LnhtbERP32vCMBB+H/g/hBP2NtOOKaMzyhgMhoKglW2PR3O2&#10;mc2lJFHb/94Iwt7u4/t582VvW3EmH4xjBfkkA0FcOW24VrAvP59eQYSIrLF1TAoGCrBcjB7mWGh3&#10;4S2dd7EWKYRDgQqaGLtCylA1ZDFMXEecuIPzFmOCvpba4yWF21Y+Z9lMWjScGhrs6KOh6rg7WQUv&#10;Q27Mwbrh9+j336tyU+qf9Z9Sj+P+/Q1EpD7+i+/uL53m51O4PZMu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hQFcMAAADcAAAADwAAAAAAAAAAAAAAAACYAgAAZHJzL2Rv&#10;d25yZXYueG1sUEsFBgAAAAAEAAQA9QAAAIg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5JsUA&#10;AADcAAAADwAAAGRycy9kb3ducmV2LnhtbERPS2vCQBC+F/oflin0UnRjW0Siq9TaSj0U8YXXITtm&#10;Q7OzIbsx0V/vFgq9zcf3nMmss6U4U+0LxwoG/QQEceZ0wbmC/e6zNwLhA7LG0jEpuJCH2fT+boKp&#10;di1v6LwNuYgh7FNUYEKoUil9Zsii77uKOHInV1sMEda51DW2MdyW8jlJhtJiwbHBYEXvhrKfbWMV&#10;vK6Odk7tvFl+HL79wqyb68viSanHh+5tDCJQF/7Ff+4vHecPhvD7TLx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HkmxQAAANwAAAAPAAAAAAAAAAAAAAAAAJgCAABkcnMv&#10;ZG93bnJldi54bWxQSwUGAAAAAAQABAD1AAAAi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7GVsEA&#10;AADcAAAADwAAAGRycy9kb3ducmV2LnhtbERPTYvCMBC9L/gfwgheljVVQaVrFBEEvQhblb0OzWxT&#10;bSalibb+eyMseJvH+5zFqrOVuFPjS8cKRsMEBHHudMmFgtNx+zUH4QOyxsoxKXiQh9Wy97HAVLuW&#10;f+iehULEEPYpKjAh1KmUPjdk0Q9dTRy5P9dYDBE2hdQNtjHcVnKcJFNpseTYYLCmjaH8mt2sgnHZ&#10;Gsqq8Dsp9p+unl8Ot8uZlBr0u/U3iEBdeIv/3Tsd549m8HomX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xlbBAAAA3A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oe5sMA&#10;AADcAAAADwAAAGRycy9kb3ducmV2LnhtbESPT4vCQAzF7wt+hyGCt3XqCotUR5GCsiCC/w4eQye2&#10;1U6mdEat335zELzlkfd7eZktOlerB7Wh8mxgNExAEefeVlwYOB1X3xNQISJbrD2TgRcFWMx7XzNM&#10;rX/ynh6HWCgJ4ZCigTLGJtU65CU5DEPfEMvu4luHUWRbaNviU8JdrX+S5Fc7rFgulNhQVlJ+O9yd&#10;1LDX83Wz9je8HHfjYrPNzrt7Zsyg3y2noCJ18WN+039WuJG0lWdkA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oe5sMAAADcAAAADwAAAAAAAAAAAAAAAACYAgAAZHJzL2Rv&#10;d25yZXYueG1sUEsFBgAAAAAEAAQA9QAAAIg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DYMEA&#10;AADcAAAADwAAAGRycy9kb3ducmV2LnhtbERPTYvCMBC9C/sfwix4kTWtiNRqlCII7tHqZW9DM7bV&#10;ZlKaaOv+erOw4G0e73PW28E04kGdqy0riKcRCOLC6ppLBefT/isB4TyyxsYyKXiSg+3mY7TGVNue&#10;j/TIfSlCCLsUFVTet6mUrqjIoJvaljhwF9sZ9AF2pdQd9iHcNHIWRQtpsObQUGFLu4qKW343CmaH&#10;+hgny33+k51+3fy7n2B2JaXGn0O2AuFp8G/xv/ugw/x4CX/PhA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qg2DBAAAA3AAAAA8AAAAAAAAAAAAAAAAAmAIAAGRycy9kb3du&#10;cmV2LnhtbFBLBQYAAAAABAAEAPUAAACGAw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gQMQA&#10;AADcAAAADwAAAGRycy9kb3ducmV2LnhtbESPQWvCQBCF74X+h2UEL0U3Bik2ukooCPZo9NLbkB2T&#10;aHY2ZFeT9td3DkJvM7w3732z2Y2uVQ/qQ+PZwGKegCIuvW24MnA+7WcrUCEiW2w9k4EfCrDbvr5s&#10;MLN+4CM9ilgpCeGQoYE6xi7TOpQ1OQxz3xGLdvG9wyhrX2nb4yDhrtVpkrxrhw1LQ40dfdZU3oq7&#10;M5AemuNi9bEvvvPTb1h+DW+YX8mY6WTM16AijfHf/Lw+WMFPBV+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4EDEAAAA3AAAAA8AAAAAAAAAAAAAAAAAmAIAAGRycy9k&#10;b3ducmV2LnhtbFBLBQYAAAAABAAEAPUAAACJAw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xJ8QA&#10;AADcAAAADwAAAGRycy9kb3ducmV2LnhtbERPTWvCQBC9F/wPywhepG4UKTa6Cbam4KWFxtLzmB2T&#10;YHY2ZNck/ffdgtDbPN7n7NLRNKKnztWWFSwXEQjiwuqaSwVfp7fHDQjnkTU2lknBDzlIk8nDDmNt&#10;B/6kPvelCCHsYlRQed/GUrqiIoNuYVviwF1sZ9AH2JVSdziEcNPIVRQ9SYM1h4YKW3qtqLjmN6Mg&#10;y54/yps7Htbz7/x8yd5Ht85flJpNx/0WhKfR/4vv7qMO81dL+HsmXC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gcSfEAAAA3A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pc8IA&#10;AADcAAAADwAAAGRycy9kb3ducmV2LnhtbERPS4vCMBC+C/sfwizsTVPLItI1iq4IggdRi7C3oZk+&#10;sJl0m1jrvzeC4G0+vufMFr2pRUetqywrGI8iEMSZ1RUXCtLTZjgF4TyyxtoyKbiTg8X8YzDDRNsb&#10;H6g7+kKEEHYJKii9bxIpXVaSQTeyDXHgctsa9AG2hdQt3kK4qWUcRRNpsOLQUGJDvyVll+PVKPhL&#10;Od+t7rm//G+7frr8Xp/3vFbq67Nf/oDw1Pu3+OXe6jA/juH5TLh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OlzwgAAANwAAAAPAAAAAAAAAAAAAAAAAJgCAABkcnMvZG93&#10;bnJldi54bWxQSwUGAAAAAAQABAD1AAAAhw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TMsIA&#10;AADcAAAADwAAAGRycy9kb3ducmV2LnhtbERPS2sCMRC+F/wPYQRvmtUWldUoKhS8aPFx0NuwmX3g&#10;ZrIkUdd/3wiF3ubje8582ZpaPMj5yrKC4SABQZxZXXGh4Hz67k9B+ICssbZMCl7kYbnofMwx1fbJ&#10;B3ocQyFiCPsUFZQhNKmUPivJoB/YhjhyuXUGQ4SukNrhM4abWo6SZCwNVhwbSmxoU1J2O96Ngvz0&#10;tav2aze5X8i8ik2eb9vrj1K9bruagQjUhn/xn3ur4/zRJ7yfi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RFMywgAAANwAAAAPAAAAAAAAAAAAAAAAAJgCAABkcnMvZG93&#10;bnJldi54bWxQSwUGAAAAAAQABAD1AAAAhwM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nJ8IA&#10;AADcAAAADwAAAGRycy9kb3ducmV2LnhtbERPS4vCMBC+L/gfwgh7W1PL4qMaRRcW9uKhVfE6NGNb&#10;bSalydb6740geJuP7znLdW9q0VHrKssKxqMIBHFudcWFgsP+92sGwnlkjbVlUnAnB+vV4GOJibY3&#10;TqnLfCFCCLsEFZTeN4mULi/JoBvZhjhwZ9sa9AG2hdQt3kK4qWUcRRNpsOLQUGJDPyXl1+zfKJin&#10;x7SLt6fx+TKd7Y6Zu17mm0ipz2G/WYDw1Pu3+OX+02F+/A3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Mucn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ecUA&#10;AADcAAAADwAAAGRycy9kb3ducmV2LnhtbERP32vCMBB+H/g/hBP2NlMLc6MaZQyGgmywTkXfzubW&#10;VptLTaLW/34ZDPZ2H9/Pm8w604gLOV9bVjAcJCCIC6trLhWsvt4enkH4gKyxsUwKbuRhNu3dTTDT&#10;9sqfdMlDKWII+wwVVCG0mZS+qMigH9iWOHLf1hkMEbpSaofXGG4amSbJSBqsOTZU2NJrRcUxPxsF&#10;u9P2ab5c7A8ft/Xo8L7tNq7JU6Xu+93LGESgLvyL/9wLHeenj/D7TLx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l5xQAAANwAAAAPAAAAAAAAAAAAAAAAAJgCAABkcnMv&#10;ZG93bnJldi54bWxQSwUGAAAAAAQABAD1AAAAi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sc58IA&#10;AADcAAAADwAAAGRycy9kb3ducmV2LnhtbERP32vCMBB+H/g/hBN8GZpapGydUcZAEMQNu/l+a842&#10;2FxKE239781g4Nt9fD9vuR5sI67UeeNYwXyWgCAunTZcKfj53kxfQPiArLFxTApu5GG9Gj0tMdeu&#10;5wNdi1CJGMI+RwV1CG0upS9rsuhnriWO3Ml1FkOEXSV1h30Mt41MkySTFg3Hhhpb+qipPBcXq8DY&#10;bLP7DIusOP6a50Ofvn5tk71Sk/Hw/gYi0BAe4n/3Vsf5aQZ/z8QL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xzn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RfL0A&#10;AADcAAAADwAAAGRycy9kb3ducmV2LnhtbERPSwrCMBDdC94hjOBOU12oVNMigiAuFD8HGJqxrTaT&#10;0kRbb28Ewd083ndWaWcq8aLGlZYVTMYRCOLM6pJzBdfLdrQA4TyyxsoyKXiTgzTp91YYa9vyiV5n&#10;n4sQwi5GBYX3dSylywoy6Ma2Jg7czTYGfYBNLnWDbQg3lZxG0UwaLDk0FFjTpqDscX4aBc9tp4/X&#10;W52vK7c/lYc2u3tcKDUcdOslCE+d/4t/7p0O86dz+D4TLpDJ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vkRfL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Bn8MA&#10;AADcAAAADwAAAGRycy9kb3ducmV2LnhtbESPQYsCMQyF74L/oUTwph09qIxWEWFBWDzorgdvYRqn&#10;g9N0nFYd//3msOAt4b2892W16XytntTGKrCByTgDRVwEW3Fp4Pfna7QAFROyxTowGXhThM2631th&#10;bsOLj/Q8pVJJCMccDbiUmlzrWDjyGMehIRbtGlqPSda21LbFl4T7Wk+zbKY9ViwNDhvaOSpup4c3&#10;8I3n42O3t5f6+p7cS3+Yu0OaGzMcdNslqERd+pj/r/dW8KdCK8/IBH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HBn8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8TGsEA&#10;AADcAAAADwAAAGRycy9kb3ducmV2LnhtbERPTYvCMBC9C/6HMMLeNNXDotUoogju4kGroN6GZmyL&#10;zaQ0Ueu/N4LgbR7vcyazxpTiTrUrLCvo9yIQxKnVBWcKDvtVdwjCeWSNpWVS8CQHs2m7NcFY2wfv&#10;6J74TIQQdjEqyL2vYildmpNB17MVceAutjboA6wzqWt8hHBTykEU/UqDBYeGHCta5JRek5tRcG5u&#10;p+h/+fzb0vKUHQ/l5nJMnFI/nWY+BuGp8V/xx73WYf5g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fExrBAAAA3AAAAA8AAAAAAAAAAAAAAAAAmAIAAGRycy9kb3du&#10;cmV2LnhtbFBLBQYAAAAABAAEAPUAAACG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WMQA&#10;AADcAAAADwAAAGRycy9kb3ducmV2LnhtbESPQWvCQBCF7wX/wzJCb3WjgtjUVUQUvPRgDPQ6ZKdJ&#10;NDsbshtN++udg+BthvfmvW9Wm8E16kZdqD0bmE4SUMSFtzWXBvLz4WMJKkRki41nMvBHATbr0dsK&#10;U+vvfKJbFkslIRxSNFDF2KZah6Iih2HiW2LRfn3nMMraldp2eJdw1+hZkiy0w5qlocKWdhUV16x3&#10;BvxP3zbJZ73//s+P2bm/XHdxmhvzPh62X6AiDfFlfl4freDPBV+ekQn0+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lj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s+cIA&#10;AADcAAAADwAAAGRycy9kb3ducmV2LnhtbERPTWvCQBC9C/0Pywi96SYtiI2uQQqllp6M1fOQHbPB&#10;7GzIbmPSX98VBG/zeJ+zzgfbiJ46XztWkM4TEMSl0zVXCn4OH7MlCB+QNTaOScFIHvLN02SNmXZX&#10;3lNfhErEEPYZKjAhtJmUvjRk0c9dSxy5s+sshgi7SuoOrzHcNvIlSRbSYs2xwWBL74bKS/FrFbR9&#10;MR63pnk7jbu//vPreyx9Uij1PB22KxCBhvAQ3907Hee/pnB7Jl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4Gz5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gVcAA&#10;AADcAAAADwAAAGRycy9kb3ducmV2LnhtbERPyYoCMRC9C/5DKMGbplWY0dYoOjAyBy8uH1B2qhfs&#10;VJpOqe3fTwaEudXjrbXadK5WD2pD5dnAZJyAIs68rbgwcDl/j+aggiBbrD2TgRcF2Kz7vRWm1j/5&#10;SI+TFCqGcEjRQCnSpFqHrCSHYewb4sjlvnUoEbaFti0+Y7ir9TRJPrTDimNDiQ19lZTdTndn4Cji&#10;J8Xn4ZoTzhf3vN7ZPXXGDAfddglKqJN/8dv9Y+P82RT+nokX6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aygVcAAAADcAAAADwAAAAAAAAAAAAAAAACYAgAAZHJzL2Rvd25y&#10;ZXYueG1sUEsFBgAAAAAEAAQA9QAAAIU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xmsIA&#10;AADcAAAADwAAAGRycy9kb3ducmV2LnhtbERP32vCMBB+H/g/hBv4NlPnGKMaZQgDURBmZfp4NGcb&#10;bS4lidr+98tg4Nt9fD9vtuhsI27kg3GsYDzKQBCXThuuFOyLr5cPECEia2wck4KeAizmg6cZ5trd&#10;+Ztuu1iJFMIhRwV1jG0uZShrshhGriVO3Ml5izFBX0nt8Z7CbSNfs+xdWjScGmpsaVlTedldrYK3&#10;fmzMybr+ePH7n3WxLfRhc1Zq+Nx9TkFE6uJD/O9e6TR/MoG/Z9IF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DGawgAAANwAAAAPAAAAAAAAAAAAAAAAAJgCAABkcnMvZG93&#10;bnJldi54bWxQSwUGAAAAAAQABAD1AAAAhwM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sW8EA&#10;AADcAAAADwAAAGRycy9kb3ducmV2LnhtbERPTWvCQBC9F/wPywi91Y22lZK6igiCUC9GvU+z0yQk&#10;Oxuzo0n/fVcQepvH+5zFanCNulEXKs8GppMEFHHubcWFgdNx+/IBKgiyxcYzGfilAKvl6GmBqfU9&#10;H+iWSaFiCIcUDZQibap1yEtyGCa+JY7cj+8cSoRdoW2HfQx3jZ4lyVw7rDg2lNjSpqS8zq7OQP3+&#10;fdnL11D3+7YQPlbn7HCdGvM8HtafoIQG+Rc/3Dsb57++wf2ZeIF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arFv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REcUA&#10;AADcAAAADwAAAGRycy9kb3ducmV2LnhtbESPQWvCQBCF7wX/wzJCb3VjxEaimyCF2vbWquh1yI7Z&#10;kOxsyK6a/vtuodDbDO/N+95sytF24kaDbxwrmM8SEMSV0w3XCo6H16cVCB+QNXaOScE3eSiLycMG&#10;c+3u/EW3fahFDGGfowITQp9L6StDFv3M9cRRu7jBYojrUEs94D2G206mSfIsLTYcCQZ7ejFUtfur&#10;jZBm1Z4v2bL7WJxMku2y0+ebS5V6nI7bNYhAY/g3/12/61h/sYTfZ+IE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GpERxQAAANw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HmncMA&#10;AADcAAAADwAAAGRycy9kb3ducmV2LnhtbERPS2sCMRC+F/wPYYTeatYH23ZrFNEWRPCgLRRvw2a6&#10;WdxMQpLq9t83QqG3+fieM1/2thMXCrF1rGA8KkAQ10633Cj4eH97eAIRE7LGzjEp+KEIy8Xgbo6V&#10;dlc+0OWYGpFDOFaowKTkKyljbchiHDlPnLkvFyymDEMjdcBrDrednBRFKS22nBsMelobqs/Hb6tg&#10;bx9fN5vnXbH15vMU3OxU9jOv1P2wX72ASNSnf/Gfe6vz/GkJt2fyB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HmncMAAADc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N6m8UA&#10;AADcAAAADwAAAGRycy9kb3ducmV2LnhtbESPQWvCQBCF7wX/wzJCL0U32lI0ukooCPZo7MXbkB2T&#10;aHY2ZFcT/fWdQ6G3Gd6b975ZbwfXqDt1ofZsYDZNQBEX3tZcGvg57iYLUCEiW2w8k4EHBdhuRi9r&#10;TK3v+UD3PJZKQjikaKCKsU21DkVFDsPUt8SinX3nMMraldp22Eu4a/Q8ST61w5qlocKWvioqrvnN&#10;GZjv68Nssdzlp+z4DB/f/RtmFzLmdTxkK1CRhvhv/rveW8F/F1p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3qbxQAAANwAAAAPAAAAAAAAAAAAAAAAAJgCAABkcnMv&#10;ZG93bnJldi54bWxQSwUGAAAAAAQABAD1AAAAigM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AMIA&#10;AADcAAAADwAAAGRycy9kb3ducmV2LnhtbERPTYvCMBC9L/gfwgheFk11F9FqlCII7tHWi7ehGdtq&#10;MylNtNVfbxYW9jaP9znrbW9q8aDWVZYVTCcRCOLc6ooLBadsP16AcB5ZY22ZFDzJwXYz+FhjrG3H&#10;R3qkvhAhhF2MCkrvm1hKl5dk0E1sQxy4i20N+gDbQuoWuxBuajmLork0WHFoKLGhXUn5Lb0bBbND&#10;dZwulvv0nGQv9/3TfWJyJaVGwz5ZgfDU+3/xn/ugw/yvJfw+Ey6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398AwgAAANwAAAAPAAAAAAAAAAAAAAAAAJgCAABkcnMvZG93&#10;bnJldi54bWxQSwUGAAAAAAQABAD1AAAAhwMAAAAA&#10;" fillcolor="#005196" stroked="f"/>
              </v:group>
            </w:pict>
          </mc:Fallback>
        </mc:AlternateContent>
      </w:r>
    </w:p>
    <w:p w14:paraId="29A4B17C" w14:textId="77777777" w:rsidR="001D4A34" w:rsidRPr="0065745C" w:rsidRDefault="001D4A34" w:rsidP="001D4A34">
      <w:pPr>
        <w:jc w:val="center"/>
        <w:rPr>
          <w:rFonts w:ascii="Times New Roman" w:hAnsi="Times New Roman"/>
          <w:b/>
          <w:sz w:val="28"/>
          <w:szCs w:val="28"/>
        </w:rPr>
      </w:pPr>
      <w:r w:rsidRPr="00026A50">
        <w:rPr>
          <w:rFonts w:ascii="Times New Roman" w:hAnsi="Times New Roman"/>
          <w:b/>
          <w:bCs/>
          <w:sz w:val="28"/>
          <w:szCs w:val="28"/>
        </w:rPr>
        <w:t xml:space="preserve">    </w:t>
      </w:r>
      <w:r>
        <w:rPr>
          <w:rFonts w:ascii="Times New Roman" w:hAnsi="Times New Roman"/>
          <w:b/>
          <w:bCs/>
          <w:sz w:val="28"/>
          <w:szCs w:val="28"/>
        </w:rPr>
        <w:tab/>
      </w:r>
      <w:r w:rsidRPr="0065745C">
        <w:rPr>
          <w:rFonts w:ascii="Times New Roman" w:hAnsi="Times New Roman"/>
          <w:b/>
          <w:bCs/>
          <w:sz w:val="28"/>
          <w:szCs w:val="28"/>
        </w:rPr>
        <w:tab/>
      </w:r>
      <w:r w:rsidRPr="0065745C">
        <w:rPr>
          <w:rFonts w:ascii="Times New Roman" w:hAnsi="Times New Roman"/>
          <w:b/>
          <w:sz w:val="28"/>
          <w:szCs w:val="28"/>
        </w:rPr>
        <w:t>ĐẠI HỌC QUỐC GIA TP. HỒ CHÍ MINH</w:t>
      </w:r>
    </w:p>
    <w:p w14:paraId="2E39A735" w14:textId="77777777" w:rsidR="001D4A34" w:rsidRPr="0065745C" w:rsidRDefault="001D4A34" w:rsidP="001D4A34">
      <w:pPr>
        <w:jc w:val="center"/>
        <w:rPr>
          <w:rFonts w:ascii="Times New Roman" w:hAnsi="Times New Roman"/>
          <w:b/>
          <w:sz w:val="28"/>
          <w:szCs w:val="28"/>
        </w:rPr>
      </w:pPr>
      <w:r w:rsidRPr="0065745C">
        <w:rPr>
          <w:rFonts w:ascii="Times New Roman" w:hAnsi="Times New Roman"/>
          <w:b/>
          <w:sz w:val="28"/>
          <w:szCs w:val="28"/>
        </w:rPr>
        <w:t>TRƯỜNG ĐẠI HỌC CÔNG NGHỆ THÔNG TIN</w:t>
      </w:r>
    </w:p>
    <w:p w14:paraId="74D068D4" w14:textId="77777777" w:rsidR="001D4A34" w:rsidRPr="0065745C" w:rsidRDefault="001D4A34" w:rsidP="001D4A34">
      <w:pPr>
        <w:jc w:val="center"/>
        <w:rPr>
          <w:rFonts w:ascii="Times New Roman" w:hAnsi="Times New Roman"/>
          <w:b/>
          <w:sz w:val="28"/>
          <w:szCs w:val="28"/>
        </w:rPr>
      </w:pPr>
      <w:r w:rsidRPr="0065745C">
        <w:rPr>
          <w:rFonts w:ascii="Times New Roman" w:hAnsi="Times New Roman"/>
          <w:b/>
          <w:sz w:val="28"/>
          <w:szCs w:val="28"/>
        </w:rPr>
        <w:t>KHOA KỸ THUẬT MÁY TÍNH</w:t>
      </w:r>
    </w:p>
    <w:p w14:paraId="7A527F47" w14:textId="77777777" w:rsidR="001D4A34" w:rsidRPr="0065745C" w:rsidRDefault="001D4A34" w:rsidP="001D4A34">
      <w:pPr>
        <w:jc w:val="center"/>
        <w:rPr>
          <w:rFonts w:ascii="Times New Roman" w:hAnsi="Times New Roman"/>
          <w:sz w:val="32"/>
          <w:szCs w:val="32"/>
        </w:rPr>
      </w:pPr>
    </w:p>
    <w:p w14:paraId="49E9C725" w14:textId="77777777" w:rsidR="001D4A34" w:rsidRPr="0065745C" w:rsidRDefault="001D4A34" w:rsidP="001D4A34">
      <w:pPr>
        <w:jc w:val="center"/>
        <w:rPr>
          <w:rFonts w:ascii="Times New Roman" w:hAnsi="Times New Roman"/>
        </w:rPr>
      </w:pPr>
      <w:r w:rsidRPr="0065745C">
        <w:rPr>
          <w:rFonts w:ascii="Times New Roman" w:hAnsi="Times New Roman"/>
          <w:noProof/>
          <w:szCs w:val="26"/>
        </w:rPr>
        <w:drawing>
          <wp:inline distT="0" distB="0" distL="0" distR="0" wp14:anchorId="3B258D5F" wp14:editId="5E148B54">
            <wp:extent cx="1800225" cy="1464181"/>
            <wp:effectExtent l="0" t="0" r="0" b="3175"/>
            <wp:docPr id="141" name="Picture 14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2141" cy="1522672"/>
                    </a:xfrm>
                    <a:prstGeom prst="rect">
                      <a:avLst/>
                    </a:prstGeom>
                    <a:noFill/>
                    <a:ln>
                      <a:noFill/>
                    </a:ln>
                  </pic:spPr>
                </pic:pic>
              </a:graphicData>
            </a:graphic>
          </wp:inline>
        </w:drawing>
      </w:r>
    </w:p>
    <w:p w14:paraId="2889B620" w14:textId="77777777" w:rsidR="001D4A34" w:rsidRPr="0065745C" w:rsidRDefault="001D4A34" w:rsidP="001D4A34">
      <w:pPr>
        <w:ind w:left="-450"/>
        <w:jc w:val="center"/>
        <w:rPr>
          <w:rFonts w:ascii="Times New Roman" w:hAnsi="Times New Roman"/>
          <w:b/>
          <w:sz w:val="32"/>
          <w:szCs w:val="32"/>
        </w:rPr>
      </w:pPr>
    </w:p>
    <w:p w14:paraId="461CC1BE" w14:textId="77777777" w:rsidR="001D4A34" w:rsidRDefault="001D4A34" w:rsidP="0065745C">
      <w:pPr>
        <w:ind w:left="-450" w:firstLine="1170"/>
        <w:jc w:val="center"/>
        <w:rPr>
          <w:rFonts w:ascii="Times New Roman" w:hAnsi="Times New Roman"/>
          <w:b/>
          <w:sz w:val="32"/>
          <w:szCs w:val="32"/>
        </w:rPr>
      </w:pPr>
      <w:r w:rsidRPr="0065745C">
        <w:rPr>
          <w:rFonts w:ascii="Times New Roman" w:hAnsi="Times New Roman"/>
          <w:b/>
          <w:sz w:val="32"/>
          <w:szCs w:val="32"/>
        </w:rPr>
        <w:t>KHÓA LUẬN TỐT NGHIỆP</w:t>
      </w:r>
    </w:p>
    <w:p w14:paraId="51127431" w14:textId="77777777" w:rsidR="0065745C" w:rsidRDefault="0065745C" w:rsidP="0065745C">
      <w:pPr>
        <w:ind w:left="-450" w:firstLine="1170"/>
        <w:jc w:val="center"/>
        <w:rPr>
          <w:rFonts w:ascii="Times New Roman" w:hAnsi="Times New Roman"/>
          <w:b/>
          <w:sz w:val="32"/>
          <w:szCs w:val="32"/>
        </w:rPr>
      </w:pPr>
    </w:p>
    <w:p w14:paraId="0AC897C9" w14:textId="77777777" w:rsidR="0065745C" w:rsidRPr="0065745C" w:rsidRDefault="0065745C" w:rsidP="0065745C">
      <w:pPr>
        <w:ind w:left="-450" w:firstLine="1170"/>
        <w:jc w:val="center"/>
        <w:rPr>
          <w:rFonts w:ascii="Times New Roman" w:hAnsi="Times New Roman"/>
          <w:b/>
          <w:sz w:val="32"/>
          <w:szCs w:val="32"/>
        </w:rPr>
      </w:pPr>
    </w:p>
    <w:p w14:paraId="5F2E5CD2" w14:textId="52A0C6A5" w:rsidR="001D4A34" w:rsidRPr="0065745C" w:rsidRDefault="00720468" w:rsidP="0065745C">
      <w:pPr>
        <w:ind w:left="390"/>
        <w:jc w:val="center"/>
        <w:rPr>
          <w:rFonts w:ascii="Times New Roman" w:hAnsi="Times New Roman"/>
          <w:b/>
          <w:sz w:val="48"/>
          <w:szCs w:val="48"/>
        </w:rPr>
      </w:pPr>
      <w:r>
        <w:rPr>
          <w:rFonts w:ascii="Times New Roman" w:hAnsi="Times New Roman"/>
          <w:b/>
          <w:sz w:val="48"/>
          <w:szCs w:val="48"/>
        </w:rPr>
        <w:t>HỆ THỐNG CHẤM CÔNG CHO VĂN PHÒNG</w:t>
      </w:r>
    </w:p>
    <w:p w14:paraId="10ABD044" w14:textId="77777777" w:rsidR="001D4A34" w:rsidRPr="0065745C" w:rsidRDefault="001D4A34" w:rsidP="001D4A34">
      <w:pPr>
        <w:jc w:val="center"/>
        <w:rPr>
          <w:rFonts w:ascii="Times New Roman" w:hAnsi="Times New Roman"/>
          <w:b/>
          <w:sz w:val="32"/>
        </w:rPr>
      </w:pPr>
    </w:p>
    <w:p w14:paraId="119AD644" w14:textId="77777777" w:rsidR="0065745C" w:rsidRPr="0065745C" w:rsidRDefault="0065745C" w:rsidP="001D4A34">
      <w:pPr>
        <w:jc w:val="center"/>
        <w:rPr>
          <w:rFonts w:ascii="Times New Roman" w:hAnsi="Times New Roman"/>
          <w:b/>
          <w:sz w:val="32"/>
        </w:rPr>
      </w:pPr>
    </w:p>
    <w:p w14:paraId="7C1AA9F8" w14:textId="77777777" w:rsidR="0065745C" w:rsidRPr="0065745C" w:rsidRDefault="0065745C" w:rsidP="001D4A34">
      <w:pPr>
        <w:jc w:val="center"/>
        <w:rPr>
          <w:rFonts w:ascii="Times New Roman" w:hAnsi="Times New Roman"/>
          <w:b/>
          <w:sz w:val="32"/>
        </w:rPr>
      </w:pPr>
    </w:p>
    <w:p w14:paraId="25F782EF" w14:textId="77777777" w:rsidR="0065745C" w:rsidRPr="0065745C" w:rsidRDefault="0065745C" w:rsidP="001D4A34">
      <w:pPr>
        <w:jc w:val="center"/>
        <w:rPr>
          <w:rFonts w:ascii="Times New Roman" w:hAnsi="Times New Roman"/>
          <w:b/>
          <w:sz w:val="32"/>
        </w:rPr>
      </w:pPr>
    </w:p>
    <w:p w14:paraId="2A616A5D" w14:textId="0D52A3F0" w:rsidR="001D4A34" w:rsidRPr="0065745C" w:rsidRDefault="0065745C" w:rsidP="001D4A34">
      <w:pPr>
        <w:jc w:val="center"/>
        <w:rPr>
          <w:rFonts w:ascii="Times New Roman" w:hAnsi="Times New Roman"/>
        </w:rPr>
      </w:pPr>
      <w:r>
        <w:rPr>
          <w:rFonts w:ascii="Times New Roman" w:hAnsi="Times New Roman"/>
          <w:b/>
          <w:sz w:val="32"/>
        </w:rPr>
        <w:t xml:space="preserve">      </w:t>
      </w:r>
      <w:r w:rsidR="001D4A34" w:rsidRPr="0065745C">
        <w:rPr>
          <w:rFonts w:ascii="Times New Roman" w:hAnsi="Times New Roman"/>
          <w:b/>
          <w:sz w:val="32"/>
        </w:rPr>
        <w:t>KỸ SƯ NGÀNH KỸ THUẬT MÁY TÍNH</w:t>
      </w:r>
    </w:p>
    <w:p w14:paraId="763A4B52" w14:textId="77777777" w:rsidR="001D4A34" w:rsidRPr="0065745C" w:rsidRDefault="001D4A34" w:rsidP="001D4A34">
      <w:pPr>
        <w:tabs>
          <w:tab w:val="left" w:pos="3870"/>
        </w:tabs>
        <w:ind w:left="-450"/>
        <w:rPr>
          <w:rFonts w:ascii="Times New Roman" w:hAnsi="Times New Roman"/>
        </w:rPr>
      </w:pPr>
    </w:p>
    <w:p w14:paraId="51479B02" w14:textId="77777777" w:rsidR="0065745C" w:rsidRPr="0065745C" w:rsidRDefault="001D4A34" w:rsidP="001D4A34">
      <w:pPr>
        <w:tabs>
          <w:tab w:val="left" w:pos="3119"/>
          <w:tab w:val="left" w:pos="5954"/>
        </w:tabs>
        <w:ind w:left="-450"/>
        <w:rPr>
          <w:rFonts w:ascii="Times New Roman" w:hAnsi="Times New Roman"/>
        </w:rPr>
      </w:pPr>
      <w:r w:rsidRPr="0065745C">
        <w:rPr>
          <w:rFonts w:ascii="Times New Roman" w:hAnsi="Times New Roman"/>
        </w:rPr>
        <w:tab/>
      </w:r>
    </w:p>
    <w:p w14:paraId="38ECAE0D" w14:textId="77777777" w:rsidR="0065745C" w:rsidRPr="0065745C" w:rsidRDefault="0065745C" w:rsidP="001D4A34">
      <w:pPr>
        <w:tabs>
          <w:tab w:val="left" w:pos="3119"/>
          <w:tab w:val="left" w:pos="5954"/>
        </w:tabs>
        <w:ind w:left="-450"/>
        <w:rPr>
          <w:rFonts w:ascii="Times New Roman" w:hAnsi="Times New Roman"/>
        </w:rPr>
      </w:pPr>
    </w:p>
    <w:p w14:paraId="6ADE0242" w14:textId="77777777" w:rsidR="0065745C" w:rsidRPr="0065745C" w:rsidRDefault="0065745C" w:rsidP="001D4A34">
      <w:pPr>
        <w:tabs>
          <w:tab w:val="left" w:pos="3119"/>
          <w:tab w:val="left" w:pos="5954"/>
        </w:tabs>
        <w:ind w:left="-450"/>
        <w:rPr>
          <w:rFonts w:ascii="Times New Roman" w:hAnsi="Times New Roman"/>
        </w:rPr>
      </w:pPr>
    </w:p>
    <w:p w14:paraId="35688B51" w14:textId="0691C09C" w:rsidR="001D4A34" w:rsidRPr="0065745C" w:rsidRDefault="0065745C" w:rsidP="0065745C">
      <w:pPr>
        <w:tabs>
          <w:tab w:val="left" w:pos="3119"/>
          <w:tab w:val="left" w:pos="5954"/>
        </w:tabs>
        <w:spacing w:line="360" w:lineRule="auto"/>
        <w:ind w:left="-450"/>
        <w:rPr>
          <w:rFonts w:ascii="Times New Roman" w:hAnsi="Times New Roman"/>
          <w:sz w:val="28"/>
        </w:rPr>
      </w:pPr>
      <w:r w:rsidRPr="0065745C">
        <w:rPr>
          <w:rFonts w:ascii="Times New Roman" w:hAnsi="Times New Roman"/>
        </w:rPr>
        <w:tab/>
      </w:r>
      <w:r w:rsidR="001D4A34" w:rsidRPr="0065745C">
        <w:rPr>
          <w:rFonts w:ascii="Times New Roman" w:hAnsi="Times New Roman"/>
          <w:sz w:val="28"/>
        </w:rPr>
        <w:t xml:space="preserve">Giảng viên hướng dẫn: </w:t>
      </w:r>
      <w:r w:rsidR="001D4A34" w:rsidRPr="0065745C">
        <w:rPr>
          <w:rFonts w:ascii="Times New Roman" w:hAnsi="Times New Roman"/>
          <w:sz w:val="28"/>
        </w:rPr>
        <w:tab/>
      </w:r>
      <w:r>
        <w:rPr>
          <w:rFonts w:ascii="Times New Roman" w:hAnsi="Times New Roman"/>
          <w:b/>
          <w:sz w:val="28"/>
        </w:rPr>
        <w:t xml:space="preserve">TS. </w:t>
      </w:r>
      <w:r w:rsidR="00720468">
        <w:rPr>
          <w:rFonts w:ascii="Times New Roman" w:hAnsi="Times New Roman"/>
          <w:b/>
          <w:sz w:val="28"/>
        </w:rPr>
        <w:t>Hà Lê Hoài Trung</w:t>
      </w:r>
    </w:p>
    <w:p w14:paraId="781A34A7" w14:textId="57578F79" w:rsidR="001D4A34" w:rsidRDefault="001D4A34" w:rsidP="0065745C">
      <w:pPr>
        <w:tabs>
          <w:tab w:val="left" w:pos="3119"/>
          <w:tab w:val="left" w:pos="5954"/>
        </w:tabs>
        <w:spacing w:line="360" w:lineRule="auto"/>
        <w:ind w:left="-450"/>
        <w:rPr>
          <w:rFonts w:ascii="Times New Roman" w:hAnsi="Times New Roman"/>
          <w:b/>
          <w:sz w:val="28"/>
        </w:rPr>
      </w:pPr>
      <w:r w:rsidRPr="0065745C">
        <w:rPr>
          <w:rFonts w:ascii="Times New Roman" w:hAnsi="Times New Roman"/>
          <w:sz w:val="28"/>
        </w:rPr>
        <w:tab/>
        <w:t xml:space="preserve">Sinh viên thực hiện: </w:t>
      </w:r>
      <w:r w:rsidRPr="0065745C">
        <w:rPr>
          <w:rFonts w:ascii="Times New Roman" w:hAnsi="Times New Roman"/>
          <w:sz w:val="28"/>
        </w:rPr>
        <w:tab/>
      </w:r>
      <w:r w:rsidR="00720468">
        <w:rPr>
          <w:rFonts w:ascii="Times New Roman" w:hAnsi="Times New Roman"/>
          <w:b/>
          <w:sz w:val="28"/>
        </w:rPr>
        <w:t>Lê Ngọc Huy</w:t>
      </w:r>
    </w:p>
    <w:p w14:paraId="6AA3A100" w14:textId="7C5C2799" w:rsidR="0065745C" w:rsidRPr="0065745C" w:rsidRDefault="0065745C" w:rsidP="0065745C">
      <w:pPr>
        <w:tabs>
          <w:tab w:val="left" w:pos="3119"/>
          <w:tab w:val="left" w:pos="5954"/>
        </w:tabs>
        <w:spacing w:line="360" w:lineRule="auto"/>
        <w:ind w:left="-450"/>
        <w:rPr>
          <w:rFonts w:ascii="Times New Roman" w:hAnsi="Times New Roman"/>
          <w:sz w:val="28"/>
        </w:rPr>
      </w:pPr>
      <w:r>
        <w:rPr>
          <w:rFonts w:ascii="Times New Roman" w:hAnsi="Times New Roman"/>
          <w:b/>
          <w:sz w:val="28"/>
        </w:rPr>
        <w:tab/>
      </w:r>
      <w:r>
        <w:rPr>
          <w:rFonts w:ascii="Times New Roman" w:hAnsi="Times New Roman"/>
          <w:b/>
          <w:sz w:val="28"/>
        </w:rPr>
        <w:tab/>
      </w:r>
      <w:r w:rsidR="00720468">
        <w:rPr>
          <w:rFonts w:ascii="Times New Roman" w:hAnsi="Times New Roman"/>
          <w:b/>
          <w:sz w:val="28"/>
        </w:rPr>
        <w:t>Liễu Hoàng Anh</w:t>
      </w:r>
    </w:p>
    <w:p w14:paraId="2062E2A1" w14:textId="1451D456" w:rsidR="001D4A34" w:rsidRPr="0065745C" w:rsidRDefault="001D4A34" w:rsidP="0065745C">
      <w:pPr>
        <w:tabs>
          <w:tab w:val="left" w:pos="3119"/>
          <w:tab w:val="left" w:pos="5954"/>
        </w:tabs>
        <w:spacing w:line="360" w:lineRule="auto"/>
        <w:ind w:left="-450"/>
        <w:rPr>
          <w:rFonts w:ascii="Times New Roman" w:hAnsi="Times New Roman"/>
          <w:sz w:val="28"/>
        </w:rPr>
      </w:pPr>
      <w:r w:rsidRPr="0065745C">
        <w:rPr>
          <w:rFonts w:ascii="Times New Roman" w:hAnsi="Times New Roman"/>
          <w:sz w:val="28"/>
        </w:rPr>
        <w:tab/>
        <w:t xml:space="preserve">Lớp: </w:t>
      </w:r>
      <w:r w:rsidRPr="0065745C">
        <w:rPr>
          <w:rFonts w:ascii="Times New Roman" w:hAnsi="Times New Roman"/>
          <w:sz w:val="28"/>
        </w:rPr>
        <w:tab/>
      </w:r>
      <w:r w:rsidRPr="0065745C">
        <w:rPr>
          <w:rFonts w:ascii="Times New Roman" w:hAnsi="Times New Roman"/>
          <w:b/>
          <w:sz w:val="28"/>
        </w:rPr>
        <w:t>KTMT201</w:t>
      </w:r>
      <w:r w:rsidR="00720468">
        <w:rPr>
          <w:rFonts w:ascii="Times New Roman" w:hAnsi="Times New Roman"/>
          <w:b/>
          <w:sz w:val="28"/>
        </w:rPr>
        <w:t>3</w:t>
      </w:r>
    </w:p>
    <w:p w14:paraId="0C9D0CFD" w14:textId="77777777" w:rsidR="001D4A34" w:rsidRDefault="001D4A34" w:rsidP="0065745C">
      <w:pPr>
        <w:spacing w:line="360" w:lineRule="auto"/>
        <w:jc w:val="center"/>
        <w:rPr>
          <w:rFonts w:ascii="Times New Roman" w:hAnsi="Times New Roman"/>
          <w:b/>
          <w:i/>
        </w:rPr>
      </w:pPr>
    </w:p>
    <w:p w14:paraId="2EE0AF65" w14:textId="77777777" w:rsidR="0065745C" w:rsidRDefault="0065745C" w:rsidP="0065745C">
      <w:pPr>
        <w:spacing w:line="360" w:lineRule="auto"/>
        <w:jc w:val="center"/>
        <w:rPr>
          <w:rFonts w:ascii="Times New Roman" w:hAnsi="Times New Roman"/>
          <w:b/>
          <w:i/>
        </w:rPr>
      </w:pPr>
    </w:p>
    <w:p w14:paraId="4CE2FD8B" w14:textId="5AB5D354" w:rsidR="001D4A34" w:rsidRPr="0065745C" w:rsidRDefault="001D4A34" w:rsidP="0065745C">
      <w:pPr>
        <w:spacing w:line="360" w:lineRule="auto"/>
        <w:jc w:val="center"/>
        <w:rPr>
          <w:rFonts w:ascii="Times New Roman" w:hAnsi="Times New Roman"/>
          <w:b/>
          <w:i/>
        </w:rPr>
      </w:pPr>
      <w:r w:rsidRPr="0065745C">
        <w:rPr>
          <w:rFonts w:ascii="Times New Roman" w:hAnsi="Times New Roman"/>
          <w:b/>
          <w:i/>
        </w:rPr>
        <w:t>TP. Hồ Chí Minh, tháng 0</w:t>
      </w:r>
      <w:r w:rsidR="00D17212">
        <w:rPr>
          <w:rFonts w:ascii="Times New Roman" w:hAnsi="Times New Roman"/>
          <w:b/>
          <w:i/>
        </w:rPr>
        <w:t xml:space="preserve">1 </w:t>
      </w:r>
      <w:r w:rsidRPr="0065745C">
        <w:rPr>
          <w:rFonts w:ascii="Times New Roman" w:hAnsi="Times New Roman"/>
          <w:b/>
          <w:i/>
        </w:rPr>
        <w:t>năm 201</w:t>
      </w:r>
      <w:r w:rsidR="00D17212">
        <w:rPr>
          <w:rFonts w:ascii="Times New Roman" w:hAnsi="Times New Roman"/>
          <w:b/>
          <w:i/>
        </w:rPr>
        <w:t>8</w:t>
      </w:r>
    </w:p>
    <w:p w14:paraId="138CDD5B" w14:textId="54C8ED76" w:rsidR="00247367" w:rsidRPr="0065745C" w:rsidRDefault="00D44077" w:rsidP="0065745C">
      <w:pPr>
        <w:pStyle w:val="Noidung"/>
        <w:jc w:val="center"/>
        <w:rPr>
          <w:b/>
          <w:sz w:val="28"/>
          <w:szCs w:val="28"/>
        </w:rPr>
      </w:pPr>
      <w:r w:rsidRPr="0065745C">
        <w:rPr>
          <w:b/>
          <w:sz w:val="28"/>
          <w:szCs w:val="28"/>
        </w:rPr>
        <w:lastRenderedPageBreak/>
        <w:t>NH</w:t>
      </w:r>
      <w:r w:rsidR="00247367" w:rsidRPr="0065745C">
        <w:rPr>
          <w:b/>
          <w:sz w:val="28"/>
          <w:szCs w:val="28"/>
        </w:rPr>
        <w:t>ẬN XÉT</w:t>
      </w:r>
      <w:bookmarkEnd w:id="0"/>
      <w:bookmarkEnd w:id="1"/>
    </w:p>
    <w:p w14:paraId="1E14ABEF" w14:textId="77777777" w:rsidR="00247367" w:rsidRPr="009A5701" w:rsidRDefault="00247367" w:rsidP="009C3944">
      <w:pPr>
        <w:pStyle w:val="Noidung"/>
        <w:jc w:val="center"/>
        <w:rPr>
          <w:b/>
        </w:rPr>
      </w:pPr>
      <w:r w:rsidRPr="009A5701">
        <w:rPr>
          <w:b/>
        </w:rPr>
        <w:t>(Của giảng viên hướng dẫn)</w:t>
      </w:r>
    </w:p>
    <w:p w14:paraId="1A14A90E" w14:textId="77777777" w:rsidR="00247367" w:rsidRPr="009A5701" w:rsidRDefault="00247367" w:rsidP="009C3944">
      <w:pPr>
        <w:pStyle w:val="Noidung"/>
        <w:tabs>
          <w:tab w:val="left" w:leader="dot" w:pos="8647"/>
        </w:tabs>
      </w:pPr>
      <w:r w:rsidRPr="009A5701">
        <w:tab/>
      </w:r>
    </w:p>
    <w:p w14:paraId="25A630BD" w14:textId="77777777" w:rsidR="00247367" w:rsidRPr="009A5701" w:rsidRDefault="00247367" w:rsidP="009C3944">
      <w:pPr>
        <w:pStyle w:val="Noidung"/>
        <w:tabs>
          <w:tab w:val="left" w:leader="dot" w:pos="8647"/>
        </w:tabs>
      </w:pPr>
      <w:r w:rsidRPr="009A5701">
        <w:tab/>
      </w:r>
    </w:p>
    <w:p w14:paraId="73A89467" w14:textId="77777777" w:rsidR="00247367" w:rsidRPr="009A5701" w:rsidRDefault="00247367" w:rsidP="009C3944">
      <w:pPr>
        <w:pStyle w:val="Noidung"/>
        <w:tabs>
          <w:tab w:val="left" w:leader="dot" w:pos="8647"/>
        </w:tabs>
      </w:pPr>
      <w:r w:rsidRPr="009A5701">
        <w:tab/>
      </w:r>
    </w:p>
    <w:p w14:paraId="25523A24" w14:textId="77777777" w:rsidR="00247367" w:rsidRPr="009A5701" w:rsidRDefault="00247367" w:rsidP="009C3944">
      <w:pPr>
        <w:pStyle w:val="Noidung"/>
        <w:tabs>
          <w:tab w:val="left" w:leader="dot" w:pos="8647"/>
        </w:tabs>
      </w:pPr>
      <w:r w:rsidRPr="009A5701">
        <w:tab/>
      </w:r>
    </w:p>
    <w:p w14:paraId="5E8D4155" w14:textId="77777777" w:rsidR="00247367" w:rsidRPr="009A5701" w:rsidRDefault="00247367" w:rsidP="009C3944">
      <w:pPr>
        <w:pStyle w:val="Noidung"/>
        <w:tabs>
          <w:tab w:val="left" w:leader="dot" w:pos="8647"/>
        </w:tabs>
      </w:pPr>
      <w:r w:rsidRPr="009A5701">
        <w:tab/>
      </w:r>
    </w:p>
    <w:p w14:paraId="6C1033F1" w14:textId="77777777" w:rsidR="00247367" w:rsidRPr="009A5701" w:rsidRDefault="00247367" w:rsidP="009C3944">
      <w:pPr>
        <w:pStyle w:val="Noidung"/>
        <w:tabs>
          <w:tab w:val="left" w:leader="dot" w:pos="8647"/>
        </w:tabs>
      </w:pPr>
      <w:r w:rsidRPr="009A5701">
        <w:tab/>
      </w:r>
    </w:p>
    <w:p w14:paraId="44A58B21" w14:textId="77777777" w:rsidR="00247367" w:rsidRPr="009A5701" w:rsidRDefault="00247367" w:rsidP="009C3944">
      <w:pPr>
        <w:pStyle w:val="Noidung"/>
        <w:tabs>
          <w:tab w:val="left" w:leader="dot" w:pos="8647"/>
        </w:tabs>
      </w:pPr>
      <w:r w:rsidRPr="009A5701">
        <w:tab/>
      </w:r>
    </w:p>
    <w:p w14:paraId="1DD73E18" w14:textId="77777777" w:rsidR="00247367" w:rsidRPr="009A5701" w:rsidRDefault="00247367" w:rsidP="009C3944">
      <w:pPr>
        <w:pStyle w:val="Noidung"/>
        <w:tabs>
          <w:tab w:val="left" w:leader="dot" w:pos="8647"/>
        </w:tabs>
      </w:pPr>
      <w:r w:rsidRPr="009A5701">
        <w:tab/>
      </w:r>
    </w:p>
    <w:p w14:paraId="6575CEAC" w14:textId="77777777" w:rsidR="00247367" w:rsidRPr="009A5701" w:rsidRDefault="00247367" w:rsidP="009C3944">
      <w:pPr>
        <w:pStyle w:val="Noidung"/>
        <w:tabs>
          <w:tab w:val="left" w:leader="dot" w:pos="8647"/>
        </w:tabs>
      </w:pPr>
      <w:r w:rsidRPr="009A5701">
        <w:tab/>
      </w:r>
    </w:p>
    <w:p w14:paraId="73867FE9" w14:textId="77777777" w:rsidR="00247367" w:rsidRPr="009A5701" w:rsidRDefault="00247367" w:rsidP="009C3944">
      <w:pPr>
        <w:pStyle w:val="Noidung"/>
        <w:tabs>
          <w:tab w:val="left" w:leader="dot" w:pos="8647"/>
        </w:tabs>
      </w:pPr>
      <w:r w:rsidRPr="009A5701">
        <w:tab/>
      </w:r>
    </w:p>
    <w:p w14:paraId="09E60F46" w14:textId="77777777" w:rsidR="00247367" w:rsidRPr="009A5701" w:rsidRDefault="00247367" w:rsidP="009C3944">
      <w:pPr>
        <w:pStyle w:val="Noidung"/>
        <w:tabs>
          <w:tab w:val="left" w:leader="dot" w:pos="8647"/>
        </w:tabs>
      </w:pPr>
      <w:r w:rsidRPr="009A5701">
        <w:tab/>
      </w:r>
    </w:p>
    <w:p w14:paraId="59E4AD32" w14:textId="77777777" w:rsidR="00247367" w:rsidRPr="009A5701" w:rsidRDefault="00247367" w:rsidP="009C3944">
      <w:pPr>
        <w:pStyle w:val="Noidung"/>
        <w:tabs>
          <w:tab w:val="left" w:leader="dot" w:pos="8647"/>
        </w:tabs>
      </w:pPr>
      <w:r w:rsidRPr="009A5701">
        <w:tab/>
      </w:r>
    </w:p>
    <w:p w14:paraId="34D53CEB" w14:textId="77777777" w:rsidR="00247367" w:rsidRPr="009A5701" w:rsidRDefault="00247367" w:rsidP="009C3944">
      <w:pPr>
        <w:pStyle w:val="Noidung"/>
        <w:tabs>
          <w:tab w:val="left" w:leader="dot" w:pos="8647"/>
        </w:tabs>
      </w:pPr>
      <w:r w:rsidRPr="009A5701">
        <w:tab/>
      </w:r>
    </w:p>
    <w:p w14:paraId="738ED078" w14:textId="77777777" w:rsidR="00247367" w:rsidRPr="009A5701" w:rsidRDefault="00247367" w:rsidP="009C3944">
      <w:pPr>
        <w:pStyle w:val="Noidung"/>
        <w:tabs>
          <w:tab w:val="left" w:leader="dot" w:pos="8647"/>
        </w:tabs>
      </w:pPr>
      <w:r w:rsidRPr="009A5701">
        <w:tab/>
      </w:r>
    </w:p>
    <w:p w14:paraId="48E08846" w14:textId="77777777" w:rsidR="00247367" w:rsidRPr="009A5701" w:rsidRDefault="00247367" w:rsidP="009C3944">
      <w:pPr>
        <w:pStyle w:val="Noidung"/>
        <w:tabs>
          <w:tab w:val="left" w:leader="dot" w:pos="8647"/>
        </w:tabs>
      </w:pPr>
      <w:r w:rsidRPr="009A5701">
        <w:tab/>
      </w:r>
    </w:p>
    <w:p w14:paraId="68D8C8DB" w14:textId="77777777" w:rsidR="00247367" w:rsidRPr="009A5701" w:rsidRDefault="00247367" w:rsidP="009C3944">
      <w:pPr>
        <w:pStyle w:val="Noidung"/>
        <w:tabs>
          <w:tab w:val="left" w:leader="dot" w:pos="8647"/>
        </w:tabs>
      </w:pPr>
      <w:r w:rsidRPr="009A5701">
        <w:tab/>
      </w:r>
    </w:p>
    <w:p w14:paraId="5F9E7B2F" w14:textId="77777777" w:rsidR="00247367" w:rsidRPr="009A5701" w:rsidRDefault="00247367" w:rsidP="009C3944">
      <w:pPr>
        <w:pStyle w:val="Noidung"/>
        <w:tabs>
          <w:tab w:val="left" w:leader="dot" w:pos="8647"/>
        </w:tabs>
      </w:pPr>
      <w:r w:rsidRPr="009A5701">
        <w:tab/>
      </w:r>
    </w:p>
    <w:p w14:paraId="3FDDF9E7" w14:textId="2806E26D" w:rsidR="00247367" w:rsidRPr="009A5701" w:rsidRDefault="00F83A42" w:rsidP="009C3944">
      <w:pPr>
        <w:pStyle w:val="Noidung"/>
        <w:tabs>
          <w:tab w:val="left" w:leader="dot" w:pos="8647"/>
        </w:tabs>
        <w:jc w:val="right"/>
      </w:pPr>
      <w:r>
        <w:t>TP.HCM, ngày … tháng … năm 2018</w:t>
      </w:r>
    </w:p>
    <w:p w14:paraId="538327E8" w14:textId="77777777" w:rsidR="00247367" w:rsidRPr="009A5701" w:rsidRDefault="00247367" w:rsidP="009C3944">
      <w:pPr>
        <w:pStyle w:val="Noidung"/>
        <w:tabs>
          <w:tab w:val="left" w:leader="dot" w:pos="8647"/>
        </w:tabs>
        <w:jc w:val="right"/>
      </w:pPr>
    </w:p>
    <w:p w14:paraId="699ED9C1" w14:textId="41E9030D" w:rsidR="00247367" w:rsidRPr="009A5701" w:rsidRDefault="00247367" w:rsidP="00F83A42">
      <w:pPr>
        <w:pStyle w:val="Noidung"/>
        <w:tabs>
          <w:tab w:val="left" w:pos="5670"/>
        </w:tabs>
        <w:jc w:val="left"/>
      </w:pPr>
      <w:r w:rsidRPr="009A5701">
        <w:tab/>
      </w:r>
      <w:r w:rsidR="00F83A42">
        <w:tab/>
      </w:r>
      <w:r w:rsidR="00CB4635" w:rsidRPr="009A5701">
        <w:t xml:space="preserve">TS. </w:t>
      </w:r>
      <w:r w:rsidR="00F83A42">
        <w:t>Hà Lê Hoài Trung</w:t>
      </w:r>
    </w:p>
    <w:p w14:paraId="65ECAEA9" w14:textId="77777777" w:rsidR="009C3944" w:rsidRPr="009A5701" w:rsidRDefault="009C3944" w:rsidP="00247367">
      <w:pPr>
        <w:pStyle w:val="Noidung"/>
        <w:tabs>
          <w:tab w:val="left" w:leader="dot" w:pos="8647"/>
        </w:tabs>
        <w:jc w:val="center"/>
        <w:rPr>
          <w:b/>
          <w:sz w:val="28"/>
          <w:szCs w:val="28"/>
        </w:rPr>
      </w:pPr>
      <w:r w:rsidRPr="009A5701">
        <w:rPr>
          <w:b/>
          <w:sz w:val="28"/>
          <w:szCs w:val="28"/>
        </w:rPr>
        <w:br w:type="page"/>
      </w:r>
    </w:p>
    <w:p w14:paraId="0E149F3A" w14:textId="477EC8DD" w:rsidR="00247367" w:rsidRPr="009A5701" w:rsidRDefault="00247367" w:rsidP="00247367">
      <w:pPr>
        <w:pStyle w:val="Noidung"/>
        <w:tabs>
          <w:tab w:val="left" w:leader="dot" w:pos="8647"/>
        </w:tabs>
        <w:jc w:val="center"/>
        <w:rPr>
          <w:b/>
          <w:sz w:val="28"/>
          <w:szCs w:val="28"/>
        </w:rPr>
      </w:pPr>
      <w:r w:rsidRPr="009A5701">
        <w:rPr>
          <w:b/>
          <w:sz w:val="28"/>
          <w:szCs w:val="28"/>
        </w:rPr>
        <w:lastRenderedPageBreak/>
        <w:t xml:space="preserve">NHẬN XÉT </w:t>
      </w:r>
    </w:p>
    <w:p w14:paraId="482D2CF1" w14:textId="77777777" w:rsidR="00247367" w:rsidRPr="009A5701" w:rsidRDefault="00247367" w:rsidP="00247367">
      <w:pPr>
        <w:pStyle w:val="Noidung"/>
        <w:tabs>
          <w:tab w:val="left" w:leader="dot" w:pos="8647"/>
        </w:tabs>
        <w:jc w:val="center"/>
        <w:rPr>
          <w:b/>
        </w:rPr>
      </w:pPr>
      <w:r w:rsidRPr="009A5701">
        <w:rPr>
          <w:b/>
        </w:rPr>
        <w:t>(Của giảng viên phản biện)</w:t>
      </w:r>
    </w:p>
    <w:p w14:paraId="0821EE39" w14:textId="77777777" w:rsidR="00247367" w:rsidRPr="009A5701" w:rsidRDefault="00247367" w:rsidP="00247367">
      <w:pPr>
        <w:pStyle w:val="Noidung"/>
        <w:tabs>
          <w:tab w:val="left" w:leader="dot" w:pos="8647"/>
        </w:tabs>
      </w:pPr>
      <w:r w:rsidRPr="009A5701">
        <w:tab/>
      </w:r>
    </w:p>
    <w:p w14:paraId="18BCBDED" w14:textId="77777777" w:rsidR="00247367" w:rsidRPr="009A5701" w:rsidRDefault="00247367" w:rsidP="00247367">
      <w:pPr>
        <w:pStyle w:val="Noidung"/>
        <w:tabs>
          <w:tab w:val="left" w:leader="dot" w:pos="8647"/>
        </w:tabs>
      </w:pPr>
      <w:r w:rsidRPr="009A5701">
        <w:tab/>
      </w:r>
    </w:p>
    <w:p w14:paraId="1BCEEFF0" w14:textId="77777777" w:rsidR="00247367" w:rsidRPr="009A5701" w:rsidRDefault="00247367" w:rsidP="00247367">
      <w:pPr>
        <w:pStyle w:val="Noidung"/>
        <w:tabs>
          <w:tab w:val="left" w:leader="dot" w:pos="8647"/>
        </w:tabs>
      </w:pPr>
      <w:r w:rsidRPr="009A5701">
        <w:tab/>
      </w:r>
    </w:p>
    <w:p w14:paraId="6CD77E8F" w14:textId="77777777" w:rsidR="00247367" w:rsidRPr="009A5701" w:rsidRDefault="00247367" w:rsidP="00247367">
      <w:pPr>
        <w:pStyle w:val="Noidung"/>
        <w:tabs>
          <w:tab w:val="left" w:leader="dot" w:pos="8647"/>
        </w:tabs>
      </w:pPr>
      <w:r w:rsidRPr="009A5701">
        <w:tab/>
      </w:r>
    </w:p>
    <w:p w14:paraId="221F32E1" w14:textId="77777777" w:rsidR="00247367" w:rsidRPr="009A5701" w:rsidRDefault="00247367" w:rsidP="00247367">
      <w:pPr>
        <w:pStyle w:val="Noidung"/>
        <w:tabs>
          <w:tab w:val="left" w:leader="dot" w:pos="8647"/>
        </w:tabs>
      </w:pPr>
      <w:r w:rsidRPr="009A5701">
        <w:tab/>
      </w:r>
    </w:p>
    <w:p w14:paraId="21EFB031" w14:textId="77777777" w:rsidR="00247367" w:rsidRPr="009A5701" w:rsidRDefault="00247367" w:rsidP="00247367">
      <w:pPr>
        <w:pStyle w:val="Noidung"/>
        <w:tabs>
          <w:tab w:val="left" w:leader="dot" w:pos="8647"/>
        </w:tabs>
      </w:pPr>
      <w:r w:rsidRPr="009A5701">
        <w:tab/>
      </w:r>
    </w:p>
    <w:p w14:paraId="03470219" w14:textId="77777777" w:rsidR="00247367" w:rsidRPr="009A5701" w:rsidRDefault="00247367" w:rsidP="00247367">
      <w:pPr>
        <w:pStyle w:val="Noidung"/>
        <w:tabs>
          <w:tab w:val="left" w:leader="dot" w:pos="8647"/>
        </w:tabs>
      </w:pPr>
      <w:r w:rsidRPr="009A5701">
        <w:tab/>
      </w:r>
    </w:p>
    <w:p w14:paraId="562838B2" w14:textId="77777777" w:rsidR="00247367" w:rsidRPr="009A5701" w:rsidRDefault="00247367" w:rsidP="00247367">
      <w:pPr>
        <w:pStyle w:val="Noidung"/>
        <w:tabs>
          <w:tab w:val="left" w:leader="dot" w:pos="8647"/>
        </w:tabs>
      </w:pPr>
      <w:r w:rsidRPr="009A5701">
        <w:tab/>
      </w:r>
    </w:p>
    <w:p w14:paraId="6013E6AC" w14:textId="77777777" w:rsidR="00247367" w:rsidRPr="009A5701" w:rsidRDefault="00247367" w:rsidP="00247367">
      <w:pPr>
        <w:pStyle w:val="Noidung"/>
        <w:tabs>
          <w:tab w:val="left" w:leader="dot" w:pos="8647"/>
        </w:tabs>
      </w:pPr>
      <w:r w:rsidRPr="009A5701">
        <w:tab/>
      </w:r>
    </w:p>
    <w:p w14:paraId="76853570" w14:textId="77777777" w:rsidR="00247367" w:rsidRPr="009A5701" w:rsidRDefault="00247367" w:rsidP="00247367">
      <w:pPr>
        <w:pStyle w:val="Noidung"/>
        <w:tabs>
          <w:tab w:val="left" w:leader="dot" w:pos="8647"/>
        </w:tabs>
      </w:pPr>
      <w:r w:rsidRPr="009A5701">
        <w:tab/>
      </w:r>
    </w:p>
    <w:p w14:paraId="6F600B89" w14:textId="77777777" w:rsidR="00247367" w:rsidRPr="009A5701" w:rsidRDefault="00247367" w:rsidP="00247367">
      <w:pPr>
        <w:pStyle w:val="Noidung"/>
        <w:tabs>
          <w:tab w:val="left" w:leader="dot" w:pos="8647"/>
        </w:tabs>
      </w:pPr>
      <w:r w:rsidRPr="009A5701">
        <w:tab/>
      </w:r>
    </w:p>
    <w:p w14:paraId="52A77EBB" w14:textId="77777777" w:rsidR="00247367" w:rsidRPr="009A5701" w:rsidRDefault="00247367" w:rsidP="00247367">
      <w:pPr>
        <w:pStyle w:val="Noidung"/>
        <w:tabs>
          <w:tab w:val="left" w:leader="dot" w:pos="8647"/>
        </w:tabs>
      </w:pPr>
      <w:r w:rsidRPr="009A5701">
        <w:tab/>
      </w:r>
    </w:p>
    <w:p w14:paraId="7EB59E6D" w14:textId="77777777" w:rsidR="00247367" w:rsidRPr="009A5701" w:rsidRDefault="00247367" w:rsidP="00247367">
      <w:pPr>
        <w:pStyle w:val="Noidung"/>
        <w:tabs>
          <w:tab w:val="left" w:leader="dot" w:pos="8647"/>
        </w:tabs>
      </w:pPr>
      <w:r w:rsidRPr="009A5701">
        <w:tab/>
      </w:r>
    </w:p>
    <w:p w14:paraId="188BBB47" w14:textId="77777777" w:rsidR="00247367" w:rsidRPr="009A5701" w:rsidRDefault="00247367" w:rsidP="00247367">
      <w:pPr>
        <w:pStyle w:val="Noidung"/>
        <w:tabs>
          <w:tab w:val="left" w:leader="dot" w:pos="8647"/>
        </w:tabs>
      </w:pPr>
      <w:r w:rsidRPr="009A5701">
        <w:tab/>
      </w:r>
    </w:p>
    <w:p w14:paraId="439C5A0D" w14:textId="77777777" w:rsidR="00247367" w:rsidRPr="009A5701" w:rsidRDefault="00247367" w:rsidP="00247367">
      <w:pPr>
        <w:pStyle w:val="Noidung"/>
        <w:tabs>
          <w:tab w:val="left" w:leader="dot" w:pos="8647"/>
        </w:tabs>
      </w:pPr>
      <w:r w:rsidRPr="009A5701">
        <w:tab/>
      </w:r>
    </w:p>
    <w:p w14:paraId="60377498" w14:textId="77777777" w:rsidR="00247367" w:rsidRPr="009A5701" w:rsidRDefault="00247367" w:rsidP="00247367">
      <w:pPr>
        <w:pStyle w:val="Noidung"/>
        <w:tabs>
          <w:tab w:val="left" w:leader="dot" w:pos="8647"/>
        </w:tabs>
      </w:pPr>
      <w:r w:rsidRPr="009A5701">
        <w:tab/>
      </w:r>
    </w:p>
    <w:p w14:paraId="4A80DD2F" w14:textId="77777777" w:rsidR="00247367" w:rsidRPr="009A5701" w:rsidRDefault="00247367" w:rsidP="00247367">
      <w:pPr>
        <w:pStyle w:val="Noidung"/>
        <w:tabs>
          <w:tab w:val="left" w:leader="dot" w:pos="8647"/>
        </w:tabs>
      </w:pPr>
      <w:r w:rsidRPr="009A5701">
        <w:tab/>
      </w:r>
    </w:p>
    <w:p w14:paraId="4CB2387A" w14:textId="77777777" w:rsidR="00247367" w:rsidRPr="009A5701" w:rsidRDefault="00247367" w:rsidP="00247367">
      <w:pPr>
        <w:pStyle w:val="Noidung"/>
        <w:tabs>
          <w:tab w:val="left" w:leader="dot" w:pos="8647"/>
        </w:tabs>
      </w:pPr>
      <w:r w:rsidRPr="009A5701">
        <w:tab/>
      </w:r>
    </w:p>
    <w:p w14:paraId="29FEAE30" w14:textId="319A690F" w:rsidR="00247367" w:rsidRPr="009A5701" w:rsidRDefault="00F83A42" w:rsidP="00247367">
      <w:pPr>
        <w:pStyle w:val="Noidung"/>
        <w:tabs>
          <w:tab w:val="left" w:leader="dot" w:pos="8647"/>
        </w:tabs>
        <w:jc w:val="right"/>
      </w:pPr>
      <w:r>
        <w:t>TP.HCM, ngày … tháng … năm 2018</w:t>
      </w:r>
    </w:p>
    <w:p w14:paraId="13F3FC3B" w14:textId="77777777" w:rsidR="00247367" w:rsidRPr="009A5701" w:rsidRDefault="00247367" w:rsidP="001177F8">
      <w:pPr>
        <w:pStyle w:val="Noidung"/>
      </w:pPr>
      <w:r w:rsidRPr="009A5701">
        <w:br w:type="page"/>
      </w:r>
    </w:p>
    <w:p w14:paraId="1AFECD39" w14:textId="096347BD" w:rsidR="004F4DEA" w:rsidRPr="009A5701" w:rsidRDefault="00EC5EF6" w:rsidP="00CD2C7F">
      <w:pPr>
        <w:pStyle w:val="Heading1"/>
        <w:spacing w:line="360" w:lineRule="auto"/>
        <w:jc w:val="center"/>
        <w:rPr>
          <w:rFonts w:ascii="Times New Roman" w:hAnsi="Times New Roman" w:cs="Times New Roman"/>
        </w:rPr>
      </w:pPr>
      <w:bookmarkStart w:id="2" w:name="_Toc473484055"/>
      <w:bookmarkStart w:id="3" w:name="_Toc473484200"/>
      <w:bookmarkStart w:id="4" w:name="_Toc474362280"/>
      <w:bookmarkStart w:id="5" w:name="_Toc474362429"/>
      <w:bookmarkStart w:id="6" w:name="_Toc474362574"/>
      <w:r w:rsidRPr="009A5701">
        <w:rPr>
          <w:rFonts w:ascii="Times New Roman" w:hAnsi="Times New Roman" w:cs="Times New Roman"/>
          <w:b/>
          <w:color w:val="auto"/>
          <w:sz w:val="28"/>
          <w:szCs w:val="28"/>
        </w:rPr>
        <w:lastRenderedPageBreak/>
        <w:t>LỜI CẢM ƠN</w:t>
      </w:r>
      <w:bookmarkEnd w:id="2"/>
      <w:bookmarkEnd w:id="3"/>
      <w:bookmarkEnd w:id="4"/>
      <w:bookmarkEnd w:id="5"/>
      <w:bookmarkEnd w:id="6"/>
    </w:p>
    <w:p w14:paraId="3C13C92B" w14:textId="767FDB2F" w:rsidR="004F4DEA" w:rsidRPr="009A5701" w:rsidRDefault="004F4DEA" w:rsidP="00E66760">
      <w:pPr>
        <w:spacing w:line="360" w:lineRule="auto"/>
        <w:ind w:firstLine="720"/>
        <w:jc w:val="both"/>
        <w:rPr>
          <w:rFonts w:ascii="Times New Roman" w:hAnsi="Times New Roman"/>
          <w:bCs/>
          <w:sz w:val="26"/>
          <w:szCs w:val="26"/>
        </w:rPr>
      </w:pPr>
      <w:r w:rsidRPr="009A5701">
        <w:rPr>
          <w:rFonts w:ascii="Times New Roman" w:hAnsi="Times New Roman"/>
          <w:sz w:val="26"/>
          <w:szCs w:val="26"/>
        </w:rPr>
        <w:t>Với những gì đã</w:t>
      </w:r>
      <w:r w:rsidR="001B46B0" w:rsidRPr="009A5701">
        <w:rPr>
          <w:rFonts w:ascii="Times New Roman" w:hAnsi="Times New Roman"/>
          <w:sz w:val="26"/>
          <w:szCs w:val="26"/>
        </w:rPr>
        <w:t xml:space="preserve"> học được tại khoa Kĩ Thuật Máy </w:t>
      </w:r>
      <w:r w:rsidRPr="009A5701">
        <w:rPr>
          <w:rFonts w:ascii="Times New Roman" w:hAnsi="Times New Roman"/>
          <w:sz w:val="26"/>
          <w:szCs w:val="26"/>
        </w:rPr>
        <w:t>Tính</w:t>
      </w:r>
      <w:r w:rsidR="001B46B0" w:rsidRPr="009A5701">
        <w:rPr>
          <w:rFonts w:ascii="Times New Roman" w:hAnsi="Times New Roman"/>
          <w:sz w:val="26"/>
          <w:szCs w:val="26"/>
        </w:rPr>
        <w:t xml:space="preserve"> -</w:t>
      </w:r>
      <w:r w:rsidRPr="009A5701">
        <w:rPr>
          <w:rFonts w:ascii="Times New Roman" w:hAnsi="Times New Roman"/>
          <w:sz w:val="26"/>
          <w:szCs w:val="26"/>
        </w:rPr>
        <w:t xml:space="preserve"> trường Đại học Công Nghệ Thông Tin và cùng với sự cho phép của nhà trường, của khoa, chúng em đã vinh dự được thực hiện đề tài cho </w:t>
      </w:r>
      <w:r w:rsidR="001B46B0" w:rsidRPr="009A5701">
        <w:rPr>
          <w:rFonts w:ascii="Times New Roman" w:hAnsi="Times New Roman"/>
          <w:sz w:val="26"/>
          <w:szCs w:val="26"/>
        </w:rPr>
        <w:t>luận văn tốt nghiệp</w:t>
      </w:r>
      <w:r w:rsidRPr="009A5701">
        <w:rPr>
          <w:rFonts w:ascii="Times New Roman" w:hAnsi="Times New Roman"/>
          <w:sz w:val="26"/>
          <w:szCs w:val="26"/>
        </w:rPr>
        <w:t xml:space="preserve"> này.</w:t>
      </w:r>
      <w:r w:rsidR="00F52EDA" w:rsidRPr="009A5701">
        <w:rPr>
          <w:rFonts w:ascii="Times New Roman" w:hAnsi="Times New Roman"/>
          <w:bCs/>
          <w:sz w:val="26"/>
          <w:szCs w:val="26"/>
        </w:rPr>
        <w:t xml:space="preserve">          </w:t>
      </w:r>
    </w:p>
    <w:p w14:paraId="5E1938B5" w14:textId="77777777" w:rsidR="00F52EDA" w:rsidRPr="009A5701" w:rsidRDefault="00F52EDA" w:rsidP="00F06ABD">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w:t>
      </w:r>
      <w:r w:rsidR="004F4DEA" w:rsidRPr="009A5701">
        <w:rPr>
          <w:rFonts w:ascii="Times New Roman" w:hAnsi="Times New Roman"/>
          <w:bCs/>
          <w:sz w:val="26"/>
          <w:szCs w:val="26"/>
        </w:rPr>
        <w:t xml:space="preserve">          </w:t>
      </w:r>
      <w:r w:rsidRPr="009A5701">
        <w:rPr>
          <w:rFonts w:ascii="Times New Roman" w:hAnsi="Times New Roman"/>
          <w:bCs/>
          <w:sz w:val="26"/>
          <w:szCs w:val="26"/>
        </w:rPr>
        <w:t xml:space="preserve">Do định hướng đề tài từ trước và có kế hoạch phù hợp từ đầu nên </w:t>
      </w:r>
      <w:r w:rsidR="009F2BD6" w:rsidRPr="009A5701">
        <w:rPr>
          <w:rFonts w:ascii="Times New Roman" w:hAnsi="Times New Roman"/>
          <w:bCs/>
          <w:sz w:val="26"/>
          <w:szCs w:val="26"/>
        </w:rPr>
        <w:t xml:space="preserve">đề tài </w:t>
      </w:r>
      <w:r w:rsidRPr="009A5701">
        <w:rPr>
          <w:rFonts w:ascii="Times New Roman" w:hAnsi="Times New Roman"/>
          <w:bCs/>
          <w:sz w:val="26"/>
          <w:szCs w:val="26"/>
        </w:rPr>
        <w:t xml:space="preserve">của nhóm vẫn </w:t>
      </w:r>
      <w:r w:rsidR="009F2BD6" w:rsidRPr="009A5701">
        <w:rPr>
          <w:rFonts w:ascii="Times New Roman" w:hAnsi="Times New Roman"/>
          <w:bCs/>
          <w:sz w:val="26"/>
          <w:szCs w:val="26"/>
        </w:rPr>
        <w:t>hoàn thành đúng mục tiêu đặt ra</w:t>
      </w:r>
      <w:r w:rsidRPr="009A5701">
        <w:rPr>
          <w:rFonts w:ascii="Times New Roman" w:hAnsi="Times New Roman"/>
          <w:bCs/>
          <w:sz w:val="26"/>
          <w:szCs w:val="26"/>
        </w:rPr>
        <w:t>. Tuy nhiên, trong quá trình thực hiện, nhóm gặp phải một số vấn đề khó khăn, dẫn đến mất nhiều thời gian. Được sự giúp đỡ của các giảng viên trong khoa, trong trường, nhóm đã tìm ra được cách giải quyết để cho đề tài trên được tiến hành như đã định.</w:t>
      </w:r>
    </w:p>
    <w:p w14:paraId="413435B6" w14:textId="406CFBE0" w:rsidR="00626566" w:rsidRPr="009A5701" w:rsidRDefault="00F52EDA" w:rsidP="00F06ABD">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Chúng em xin gửi lời cảm ơn đến </w:t>
      </w:r>
      <w:r w:rsidR="00523C0C">
        <w:rPr>
          <w:rFonts w:ascii="Times New Roman" w:hAnsi="Times New Roman"/>
          <w:bCs/>
          <w:sz w:val="26"/>
          <w:szCs w:val="26"/>
        </w:rPr>
        <w:t>Thạc</w:t>
      </w:r>
      <w:r w:rsidR="00626566" w:rsidRPr="009A5701">
        <w:rPr>
          <w:rFonts w:ascii="Times New Roman" w:hAnsi="Times New Roman"/>
          <w:bCs/>
          <w:sz w:val="26"/>
          <w:szCs w:val="26"/>
        </w:rPr>
        <w:t xml:space="preserve"> sĩ </w:t>
      </w:r>
      <w:r w:rsidR="00523C0C">
        <w:rPr>
          <w:rFonts w:ascii="Times New Roman" w:hAnsi="Times New Roman"/>
          <w:b/>
          <w:bCs/>
          <w:sz w:val="26"/>
          <w:szCs w:val="26"/>
        </w:rPr>
        <w:t>Hà Lê Hoài Trung</w:t>
      </w:r>
      <w:r w:rsidR="00FA6BBE" w:rsidRPr="009A5701">
        <w:rPr>
          <w:rFonts w:ascii="Times New Roman" w:hAnsi="Times New Roman"/>
          <w:bCs/>
          <w:sz w:val="26"/>
          <w:szCs w:val="26"/>
        </w:rPr>
        <w:t xml:space="preserve"> – Giảng viên hướng dẫn </w:t>
      </w:r>
      <w:r w:rsidR="00626566" w:rsidRPr="009A5701">
        <w:rPr>
          <w:rFonts w:ascii="Times New Roman" w:hAnsi="Times New Roman"/>
          <w:bCs/>
          <w:sz w:val="26"/>
          <w:szCs w:val="26"/>
        </w:rPr>
        <w:t>đề tài khóa luận tốt nghiệp</w:t>
      </w:r>
      <w:r w:rsidRPr="009A5701">
        <w:rPr>
          <w:rFonts w:ascii="Times New Roman" w:hAnsi="Times New Roman"/>
          <w:bCs/>
          <w:sz w:val="26"/>
          <w:szCs w:val="26"/>
        </w:rPr>
        <w:t>, đã giúp nhóm định hướng và thực hiện đề tài này.</w:t>
      </w:r>
      <w:r w:rsidR="00151C33" w:rsidRPr="009A5701">
        <w:rPr>
          <w:rFonts w:ascii="Times New Roman" w:hAnsi="Times New Roman"/>
          <w:bCs/>
          <w:sz w:val="26"/>
          <w:szCs w:val="26"/>
        </w:rPr>
        <w:t xml:space="preserve"> Đồng thời, nhóm xin cảm ơn </w:t>
      </w:r>
      <w:r w:rsidRPr="009A5701">
        <w:rPr>
          <w:rFonts w:ascii="Times New Roman" w:hAnsi="Times New Roman"/>
          <w:bCs/>
          <w:sz w:val="26"/>
          <w:szCs w:val="26"/>
        </w:rPr>
        <w:t xml:space="preserve">các thầy cô trong khoa </w:t>
      </w:r>
      <w:r w:rsidRPr="009A5701">
        <w:rPr>
          <w:rFonts w:ascii="Times New Roman" w:hAnsi="Times New Roman"/>
          <w:b/>
          <w:bCs/>
          <w:sz w:val="26"/>
          <w:szCs w:val="26"/>
        </w:rPr>
        <w:t>Kĩ Thuật Máy Tính</w:t>
      </w:r>
      <w:r w:rsidRPr="009A5701">
        <w:rPr>
          <w:rFonts w:ascii="Times New Roman" w:hAnsi="Times New Roman"/>
          <w:bCs/>
          <w:sz w:val="26"/>
          <w:szCs w:val="26"/>
        </w:rPr>
        <w:t xml:space="preserve"> đã tận tâm giúp </w:t>
      </w:r>
      <w:r w:rsidR="004F4DEA" w:rsidRPr="009A5701">
        <w:rPr>
          <w:rFonts w:ascii="Times New Roman" w:hAnsi="Times New Roman"/>
          <w:bCs/>
          <w:sz w:val="26"/>
          <w:szCs w:val="26"/>
        </w:rPr>
        <w:t>đỡ nhóm khi đề tài gặp khó khăn.</w:t>
      </w:r>
      <w:r w:rsidR="000925BE" w:rsidRPr="009A5701">
        <w:rPr>
          <w:rFonts w:ascii="Times New Roman" w:hAnsi="Times New Roman"/>
          <w:bCs/>
          <w:sz w:val="26"/>
          <w:szCs w:val="26"/>
        </w:rPr>
        <w:t xml:space="preserve"> Chúng em hi vọng vẫn nhận được sự giúp đỡ của các thầy</w:t>
      </w:r>
      <w:r w:rsidR="00626566" w:rsidRPr="009A5701">
        <w:rPr>
          <w:rFonts w:ascii="Times New Roman" w:hAnsi="Times New Roman"/>
          <w:bCs/>
          <w:sz w:val="26"/>
          <w:szCs w:val="26"/>
        </w:rPr>
        <w:t>,</w:t>
      </w:r>
      <w:r w:rsidR="000925BE" w:rsidRPr="009A5701">
        <w:rPr>
          <w:rFonts w:ascii="Times New Roman" w:hAnsi="Times New Roman"/>
          <w:bCs/>
          <w:sz w:val="26"/>
          <w:szCs w:val="26"/>
        </w:rPr>
        <w:t xml:space="preserve"> cô trong </w:t>
      </w:r>
      <w:r w:rsidR="00626566" w:rsidRPr="009A5701">
        <w:rPr>
          <w:rFonts w:ascii="Times New Roman" w:hAnsi="Times New Roman"/>
          <w:bCs/>
          <w:sz w:val="26"/>
          <w:szCs w:val="26"/>
        </w:rPr>
        <w:t xml:space="preserve">những </w:t>
      </w:r>
      <w:r w:rsidR="000925BE" w:rsidRPr="009A5701">
        <w:rPr>
          <w:rFonts w:ascii="Times New Roman" w:hAnsi="Times New Roman"/>
          <w:bCs/>
          <w:sz w:val="26"/>
          <w:szCs w:val="26"/>
        </w:rPr>
        <w:t xml:space="preserve">quá trình </w:t>
      </w:r>
      <w:r w:rsidR="00626566" w:rsidRPr="009A5701">
        <w:rPr>
          <w:rFonts w:ascii="Times New Roman" w:hAnsi="Times New Roman"/>
          <w:bCs/>
          <w:sz w:val="26"/>
          <w:szCs w:val="26"/>
        </w:rPr>
        <w:t>học tập và nghiên cứu về sau nữa.</w:t>
      </w:r>
    </w:p>
    <w:p w14:paraId="30F4B82F" w14:textId="33EA5E66" w:rsidR="00E95CFC" w:rsidRPr="009A5701" w:rsidRDefault="00F06ABD" w:rsidP="00F06ABD">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w:t>
      </w:r>
      <w:r w:rsidR="00E95CFC" w:rsidRPr="009A5701">
        <w:rPr>
          <w:rFonts w:ascii="Times New Roman" w:hAnsi="Times New Roman"/>
          <w:bCs/>
          <w:sz w:val="26"/>
          <w:szCs w:val="26"/>
        </w:rPr>
        <w:t>Cảm ơn tất cả các bạn trong khoa đã chia sẻ kinh nghiệm và có những ý kiến</w:t>
      </w:r>
      <w:r w:rsidRPr="009A5701">
        <w:rPr>
          <w:rFonts w:ascii="Times New Roman" w:hAnsi="Times New Roman"/>
          <w:bCs/>
          <w:sz w:val="26"/>
          <w:szCs w:val="26"/>
        </w:rPr>
        <w:t xml:space="preserve"> </w:t>
      </w:r>
      <w:r w:rsidR="00E95CFC" w:rsidRPr="009A5701">
        <w:rPr>
          <w:rFonts w:ascii="Times New Roman" w:hAnsi="Times New Roman"/>
          <w:bCs/>
          <w:sz w:val="26"/>
          <w:szCs w:val="26"/>
        </w:rPr>
        <w:t>đóng góp để đề tài đư</w:t>
      </w:r>
      <w:r w:rsidRPr="009A5701">
        <w:rPr>
          <w:rFonts w:ascii="Times New Roman" w:hAnsi="Times New Roman"/>
          <w:bCs/>
          <w:sz w:val="26"/>
          <w:szCs w:val="26"/>
        </w:rPr>
        <w:t>ợc thực hiện suôn</w:t>
      </w:r>
      <w:r w:rsidR="00E95CFC" w:rsidRPr="009A5701">
        <w:rPr>
          <w:rFonts w:ascii="Times New Roman" w:hAnsi="Times New Roman"/>
          <w:bCs/>
          <w:sz w:val="26"/>
          <w:szCs w:val="26"/>
        </w:rPr>
        <w:t xml:space="preserve"> sẻ.</w:t>
      </w:r>
    </w:p>
    <w:p w14:paraId="374AADA1" w14:textId="77777777" w:rsidR="00E95CFC" w:rsidRPr="009A5701" w:rsidRDefault="00F06ABD" w:rsidP="00F06ABD">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w:t>
      </w:r>
      <w:r w:rsidR="00E95CFC" w:rsidRPr="009A5701">
        <w:rPr>
          <w:rFonts w:ascii="Times New Roman" w:hAnsi="Times New Roman"/>
          <w:bCs/>
          <w:sz w:val="26"/>
          <w:szCs w:val="26"/>
        </w:rPr>
        <w:t>Mặc dù chúng em đã cố gắng hết sức mình nhưng sẽ không tránh khỏi những</w:t>
      </w:r>
      <w:r w:rsidRPr="009A5701">
        <w:rPr>
          <w:rFonts w:ascii="Times New Roman" w:hAnsi="Times New Roman"/>
          <w:bCs/>
          <w:sz w:val="26"/>
          <w:szCs w:val="26"/>
        </w:rPr>
        <w:t xml:space="preserve"> </w:t>
      </w:r>
      <w:r w:rsidR="00E95CFC" w:rsidRPr="009A5701">
        <w:rPr>
          <w:rFonts w:ascii="Times New Roman" w:hAnsi="Times New Roman"/>
          <w:bCs/>
          <w:sz w:val="26"/>
          <w:szCs w:val="26"/>
        </w:rPr>
        <w:t>thiếu sót. Kính mong quý thầy cô và các bạn tiếp tục đóng góp và giúp đỡ nhóm hoàn</w:t>
      </w:r>
      <w:r w:rsidRPr="009A5701">
        <w:rPr>
          <w:rFonts w:ascii="Times New Roman" w:hAnsi="Times New Roman"/>
          <w:bCs/>
          <w:sz w:val="26"/>
          <w:szCs w:val="26"/>
        </w:rPr>
        <w:t xml:space="preserve"> </w:t>
      </w:r>
      <w:r w:rsidR="00E95CFC" w:rsidRPr="009A5701">
        <w:rPr>
          <w:rFonts w:ascii="Times New Roman" w:hAnsi="Times New Roman"/>
          <w:bCs/>
          <w:sz w:val="26"/>
          <w:szCs w:val="26"/>
        </w:rPr>
        <w:t>thành luận văn tốt nghiệp.</w:t>
      </w:r>
    </w:p>
    <w:p w14:paraId="46F3C910" w14:textId="33B81D5E" w:rsidR="00E95CFC" w:rsidRPr="009A5701" w:rsidRDefault="001B46B0" w:rsidP="00F06ABD">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w:t>
      </w:r>
      <w:r w:rsidR="00E95CFC" w:rsidRPr="009A5701">
        <w:rPr>
          <w:rFonts w:ascii="Times New Roman" w:hAnsi="Times New Roman"/>
          <w:bCs/>
          <w:sz w:val="26"/>
          <w:szCs w:val="26"/>
        </w:rPr>
        <w:t>Cuối cùng</w:t>
      </w:r>
      <w:r w:rsidR="00F06ABD" w:rsidRPr="009A5701">
        <w:rPr>
          <w:rFonts w:ascii="Times New Roman" w:hAnsi="Times New Roman"/>
          <w:bCs/>
          <w:sz w:val="26"/>
          <w:szCs w:val="26"/>
        </w:rPr>
        <w:t>,</w:t>
      </w:r>
      <w:r w:rsidR="00E95CFC" w:rsidRPr="009A5701">
        <w:rPr>
          <w:rFonts w:ascii="Times New Roman" w:hAnsi="Times New Roman"/>
          <w:bCs/>
          <w:sz w:val="26"/>
          <w:szCs w:val="26"/>
        </w:rPr>
        <w:t xml:space="preserve"> chúng em xin gửi đến quý thầy cô và các bạn lời chúc sức khỏe và</w:t>
      </w:r>
      <w:r w:rsidR="00F06ABD" w:rsidRPr="009A5701">
        <w:rPr>
          <w:rFonts w:ascii="Times New Roman" w:hAnsi="Times New Roman"/>
          <w:bCs/>
          <w:sz w:val="26"/>
          <w:szCs w:val="26"/>
        </w:rPr>
        <w:t xml:space="preserve"> </w:t>
      </w:r>
      <w:r w:rsidR="00E95CFC" w:rsidRPr="009A5701">
        <w:rPr>
          <w:rFonts w:ascii="Times New Roman" w:hAnsi="Times New Roman"/>
          <w:bCs/>
          <w:sz w:val="26"/>
          <w:szCs w:val="26"/>
        </w:rPr>
        <w:t>lời cảm ơn chân thành nhất!</w:t>
      </w:r>
    </w:p>
    <w:p w14:paraId="117540E9" w14:textId="547B587A" w:rsidR="000925BE" w:rsidRPr="009A5701" w:rsidRDefault="000925BE" w:rsidP="004F4DEA">
      <w:pPr>
        <w:tabs>
          <w:tab w:val="left" w:pos="3537"/>
        </w:tabs>
        <w:spacing w:line="360" w:lineRule="auto"/>
        <w:rPr>
          <w:rFonts w:ascii="Times New Roman" w:hAnsi="Times New Roman"/>
          <w:bCs/>
          <w:sz w:val="26"/>
          <w:szCs w:val="26"/>
        </w:rPr>
      </w:pPr>
      <w:r w:rsidRPr="009A5701">
        <w:rPr>
          <w:rFonts w:ascii="Times New Roman" w:hAnsi="Times New Roman"/>
          <w:bCs/>
          <w:sz w:val="26"/>
          <w:szCs w:val="26"/>
        </w:rPr>
        <w:t xml:space="preserve">           Chúng em xin chân thành cảm ơn!</w:t>
      </w:r>
    </w:p>
    <w:p w14:paraId="1AFE22C7" w14:textId="77777777" w:rsidR="004858C6" w:rsidRPr="009A5701" w:rsidRDefault="004858C6" w:rsidP="004F4DEA">
      <w:pPr>
        <w:tabs>
          <w:tab w:val="left" w:pos="3537"/>
        </w:tabs>
        <w:spacing w:line="360" w:lineRule="auto"/>
        <w:rPr>
          <w:rFonts w:ascii="Times New Roman" w:hAnsi="Times New Roman"/>
          <w:bCs/>
          <w:sz w:val="26"/>
          <w:szCs w:val="26"/>
        </w:rPr>
      </w:pPr>
    </w:p>
    <w:p w14:paraId="61E105B1" w14:textId="7B2F2E03" w:rsidR="00CB4635" w:rsidRPr="009A5701" w:rsidRDefault="000C4FB8" w:rsidP="00CB4635">
      <w:pPr>
        <w:tabs>
          <w:tab w:val="left" w:pos="3537"/>
        </w:tabs>
        <w:spacing w:line="360" w:lineRule="auto"/>
        <w:jc w:val="right"/>
        <w:rPr>
          <w:rFonts w:ascii="Times New Roman" w:hAnsi="Times New Roman"/>
          <w:bCs/>
          <w:sz w:val="26"/>
          <w:szCs w:val="26"/>
        </w:rPr>
      </w:pPr>
      <w:r w:rsidRPr="009A5701">
        <w:rPr>
          <w:rFonts w:ascii="Times New Roman" w:hAnsi="Times New Roman"/>
          <w:bCs/>
          <w:sz w:val="26"/>
          <w:szCs w:val="26"/>
        </w:rPr>
        <w:t xml:space="preserve">TP. Hồ Chí Minh, ngày </w:t>
      </w:r>
      <w:r w:rsidR="00523C0C">
        <w:rPr>
          <w:rFonts w:ascii="Times New Roman" w:hAnsi="Times New Roman"/>
          <w:bCs/>
          <w:sz w:val="26"/>
          <w:szCs w:val="26"/>
        </w:rPr>
        <w:t>2</w:t>
      </w:r>
      <w:r w:rsidRPr="009A5701">
        <w:rPr>
          <w:rFonts w:ascii="Times New Roman" w:hAnsi="Times New Roman"/>
          <w:bCs/>
          <w:sz w:val="26"/>
          <w:szCs w:val="26"/>
        </w:rPr>
        <w:t xml:space="preserve"> tháng </w:t>
      </w:r>
      <w:r w:rsidR="00523C0C">
        <w:rPr>
          <w:rFonts w:ascii="Times New Roman" w:hAnsi="Times New Roman"/>
          <w:bCs/>
          <w:sz w:val="26"/>
          <w:szCs w:val="26"/>
        </w:rPr>
        <w:t>2</w:t>
      </w:r>
      <w:r w:rsidRPr="009A5701">
        <w:rPr>
          <w:rFonts w:ascii="Times New Roman" w:hAnsi="Times New Roman"/>
          <w:bCs/>
          <w:sz w:val="26"/>
          <w:szCs w:val="26"/>
        </w:rPr>
        <w:t xml:space="preserve"> năm</w:t>
      </w:r>
      <w:r w:rsidR="00523C0C">
        <w:rPr>
          <w:rFonts w:ascii="Times New Roman" w:hAnsi="Times New Roman"/>
          <w:bCs/>
          <w:sz w:val="26"/>
          <w:szCs w:val="26"/>
        </w:rPr>
        <w:t xml:space="preserve"> 2018</w:t>
      </w:r>
    </w:p>
    <w:p w14:paraId="106F1077" w14:textId="758A9E1F" w:rsidR="000C4FB8" w:rsidRPr="009A5701" w:rsidRDefault="004858C6" w:rsidP="00CB4635">
      <w:pPr>
        <w:tabs>
          <w:tab w:val="left" w:pos="3537"/>
        </w:tabs>
        <w:spacing w:line="360" w:lineRule="auto"/>
        <w:jc w:val="right"/>
        <w:rPr>
          <w:rFonts w:ascii="Times New Roman" w:hAnsi="Times New Roman"/>
          <w:bCs/>
          <w:sz w:val="26"/>
          <w:szCs w:val="26"/>
        </w:rPr>
      </w:pPr>
      <w:r w:rsidRPr="009A5701">
        <w:rPr>
          <w:rFonts w:ascii="Times New Roman" w:hAnsi="Times New Roman"/>
          <w:bCs/>
          <w:sz w:val="26"/>
          <w:szCs w:val="26"/>
        </w:rPr>
        <w:tab/>
      </w:r>
      <w:r w:rsidRPr="009A5701">
        <w:rPr>
          <w:rFonts w:ascii="Times New Roman" w:hAnsi="Times New Roman"/>
          <w:bCs/>
          <w:sz w:val="26"/>
          <w:szCs w:val="26"/>
        </w:rPr>
        <w:tab/>
      </w:r>
      <w:r w:rsidRPr="009A5701">
        <w:rPr>
          <w:rFonts w:ascii="Times New Roman" w:hAnsi="Times New Roman"/>
          <w:bCs/>
          <w:sz w:val="26"/>
          <w:szCs w:val="26"/>
        </w:rPr>
        <w:tab/>
      </w:r>
      <w:r w:rsidRPr="009A5701">
        <w:rPr>
          <w:rFonts w:ascii="Times New Roman" w:hAnsi="Times New Roman"/>
          <w:bCs/>
          <w:sz w:val="26"/>
          <w:szCs w:val="26"/>
        </w:rPr>
        <w:tab/>
      </w:r>
      <w:r w:rsidRPr="009A5701">
        <w:rPr>
          <w:rFonts w:ascii="Times New Roman" w:hAnsi="Times New Roman"/>
          <w:bCs/>
          <w:sz w:val="26"/>
          <w:szCs w:val="26"/>
        </w:rPr>
        <w:tab/>
      </w:r>
      <w:r w:rsidR="000C4FB8" w:rsidRPr="009A5701">
        <w:rPr>
          <w:rFonts w:ascii="Times New Roman" w:hAnsi="Times New Roman"/>
          <w:bCs/>
          <w:sz w:val="26"/>
          <w:szCs w:val="26"/>
        </w:rPr>
        <w:t>Nhóm thực hiện đề tài</w:t>
      </w:r>
    </w:p>
    <w:p w14:paraId="43CA4146" w14:textId="2F7D389A" w:rsidR="00CB4635" w:rsidRPr="009A5701" w:rsidRDefault="00523C0C" w:rsidP="00CB4635">
      <w:pPr>
        <w:tabs>
          <w:tab w:val="left" w:pos="3537"/>
        </w:tabs>
        <w:spacing w:line="360" w:lineRule="auto"/>
        <w:jc w:val="right"/>
        <w:rPr>
          <w:rFonts w:ascii="Times New Roman" w:hAnsi="Times New Roman"/>
          <w:b/>
          <w:bCs/>
          <w:sz w:val="26"/>
          <w:szCs w:val="26"/>
        </w:rPr>
      </w:pPr>
      <w:r>
        <w:rPr>
          <w:rFonts w:ascii="Times New Roman" w:hAnsi="Times New Roman"/>
          <w:b/>
          <w:bCs/>
          <w:sz w:val="26"/>
          <w:szCs w:val="26"/>
        </w:rPr>
        <w:t>Lê Ngọc Huy</w:t>
      </w:r>
    </w:p>
    <w:p w14:paraId="3E93CAE5" w14:textId="4D0124DE" w:rsidR="00CB4635" w:rsidRPr="009A5701" w:rsidRDefault="00523C0C" w:rsidP="00CB4635">
      <w:pPr>
        <w:tabs>
          <w:tab w:val="left" w:pos="3537"/>
        </w:tabs>
        <w:spacing w:line="360" w:lineRule="auto"/>
        <w:jc w:val="right"/>
        <w:rPr>
          <w:rFonts w:ascii="Times New Roman" w:hAnsi="Times New Roman"/>
          <w:b/>
          <w:bCs/>
          <w:sz w:val="26"/>
          <w:szCs w:val="26"/>
        </w:rPr>
      </w:pPr>
      <w:r>
        <w:rPr>
          <w:rFonts w:ascii="Times New Roman" w:hAnsi="Times New Roman"/>
          <w:b/>
          <w:bCs/>
          <w:sz w:val="26"/>
          <w:szCs w:val="26"/>
        </w:rPr>
        <w:t>Liễu Hoàng Anh</w:t>
      </w:r>
    </w:p>
    <w:p w14:paraId="0A9E4E79" w14:textId="62DD5219" w:rsidR="00CB4635" w:rsidRPr="009A5701" w:rsidRDefault="00CB4635" w:rsidP="00CB4635">
      <w:pPr>
        <w:tabs>
          <w:tab w:val="left" w:pos="3537"/>
        </w:tabs>
        <w:spacing w:line="360" w:lineRule="auto"/>
        <w:jc w:val="right"/>
        <w:rPr>
          <w:rFonts w:ascii="Times New Roman" w:hAnsi="Times New Roman"/>
          <w:bCs/>
          <w:sz w:val="26"/>
          <w:szCs w:val="26"/>
        </w:rPr>
      </w:pPr>
      <w:r w:rsidRPr="009A5701">
        <w:rPr>
          <w:rFonts w:ascii="Times New Roman" w:hAnsi="Times New Roman"/>
          <w:bCs/>
          <w:sz w:val="26"/>
          <w:szCs w:val="26"/>
        </w:rPr>
        <w:t xml:space="preserve">Khoa Kĩ Thuật </w:t>
      </w:r>
      <w:r w:rsidR="00380D4C">
        <w:rPr>
          <w:rFonts w:ascii="Times New Roman" w:hAnsi="Times New Roman"/>
          <w:bCs/>
          <w:sz w:val="26"/>
          <w:szCs w:val="26"/>
        </w:rPr>
        <w:t>Máy Tính. Lớp KTMT2013</w:t>
      </w:r>
    </w:p>
    <w:p w14:paraId="53A3DF64" w14:textId="77777777" w:rsidR="00CB4635" w:rsidRPr="009A5701" w:rsidRDefault="00CB4635" w:rsidP="00CB4635">
      <w:pPr>
        <w:tabs>
          <w:tab w:val="left" w:pos="3537"/>
        </w:tabs>
        <w:spacing w:line="360" w:lineRule="auto"/>
        <w:jc w:val="right"/>
        <w:rPr>
          <w:rFonts w:ascii="Times New Roman" w:hAnsi="Times New Roman"/>
          <w:b/>
          <w:bCs/>
          <w:sz w:val="26"/>
          <w:szCs w:val="26"/>
        </w:rPr>
      </w:pPr>
    </w:p>
    <w:p w14:paraId="156450D6" w14:textId="13ED5C9C" w:rsidR="00135684" w:rsidRPr="009A5701" w:rsidRDefault="0080264B" w:rsidP="002C1435">
      <w:pPr>
        <w:pStyle w:val="Heading1"/>
        <w:jc w:val="center"/>
        <w:rPr>
          <w:rFonts w:ascii="Times New Roman" w:hAnsi="Times New Roman" w:cs="Times New Roman"/>
          <w:b/>
          <w:color w:val="auto"/>
          <w:sz w:val="28"/>
          <w:szCs w:val="28"/>
        </w:rPr>
      </w:pPr>
      <w:bookmarkStart w:id="7" w:name="_Toc473484057"/>
      <w:bookmarkStart w:id="8" w:name="_Toc473484202"/>
      <w:bookmarkStart w:id="9" w:name="_Toc474362281"/>
      <w:bookmarkStart w:id="10" w:name="_Toc474362430"/>
      <w:bookmarkStart w:id="11" w:name="_Toc474362575"/>
      <w:r w:rsidRPr="009A5701">
        <w:rPr>
          <w:rFonts w:ascii="Times New Roman" w:hAnsi="Times New Roman" w:cs="Times New Roman"/>
          <w:b/>
          <w:color w:val="auto"/>
          <w:sz w:val="28"/>
          <w:szCs w:val="28"/>
        </w:rPr>
        <w:lastRenderedPageBreak/>
        <w:t>MỤC LỤC</w:t>
      </w:r>
      <w:bookmarkEnd w:id="7"/>
      <w:bookmarkEnd w:id="8"/>
      <w:bookmarkEnd w:id="9"/>
      <w:bookmarkEnd w:id="10"/>
      <w:bookmarkEnd w:id="11"/>
    </w:p>
    <w:sdt>
      <w:sdtPr>
        <w:rPr>
          <w:rFonts w:ascii="Times New Roman" w:hAnsi="Times New Roman"/>
          <w:sz w:val="26"/>
          <w:szCs w:val="26"/>
        </w:rPr>
        <w:id w:val="-1634018054"/>
        <w:docPartObj>
          <w:docPartGallery w:val="Table of Contents"/>
          <w:docPartUnique/>
        </w:docPartObj>
      </w:sdtPr>
      <w:sdtEndPr>
        <w:rPr>
          <w:bCs/>
          <w:noProof/>
        </w:rPr>
      </w:sdtEndPr>
      <w:sdtContent>
        <w:p w14:paraId="0BF44657" w14:textId="2AF483CF" w:rsidR="009217B2" w:rsidRPr="009217B2" w:rsidRDefault="004B5F8A" w:rsidP="009217B2">
          <w:pPr>
            <w:pStyle w:val="TOC1"/>
            <w:tabs>
              <w:tab w:val="right" w:leader="dot" w:pos="8778"/>
            </w:tabs>
            <w:spacing w:line="360" w:lineRule="auto"/>
            <w:rPr>
              <w:rFonts w:ascii="Times New Roman" w:eastAsiaTheme="minorEastAsia" w:hAnsi="Times New Roman"/>
              <w:noProof/>
              <w:sz w:val="26"/>
              <w:szCs w:val="26"/>
            </w:rPr>
          </w:pPr>
          <w:r w:rsidRPr="002A291E">
            <w:rPr>
              <w:rFonts w:ascii="Times New Roman" w:hAnsi="Times New Roman"/>
              <w:sz w:val="26"/>
              <w:szCs w:val="26"/>
            </w:rPr>
            <w:fldChar w:fldCharType="begin"/>
          </w:r>
          <w:r w:rsidRPr="002A291E">
            <w:rPr>
              <w:rFonts w:ascii="Times New Roman" w:hAnsi="Times New Roman"/>
              <w:sz w:val="26"/>
              <w:szCs w:val="26"/>
            </w:rPr>
            <w:instrText xml:space="preserve"> TOC \o "1-3" \h \z \u </w:instrText>
          </w:r>
          <w:r w:rsidRPr="002A291E">
            <w:rPr>
              <w:rFonts w:ascii="Times New Roman" w:hAnsi="Times New Roman"/>
              <w:sz w:val="26"/>
              <w:szCs w:val="26"/>
            </w:rPr>
            <w:fldChar w:fldCharType="separate"/>
          </w:r>
        </w:p>
        <w:p w14:paraId="353B23AA"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434" w:history="1">
            <w:r w:rsidR="009217B2" w:rsidRPr="009217B2">
              <w:rPr>
                <w:rStyle w:val="Hyperlink"/>
                <w:rFonts w:ascii="Times New Roman" w:hAnsi="Times New Roman"/>
                <w:noProof/>
                <w:sz w:val="26"/>
                <w:szCs w:val="26"/>
              </w:rPr>
              <w:t>TÓM TẮT BÁO CÁO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i</w:t>
            </w:r>
            <w:r w:rsidR="009217B2" w:rsidRPr="009217B2">
              <w:rPr>
                <w:rFonts w:ascii="Times New Roman" w:hAnsi="Times New Roman"/>
                <w:noProof/>
                <w:webHidden/>
                <w:sz w:val="26"/>
                <w:szCs w:val="26"/>
              </w:rPr>
              <w:fldChar w:fldCharType="end"/>
            </w:r>
          </w:hyperlink>
        </w:p>
        <w:p w14:paraId="38D4031B"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435" w:history="1">
            <w:r w:rsidR="009217B2" w:rsidRPr="009217B2">
              <w:rPr>
                <w:rStyle w:val="Hyperlink"/>
                <w:rFonts w:ascii="Times New Roman" w:hAnsi="Times New Roman"/>
                <w:noProof/>
                <w:sz w:val="26"/>
                <w:szCs w:val="26"/>
              </w:rPr>
              <w:t>CHƯƠNG 1. TỔNG QUAN ĐỀ TÀI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w:t>
            </w:r>
            <w:r w:rsidR="009217B2" w:rsidRPr="009217B2">
              <w:rPr>
                <w:rFonts w:ascii="Times New Roman" w:hAnsi="Times New Roman"/>
                <w:noProof/>
                <w:webHidden/>
                <w:sz w:val="26"/>
                <w:szCs w:val="26"/>
              </w:rPr>
              <w:fldChar w:fldCharType="end"/>
            </w:r>
          </w:hyperlink>
        </w:p>
        <w:p w14:paraId="3887EE30"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36" w:history="1">
            <w:r w:rsidR="009217B2" w:rsidRPr="009217B2">
              <w:rPr>
                <w:rStyle w:val="Hyperlink"/>
                <w:rFonts w:ascii="Times New Roman" w:hAnsi="Times New Roman"/>
                <w:noProof/>
                <w:sz w:val="26"/>
                <w:szCs w:val="26"/>
              </w:rPr>
              <w:t>1.1 Lý do chọn đề tài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w:t>
            </w:r>
            <w:r w:rsidR="009217B2" w:rsidRPr="009217B2">
              <w:rPr>
                <w:rFonts w:ascii="Times New Roman" w:hAnsi="Times New Roman"/>
                <w:noProof/>
                <w:webHidden/>
                <w:sz w:val="26"/>
                <w:szCs w:val="26"/>
              </w:rPr>
              <w:fldChar w:fldCharType="end"/>
            </w:r>
          </w:hyperlink>
        </w:p>
        <w:p w14:paraId="51C976F0"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37" w:history="1">
            <w:r w:rsidR="009217B2" w:rsidRPr="009217B2">
              <w:rPr>
                <w:rStyle w:val="Hyperlink"/>
                <w:rFonts w:ascii="Times New Roman" w:hAnsi="Times New Roman"/>
                <w:noProof/>
                <w:sz w:val="26"/>
                <w:szCs w:val="26"/>
              </w:rPr>
              <w:t>1.2 Giới thiệu đề tài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w:t>
            </w:r>
            <w:r w:rsidR="009217B2" w:rsidRPr="009217B2">
              <w:rPr>
                <w:rFonts w:ascii="Times New Roman" w:hAnsi="Times New Roman"/>
                <w:noProof/>
                <w:webHidden/>
                <w:sz w:val="26"/>
                <w:szCs w:val="26"/>
              </w:rPr>
              <w:fldChar w:fldCharType="end"/>
            </w:r>
          </w:hyperlink>
        </w:p>
        <w:p w14:paraId="38E4A450"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38" w:history="1">
            <w:r w:rsidR="009217B2" w:rsidRPr="009217B2">
              <w:rPr>
                <w:rStyle w:val="Hyperlink"/>
                <w:rFonts w:ascii="Times New Roman" w:hAnsi="Times New Roman"/>
                <w:noProof/>
                <w:sz w:val="26"/>
                <w:szCs w:val="26"/>
              </w:rPr>
              <w:t>1.3 Tình hình nghiên cứu trong và ngoài nước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w:t>
            </w:r>
            <w:r w:rsidR="009217B2" w:rsidRPr="009217B2">
              <w:rPr>
                <w:rFonts w:ascii="Times New Roman" w:hAnsi="Times New Roman"/>
                <w:noProof/>
                <w:webHidden/>
                <w:sz w:val="26"/>
                <w:szCs w:val="26"/>
              </w:rPr>
              <w:fldChar w:fldCharType="end"/>
            </w:r>
          </w:hyperlink>
        </w:p>
        <w:p w14:paraId="368063B6"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39" w:history="1">
            <w:r w:rsidR="009217B2" w:rsidRPr="009217B2">
              <w:rPr>
                <w:rStyle w:val="Hyperlink"/>
                <w:rFonts w:ascii="Times New Roman" w:hAnsi="Times New Roman"/>
                <w:noProof/>
                <w:sz w:val="26"/>
                <w:szCs w:val="26"/>
              </w:rPr>
              <w:t>1.3.1 Trong nước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_Toc474362439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w:t>
            </w:r>
            <w:r w:rsidR="009217B2" w:rsidRPr="009217B2">
              <w:rPr>
                <w:rFonts w:ascii="Times New Roman" w:hAnsi="Times New Roman"/>
                <w:noProof/>
                <w:webHidden/>
                <w:sz w:val="26"/>
                <w:szCs w:val="26"/>
              </w:rPr>
              <w:fldChar w:fldCharType="end"/>
            </w:r>
          </w:hyperlink>
        </w:p>
        <w:p w14:paraId="4640A2BC"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43" w:history="1">
            <w:r w:rsidR="009217B2" w:rsidRPr="009217B2">
              <w:rPr>
                <w:rStyle w:val="Hyperlink"/>
                <w:rFonts w:ascii="Times New Roman" w:hAnsi="Times New Roman"/>
                <w:noProof/>
                <w:sz w:val="26"/>
                <w:szCs w:val="26"/>
              </w:rPr>
              <w:t>1.3.2 Ngoài nước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_Toc474362443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w:t>
            </w:r>
            <w:r w:rsidR="009217B2" w:rsidRPr="009217B2">
              <w:rPr>
                <w:rFonts w:ascii="Times New Roman" w:hAnsi="Times New Roman"/>
                <w:noProof/>
                <w:webHidden/>
                <w:sz w:val="26"/>
                <w:szCs w:val="26"/>
              </w:rPr>
              <w:fldChar w:fldCharType="end"/>
            </w:r>
          </w:hyperlink>
        </w:p>
        <w:p w14:paraId="4720C1FC"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48" w:history="1">
            <w:r w:rsidR="009217B2" w:rsidRPr="009217B2">
              <w:rPr>
                <w:rStyle w:val="Hyperlink"/>
                <w:rFonts w:ascii="Times New Roman" w:hAnsi="Times New Roman"/>
                <w:noProof/>
                <w:sz w:val="26"/>
                <w:szCs w:val="26"/>
              </w:rPr>
              <w:t>1.4 Mục đích, đối tượng và phạm vi nghiên cứu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_Toc474362448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w:t>
            </w:r>
            <w:r w:rsidR="009217B2" w:rsidRPr="009217B2">
              <w:rPr>
                <w:rFonts w:ascii="Times New Roman" w:hAnsi="Times New Roman"/>
                <w:noProof/>
                <w:webHidden/>
                <w:sz w:val="26"/>
                <w:szCs w:val="26"/>
              </w:rPr>
              <w:fldChar w:fldCharType="end"/>
            </w:r>
          </w:hyperlink>
        </w:p>
        <w:p w14:paraId="4EBEB4EA"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49" w:history="1">
            <w:r w:rsidR="009217B2" w:rsidRPr="009217B2">
              <w:rPr>
                <w:rStyle w:val="Hyperlink"/>
                <w:rFonts w:ascii="Times New Roman" w:hAnsi="Times New Roman"/>
                <w:noProof/>
                <w:sz w:val="26"/>
                <w:szCs w:val="26"/>
              </w:rPr>
              <w:t>1.4.1 Mục đích nghiên cứu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_Toc474362449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w:t>
            </w:r>
            <w:r w:rsidR="009217B2" w:rsidRPr="009217B2">
              <w:rPr>
                <w:rFonts w:ascii="Times New Roman" w:hAnsi="Times New Roman"/>
                <w:noProof/>
                <w:webHidden/>
                <w:sz w:val="26"/>
                <w:szCs w:val="26"/>
              </w:rPr>
              <w:fldChar w:fldCharType="end"/>
            </w:r>
          </w:hyperlink>
        </w:p>
        <w:p w14:paraId="052F6315"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50" w:history="1">
            <w:r w:rsidR="009217B2" w:rsidRPr="009217B2">
              <w:rPr>
                <w:rStyle w:val="Hyperlink"/>
                <w:rFonts w:ascii="Times New Roman" w:hAnsi="Times New Roman"/>
                <w:noProof/>
                <w:sz w:val="26"/>
                <w:szCs w:val="26"/>
              </w:rPr>
              <w:t>1.4.2 Đối tượng nghiên cứu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w:t>
            </w:r>
            <w:r w:rsidR="009217B2" w:rsidRPr="009217B2">
              <w:rPr>
                <w:rFonts w:ascii="Times New Roman" w:hAnsi="Times New Roman"/>
                <w:noProof/>
                <w:webHidden/>
                <w:sz w:val="26"/>
                <w:szCs w:val="26"/>
              </w:rPr>
              <w:fldChar w:fldCharType="end"/>
            </w:r>
          </w:hyperlink>
        </w:p>
        <w:p w14:paraId="05F8C997"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51" w:history="1">
            <w:r w:rsidR="009217B2" w:rsidRPr="009217B2">
              <w:rPr>
                <w:rStyle w:val="Hyperlink"/>
                <w:rFonts w:ascii="Times New Roman" w:hAnsi="Times New Roman"/>
                <w:noProof/>
                <w:sz w:val="26"/>
                <w:szCs w:val="26"/>
              </w:rPr>
              <w:t>1.4.3 Phạm vi nghiên cứu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w:t>
            </w:r>
            <w:r w:rsidR="009217B2" w:rsidRPr="009217B2">
              <w:rPr>
                <w:rFonts w:ascii="Times New Roman" w:hAnsi="Times New Roman"/>
                <w:noProof/>
                <w:webHidden/>
                <w:sz w:val="26"/>
                <w:szCs w:val="26"/>
              </w:rPr>
              <w:fldChar w:fldCharType="end"/>
            </w:r>
          </w:hyperlink>
        </w:p>
        <w:p w14:paraId="345A58BC"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52" w:history="1">
            <w:r w:rsidR="009217B2" w:rsidRPr="009217B2">
              <w:rPr>
                <w:rStyle w:val="Hyperlink"/>
                <w:rFonts w:ascii="Times New Roman" w:hAnsi="Times New Roman"/>
                <w:noProof/>
                <w:sz w:val="26"/>
                <w:szCs w:val="26"/>
              </w:rPr>
              <w:t>1.5 Phương pháp nghiên cứu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7</w:t>
            </w:r>
            <w:r w:rsidR="009217B2" w:rsidRPr="009217B2">
              <w:rPr>
                <w:rFonts w:ascii="Times New Roman" w:hAnsi="Times New Roman"/>
                <w:noProof/>
                <w:webHidden/>
                <w:sz w:val="26"/>
                <w:szCs w:val="26"/>
              </w:rPr>
              <w:fldChar w:fldCharType="end"/>
            </w:r>
          </w:hyperlink>
        </w:p>
        <w:p w14:paraId="090AE497"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53" w:history="1">
            <w:r w:rsidR="009217B2" w:rsidRPr="009217B2">
              <w:rPr>
                <w:rStyle w:val="Hyperlink"/>
                <w:rFonts w:ascii="Times New Roman" w:hAnsi="Times New Roman"/>
                <w:noProof/>
                <w:sz w:val="26"/>
                <w:szCs w:val="26"/>
              </w:rPr>
              <w:t>1.5.1 Phương pháp nghiên cứu trực tiếp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7</w:t>
            </w:r>
            <w:r w:rsidR="009217B2" w:rsidRPr="009217B2">
              <w:rPr>
                <w:rFonts w:ascii="Times New Roman" w:hAnsi="Times New Roman"/>
                <w:noProof/>
                <w:webHidden/>
                <w:sz w:val="26"/>
                <w:szCs w:val="26"/>
              </w:rPr>
              <w:fldChar w:fldCharType="end"/>
            </w:r>
          </w:hyperlink>
        </w:p>
        <w:p w14:paraId="01F0227E"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54" w:history="1">
            <w:r w:rsidR="009217B2" w:rsidRPr="009217B2">
              <w:rPr>
                <w:rStyle w:val="Hyperlink"/>
                <w:rFonts w:ascii="Times New Roman" w:hAnsi="Times New Roman"/>
                <w:noProof/>
                <w:sz w:val="26"/>
                <w:szCs w:val="26"/>
              </w:rPr>
              <w:t>1.5.2 Phương pháp nghiên cứu gián tiếp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7</w:t>
            </w:r>
            <w:r w:rsidR="009217B2" w:rsidRPr="009217B2">
              <w:rPr>
                <w:rFonts w:ascii="Times New Roman" w:hAnsi="Times New Roman"/>
                <w:noProof/>
                <w:webHidden/>
                <w:sz w:val="26"/>
                <w:szCs w:val="26"/>
              </w:rPr>
              <w:fldChar w:fldCharType="end"/>
            </w:r>
          </w:hyperlink>
        </w:p>
        <w:p w14:paraId="7467E0A3"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55" w:history="1">
            <w:r w:rsidR="009217B2" w:rsidRPr="009217B2">
              <w:rPr>
                <w:rStyle w:val="Hyperlink"/>
                <w:rFonts w:ascii="Times New Roman" w:hAnsi="Times New Roman"/>
                <w:noProof/>
                <w:sz w:val="26"/>
                <w:szCs w:val="26"/>
              </w:rPr>
              <w:t>1.6 Ý nghĩa lý luận và thực tiễn của đề tài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7</w:t>
            </w:r>
            <w:r w:rsidR="009217B2" w:rsidRPr="009217B2">
              <w:rPr>
                <w:rFonts w:ascii="Times New Roman" w:hAnsi="Times New Roman"/>
                <w:noProof/>
                <w:webHidden/>
                <w:sz w:val="26"/>
                <w:szCs w:val="26"/>
              </w:rPr>
              <w:fldChar w:fldCharType="end"/>
            </w:r>
          </w:hyperlink>
        </w:p>
        <w:p w14:paraId="5021B524"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456" w:history="1">
            <w:r w:rsidR="009217B2" w:rsidRPr="009217B2">
              <w:rPr>
                <w:rStyle w:val="Hyperlink"/>
                <w:rFonts w:ascii="Times New Roman" w:hAnsi="Times New Roman"/>
                <w:noProof/>
                <w:sz w:val="26"/>
                <w:szCs w:val="26"/>
              </w:rPr>
              <w:t>CHƯƠNG 2. CƠ SỞ LÝ THUYẾT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8</w:t>
            </w:r>
            <w:r w:rsidR="009217B2" w:rsidRPr="009217B2">
              <w:rPr>
                <w:rFonts w:ascii="Times New Roman" w:hAnsi="Times New Roman"/>
                <w:noProof/>
                <w:webHidden/>
                <w:sz w:val="26"/>
                <w:szCs w:val="26"/>
              </w:rPr>
              <w:fldChar w:fldCharType="end"/>
            </w:r>
          </w:hyperlink>
        </w:p>
        <w:p w14:paraId="382F1473" w14:textId="502FFB5A" w:rsidR="009217B2" w:rsidRPr="009217B2" w:rsidRDefault="006A5735" w:rsidP="009217B2">
          <w:pPr>
            <w:pStyle w:val="TOC2"/>
            <w:tabs>
              <w:tab w:val="left" w:pos="880"/>
              <w:tab w:val="right" w:leader="dot" w:pos="8778"/>
            </w:tabs>
            <w:spacing w:line="360" w:lineRule="auto"/>
            <w:rPr>
              <w:rFonts w:ascii="Times New Roman" w:eastAsiaTheme="minorEastAsia" w:hAnsi="Times New Roman"/>
              <w:noProof/>
              <w:sz w:val="26"/>
              <w:szCs w:val="26"/>
            </w:rPr>
          </w:pPr>
          <w:hyperlink w:anchor="_Toc474362457" w:history="1">
            <w:r w:rsidR="009217B2" w:rsidRPr="009217B2">
              <w:rPr>
                <w:rStyle w:val="Hyperlink"/>
                <w:rFonts w:ascii="Times New Roman" w:hAnsi="Times New Roman"/>
                <w:noProof/>
                <w:sz w:val="26"/>
                <w:szCs w:val="26"/>
              </w:rPr>
              <w:t>2.1</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 xml:space="preserve">Giới thiệu mô hình </w:t>
            </w:r>
            <w:r w:rsidR="0041539D">
              <w:rPr>
                <w:rStyle w:val="Hyperlink"/>
                <w:rFonts w:ascii="Times New Roman" w:hAnsi="Times New Roman"/>
                <w:noProof/>
                <w:sz w:val="26"/>
                <w:szCs w:val="26"/>
              </w:rPr>
              <w:t>máy chấm công</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8</w:t>
            </w:r>
            <w:r w:rsidR="009217B2" w:rsidRPr="009217B2">
              <w:rPr>
                <w:rFonts w:ascii="Times New Roman" w:hAnsi="Times New Roman"/>
                <w:noProof/>
                <w:webHidden/>
                <w:sz w:val="26"/>
                <w:szCs w:val="26"/>
              </w:rPr>
              <w:fldChar w:fldCharType="end"/>
            </w:r>
          </w:hyperlink>
        </w:p>
        <w:p w14:paraId="0130489D"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58" w:history="1">
            <w:r w:rsidR="009217B2" w:rsidRPr="009217B2">
              <w:rPr>
                <w:rStyle w:val="Hyperlink"/>
                <w:rFonts w:ascii="Times New Roman" w:hAnsi="Times New Roman"/>
                <w:noProof/>
                <w:sz w:val="26"/>
                <w:szCs w:val="26"/>
              </w:rPr>
              <w:t>2.1.1 Sơ lược về cấu tạo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_Toc474362458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8</w:t>
            </w:r>
            <w:r w:rsidR="009217B2" w:rsidRPr="009217B2">
              <w:rPr>
                <w:rFonts w:ascii="Times New Roman" w:hAnsi="Times New Roman"/>
                <w:noProof/>
                <w:webHidden/>
                <w:sz w:val="26"/>
                <w:szCs w:val="26"/>
              </w:rPr>
              <w:fldChar w:fldCharType="end"/>
            </w:r>
          </w:hyperlink>
        </w:p>
        <w:p w14:paraId="7AB15928"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61" w:history="1">
            <w:r w:rsidR="009217B2" w:rsidRPr="009217B2">
              <w:rPr>
                <w:rStyle w:val="Hyperlink"/>
                <w:rFonts w:ascii="Times New Roman" w:hAnsi="Times New Roman"/>
                <w:noProof/>
                <w:sz w:val="26"/>
                <w:szCs w:val="26"/>
              </w:rPr>
              <w:t>2.1.2 Sơ lược về nguyên lý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9</w:t>
            </w:r>
            <w:r w:rsidR="009217B2" w:rsidRPr="009217B2">
              <w:rPr>
                <w:rFonts w:ascii="Times New Roman" w:hAnsi="Times New Roman"/>
                <w:noProof/>
                <w:webHidden/>
                <w:sz w:val="26"/>
                <w:szCs w:val="26"/>
              </w:rPr>
              <w:fldChar w:fldCharType="end"/>
            </w:r>
          </w:hyperlink>
        </w:p>
        <w:p w14:paraId="00B64E15"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62" w:history="1">
            <w:r w:rsidR="009217B2" w:rsidRPr="009217B2">
              <w:rPr>
                <w:rStyle w:val="Hyperlink"/>
                <w:rFonts w:ascii="Times New Roman" w:hAnsi="Times New Roman"/>
                <w:noProof/>
                <w:sz w:val="26"/>
                <w:szCs w:val="26"/>
              </w:rPr>
              <w:t>2.2 Tìm hiểu giải thuật PID cho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10</w:t>
            </w:r>
            <w:r w:rsidR="009217B2" w:rsidRPr="009217B2">
              <w:rPr>
                <w:rFonts w:ascii="Times New Roman" w:hAnsi="Times New Roman"/>
                <w:noProof/>
                <w:webHidden/>
                <w:sz w:val="26"/>
                <w:szCs w:val="26"/>
              </w:rPr>
              <w:fldChar w:fldCharType="end"/>
            </w:r>
          </w:hyperlink>
        </w:p>
        <w:p w14:paraId="204F4CAD"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64" w:history="1">
            <w:r w:rsidR="009217B2" w:rsidRPr="009217B2">
              <w:rPr>
                <w:rStyle w:val="Hyperlink"/>
                <w:rFonts w:ascii="Times New Roman" w:hAnsi="Times New Roman"/>
                <w:noProof/>
                <w:sz w:val="26"/>
                <w:szCs w:val="26"/>
              </w:rPr>
              <w:t>2.3 Tìm hiểu về PWM</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10</w:t>
            </w:r>
            <w:r w:rsidR="009217B2" w:rsidRPr="009217B2">
              <w:rPr>
                <w:rFonts w:ascii="Times New Roman" w:hAnsi="Times New Roman"/>
                <w:noProof/>
                <w:webHidden/>
                <w:sz w:val="26"/>
                <w:szCs w:val="26"/>
              </w:rPr>
              <w:fldChar w:fldCharType="end"/>
            </w:r>
          </w:hyperlink>
        </w:p>
        <w:p w14:paraId="1D3D5773"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65" w:history="1">
            <w:r w:rsidR="009217B2" w:rsidRPr="009217B2">
              <w:rPr>
                <w:rStyle w:val="Hyperlink"/>
                <w:rFonts w:ascii="Times New Roman" w:hAnsi="Times New Roman"/>
                <w:noProof/>
                <w:sz w:val="26"/>
                <w:szCs w:val="26"/>
              </w:rPr>
              <w:t>2.4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11</w:t>
            </w:r>
            <w:r w:rsidR="009217B2" w:rsidRPr="009217B2">
              <w:rPr>
                <w:rFonts w:ascii="Times New Roman" w:hAnsi="Times New Roman"/>
                <w:noProof/>
                <w:webHidden/>
                <w:sz w:val="26"/>
                <w:szCs w:val="26"/>
              </w:rPr>
              <w:fldChar w:fldCharType="end"/>
            </w:r>
          </w:hyperlink>
        </w:p>
        <w:p w14:paraId="55509F02"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66" w:history="1">
            <w:r w:rsidR="009217B2" w:rsidRPr="009217B2">
              <w:rPr>
                <w:rStyle w:val="Hyperlink"/>
                <w:rFonts w:ascii="Times New Roman" w:hAnsi="Times New Roman"/>
                <w:noProof/>
                <w:sz w:val="26"/>
                <w:szCs w:val="26"/>
              </w:rPr>
              <w:t>2.4.1 Khái niệm chung về bộ lọc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11</w:t>
            </w:r>
            <w:r w:rsidR="009217B2" w:rsidRPr="009217B2">
              <w:rPr>
                <w:rFonts w:ascii="Times New Roman" w:hAnsi="Times New Roman"/>
                <w:noProof/>
                <w:webHidden/>
                <w:sz w:val="26"/>
                <w:szCs w:val="26"/>
              </w:rPr>
              <w:fldChar w:fldCharType="end"/>
            </w:r>
          </w:hyperlink>
        </w:p>
        <w:p w14:paraId="10F0ED77"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67" w:history="1">
            <w:r w:rsidR="009217B2" w:rsidRPr="009217B2">
              <w:rPr>
                <w:rStyle w:val="Hyperlink"/>
                <w:rFonts w:ascii="Times New Roman" w:hAnsi="Times New Roman"/>
                <w:noProof/>
                <w:sz w:val="26"/>
                <w:szCs w:val="26"/>
              </w:rPr>
              <w:t>2.4.2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_Toc474362467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11</w:t>
            </w:r>
            <w:r w:rsidR="009217B2" w:rsidRPr="009217B2">
              <w:rPr>
                <w:rFonts w:ascii="Times New Roman" w:hAnsi="Times New Roman"/>
                <w:noProof/>
                <w:webHidden/>
                <w:sz w:val="26"/>
                <w:szCs w:val="26"/>
              </w:rPr>
              <w:fldChar w:fldCharType="end"/>
            </w:r>
          </w:hyperlink>
        </w:p>
        <w:p w14:paraId="4E481444"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71" w:history="1">
            <w:r w:rsidR="009217B2" w:rsidRPr="009217B2">
              <w:rPr>
                <w:rStyle w:val="Hyperlink"/>
                <w:rFonts w:ascii="Times New Roman" w:hAnsi="Times New Roman"/>
                <w:noProof/>
                <w:sz w:val="26"/>
                <w:szCs w:val="26"/>
              </w:rPr>
              <w:t>2.5 Giao thức HTTP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13</w:t>
            </w:r>
            <w:r w:rsidR="009217B2" w:rsidRPr="009217B2">
              <w:rPr>
                <w:rFonts w:ascii="Times New Roman" w:hAnsi="Times New Roman"/>
                <w:noProof/>
                <w:webHidden/>
                <w:sz w:val="26"/>
                <w:szCs w:val="26"/>
              </w:rPr>
              <w:fldChar w:fldCharType="end"/>
            </w:r>
          </w:hyperlink>
        </w:p>
        <w:p w14:paraId="75ABAF6F"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73" w:history="1">
            <w:r w:rsidR="009217B2" w:rsidRPr="009217B2">
              <w:rPr>
                <w:rStyle w:val="Hyperlink"/>
                <w:rFonts w:ascii="Times New Roman" w:hAnsi="Times New Roman"/>
                <w:noProof/>
                <w:sz w:val="26"/>
                <w:szCs w:val="26"/>
              </w:rPr>
              <w:t>2.6 Uniform Resource Locator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13</w:t>
            </w:r>
            <w:r w:rsidR="009217B2" w:rsidRPr="009217B2">
              <w:rPr>
                <w:rFonts w:ascii="Times New Roman" w:hAnsi="Times New Roman"/>
                <w:noProof/>
                <w:webHidden/>
                <w:sz w:val="26"/>
                <w:szCs w:val="26"/>
              </w:rPr>
              <w:fldChar w:fldCharType="end"/>
            </w:r>
          </w:hyperlink>
        </w:p>
        <w:p w14:paraId="5676354D"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74" w:history="1">
            <w:r w:rsidR="009217B2" w:rsidRPr="009217B2">
              <w:rPr>
                <w:rStyle w:val="Hyperlink"/>
                <w:rFonts w:ascii="Times New Roman" w:hAnsi="Times New Roman"/>
                <w:noProof/>
                <w:sz w:val="26"/>
                <w:szCs w:val="26"/>
              </w:rPr>
              <w:t>2.7 Mã Hash MD5</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14</w:t>
            </w:r>
            <w:r w:rsidR="009217B2" w:rsidRPr="009217B2">
              <w:rPr>
                <w:rFonts w:ascii="Times New Roman" w:hAnsi="Times New Roman"/>
                <w:noProof/>
                <w:webHidden/>
                <w:sz w:val="26"/>
                <w:szCs w:val="26"/>
              </w:rPr>
              <w:fldChar w:fldCharType="end"/>
            </w:r>
          </w:hyperlink>
        </w:p>
        <w:p w14:paraId="0FE7AE1B"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75" w:history="1">
            <w:r w:rsidR="009217B2" w:rsidRPr="009217B2">
              <w:rPr>
                <w:rStyle w:val="Hyperlink"/>
                <w:rFonts w:ascii="Times New Roman" w:hAnsi="Times New Roman"/>
                <w:noProof/>
                <w:sz w:val="26"/>
                <w:szCs w:val="26"/>
              </w:rPr>
              <w:t>2.8 Định dạng JSON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14</w:t>
            </w:r>
            <w:r w:rsidR="009217B2" w:rsidRPr="009217B2">
              <w:rPr>
                <w:rFonts w:ascii="Times New Roman" w:hAnsi="Times New Roman"/>
                <w:noProof/>
                <w:webHidden/>
                <w:sz w:val="26"/>
                <w:szCs w:val="26"/>
              </w:rPr>
              <w:fldChar w:fldCharType="end"/>
            </w:r>
          </w:hyperlink>
        </w:p>
        <w:p w14:paraId="48ADCEA1" w14:textId="7B930500" w:rsidR="009217B2" w:rsidRPr="009217B2" w:rsidRDefault="006A5735" w:rsidP="009217B2">
          <w:pPr>
            <w:pStyle w:val="TOC2"/>
            <w:tabs>
              <w:tab w:val="left" w:pos="880"/>
              <w:tab w:val="right" w:leader="dot" w:pos="8778"/>
            </w:tabs>
            <w:spacing w:line="360" w:lineRule="auto"/>
            <w:rPr>
              <w:rFonts w:ascii="Times New Roman" w:eastAsiaTheme="minorEastAsia" w:hAnsi="Times New Roman"/>
              <w:noProof/>
              <w:sz w:val="26"/>
              <w:szCs w:val="26"/>
            </w:rPr>
          </w:pPr>
          <w:hyperlink w:anchor="_Toc474362477" w:history="1">
            <w:r w:rsidR="009217B2" w:rsidRPr="009217B2">
              <w:rPr>
                <w:rStyle w:val="Hyperlink"/>
                <w:rFonts w:ascii="Times New Roman" w:hAnsi="Times New Roman"/>
                <w:noProof/>
                <w:sz w:val="26"/>
                <w:szCs w:val="26"/>
              </w:rPr>
              <w:t>2.9</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Chuẩn truyền thông SPI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15</w:t>
            </w:r>
            <w:r w:rsidR="009217B2" w:rsidRPr="009217B2">
              <w:rPr>
                <w:rFonts w:ascii="Times New Roman" w:hAnsi="Times New Roman"/>
                <w:noProof/>
                <w:webHidden/>
                <w:sz w:val="26"/>
                <w:szCs w:val="26"/>
              </w:rPr>
              <w:fldChar w:fldCharType="end"/>
            </w:r>
          </w:hyperlink>
        </w:p>
        <w:p w14:paraId="4EDCCCCE"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78" w:history="1">
            <w:r w:rsidR="009217B2" w:rsidRPr="009217B2">
              <w:rPr>
                <w:rStyle w:val="Hyperlink"/>
                <w:rFonts w:ascii="Times New Roman" w:hAnsi="Times New Roman"/>
                <w:noProof/>
                <w:sz w:val="26"/>
                <w:szCs w:val="26"/>
              </w:rPr>
              <w:t>2.9.1 Khái niệm</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_Toc474362478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15</w:t>
            </w:r>
            <w:r w:rsidR="009217B2" w:rsidRPr="009217B2">
              <w:rPr>
                <w:rFonts w:ascii="Times New Roman" w:hAnsi="Times New Roman"/>
                <w:noProof/>
                <w:webHidden/>
                <w:sz w:val="26"/>
                <w:szCs w:val="26"/>
              </w:rPr>
              <w:fldChar w:fldCharType="end"/>
            </w:r>
          </w:hyperlink>
        </w:p>
        <w:p w14:paraId="1AC0B1F8"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80" w:history="1">
            <w:r w:rsidR="009217B2" w:rsidRPr="009217B2">
              <w:rPr>
                <w:rStyle w:val="Hyperlink"/>
                <w:rFonts w:ascii="Times New Roman" w:hAnsi="Times New Roman"/>
                <w:noProof/>
                <w:sz w:val="26"/>
                <w:szCs w:val="26"/>
              </w:rPr>
              <w:t>2.9.2 Hoạt động</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_Toc474362480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16</w:t>
            </w:r>
            <w:r w:rsidR="009217B2" w:rsidRPr="009217B2">
              <w:rPr>
                <w:rFonts w:ascii="Times New Roman" w:hAnsi="Times New Roman"/>
                <w:noProof/>
                <w:webHidden/>
                <w:sz w:val="26"/>
                <w:szCs w:val="26"/>
              </w:rPr>
              <w:fldChar w:fldCharType="end"/>
            </w:r>
          </w:hyperlink>
        </w:p>
        <w:p w14:paraId="3764A4EF"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82" w:history="1">
            <w:r w:rsidR="009217B2" w:rsidRPr="009217B2">
              <w:rPr>
                <w:rStyle w:val="Hyperlink"/>
                <w:rFonts w:ascii="Times New Roman" w:hAnsi="Times New Roman"/>
                <w:noProof/>
                <w:sz w:val="26"/>
                <w:szCs w:val="26"/>
              </w:rPr>
              <w:t>2.10 Chuỗi NMEA và RMC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_Toc474362482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17</w:t>
            </w:r>
            <w:r w:rsidR="009217B2" w:rsidRPr="009217B2">
              <w:rPr>
                <w:rFonts w:ascii="Times New Roman" w:hAnsi="Times New Roman"/>
                <w:noProof/>
                <w:webHidden/>
                <w:sz w:val="26"/>
                <w:szCs w:val="26"/>
              </w:rPr>
              <w:fldChar w:fldCharType="end"/>
            </w:r>
          </w:hyperlink>
        </w:p>
        <w:p w14:paraId="5B7C5930"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484" w:history="1">
            <w:r w:rsidR="009217B2" w:rsidRPr="009217B2">
              <w:rPr>
                <w:rStyle w:val="Hyperlink"/>
                <w:rFonts w:ascii="Times New Roman" w:hAnsi="Times New Roman"/>
                <w:noProof/>
                <w:sz w:val="26"/>
                <w:szCs w:val="26"/>
              </w:rPr>
              <w:t>2.11 Linh kiện được sử dụng trong quá trình thực hiện đồ án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_Toc474362484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18</w:t>
            </w:r>
            <w:r w:rsidR="009217B2" w:rsidRPr="009217B2">
              <w:rPr>
                <w:rFonts w:ascii="Times New Roman" w:hAnsi="Times New Roman"/>
                <w:noProof/>
                <w:webHidden/>
                <w:sz w:val="26"/>
                <w:szCs w:val="26"/>
              </w:rPr>
              <w:fldChar w:fldCharType="end"/>
            </w:r>
          </w:hyperlink>
        </w:p>
        <w:p w14:paraId="4C7670E9"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85" w:history="1">
            <w:r w:rsidR="009217B2" w:rsidRPr="009217B2">
              <w:rPr>
                <w:rStyle w:val="Hyperlink"/>
                <w:rFonts w:ascii="Times New Roman" w:hAnsi="Times New Roman"/>
                <w:noProof/>
                <w:sz w:val="26"/>
                <w:szCs w:val="26"/>
              </w:rPr>
              <w:t>2.11.1 Sơ lược về Raspberry Pi 2 Model B</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_Toc474362485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18</w:t>
            </w:r>
            <w:r w:rsidR="009217B2" w:rsidRPr="009217B2">
              <w:rPr>
                <w:rFonts w:ascii="Times New Roman" w:hAnsi="Times New Roman"/>
                <w:noProof/>
                <w:webHidden/>
                <w:sz w:val="26"/>
                <w:szCs w:val="26"/>
              </w:rPr>
              <w:fldChar w:fldCharType="end"/>
            </w:r>
          </w:hyperlink>
        </w:p>
        <w:p w14:paraId="5A672213"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88" w:history="1">
            <w:r w:rsidR="009217B2" w:rsidRPr="009217B2">
              <w:rPr>
                <w:rStyle w:val="Hyperlink"/>
                <w:rFonts w:ascii="Times New Roman" w:hAnsi="Times New Roman"/>
                <w:noProof/>
                <w:sz w:val="26"/>
                <w:szCs w:val="26"/>
              </w:rPr>
              <w:t>2.11.2 Motor 1000kV</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_Toc474362488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19</w:t>
            </w:r>
            <w:r w:rsidR="009217B2" w:rsidRPr="009217B2">
              <w:rPr>
                <w:rFonts w:ascii="Times New Roman" w:hAnsi="Times New Roman"/>
                <w:noProof/>
                <w:webHidden/>
                <w:sz w:val="26"/>
                <w:szCs w:val="26"/>
              </w:rPr>
              <w:fldChar w:fldCharType="end"/>
            </w:r>
          </w:hyperlink>
        </w:p>
        <w:p w14:paraId="43DDA9DB"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90" w:history="1">
            <w:r w:rsidR="009217B2" w:rsidRPr="009217B2">
              <w:rPr>
                <w:rStyle w:val="Hyperlink"/>
                <w:rFonts w:ascii="Times New Roman" w:hAnsi="Times New Roman"/>
                <w:noProof/>
                <w:sz w:val="26"/>
                <w:szCs w:val="26"/>
              </w:rPr>
              <w:t>2.11.3 Bộ điều tốc ESC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_Toc474362490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20</w:t>
            </w:r>
            <w:r w:rsidR="009217B2" w:rsidRPr="009217B2">
              <w:rPr>
                <w:rFonts w:ascii="Times New Roman" w:hAnsi="Times New Roman"/>
                <w:noProof/>
                <w:webHidden/>
                <w:sz w:val="26"/>
                <w:szCs w:val="26"/>
              </w:rPr>
              <w:fldChar w:fldCharType="end"/>
            </w:r>
          </w:hyperlink>
        </w:p>
        <w:p w14:paraId="4814C887"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92" w:history="1">
            <w:r w:rsidR="009217B2" w:rsidRPr="009217B2">
              <w:rPr>
                <w:rStyle w:val="Hyperlink"/>
                <w:rFonts w:ascii="Times New Roman" w:hAnsi="Times New Roman"/>
                <w:noProof/>
                <w:sz w:val="26"/>
                <w:szCs w:val="26"/>
              </w:rPr>
              <w:t>2.11.4 Khung máy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_Toc474362492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20</w:t>
            </w:r>
            <w:r w:rsidR="009217B2" w:rsidRPr="009217B2">
              <w:rPr>
                <w:rFonts w:ascii="Times New Roman" w:hAnsi="Times New Roman"/>
                <w:noProof/>
                <w:webHidden/>
                <w:sz w:val="26"/>
                <w:szCs w:val="26"/>
              </w:rPr>
              <w:fldChar w:fldCharType="end"/>
            </w:r>
          </w:hyperlink>
        </w:p>
        <w:p w14:paraId="0812910B"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494" w:history="1">
            <w:r w:rsidR="009217B2" w:rsidRPr="009217B2">
              <w:rPr>
                <w:rStyle w:val="Hyperlink"/>
                <w:rFonts w:ascii="Times New Roman" w:hAnsi="Times New Roman"/>
                <w:noProof/>
                <w:sz w:val="26"/>
                <w:szCs w:val="26"/>
              </w:rPr>
              <w:t>2.11.5 Pin Lipo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_Toc474362494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21</w:t>
            </w:r>
            <w:r w:rsidR="009217B2" w:rsidRPr="009217B2">
              <w:rPr>
                <w:rFonts w:ascii="Times New Roman" w:hAnsi="Times New Roman"/>
                <w:noProof/>
                <w:webHidden/>
                <w:sz w:val="26"/>
                <w:szCs w:val="26"/>
              </w:rPr>
              <w:fldChar w:fldCharType="end"/>
            </w:r>
          </w:hyperlink>
        </w:p>
        <w:p w14:paraId="4B967CD8" w14:textId="2FF07F56"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496" w:history="1">
            <w:r w:rsidR="009217B2" w:rsidRPr="009217B2">
              <w:rPr>
                <w:rStyle w:val="Hyperlink"/>
                <w:rFonts w:ascii="Times New Roman" w:hAnsi="Times New Roman"/>
                <w:noProof/>
                <w:sz w:val="26"/>
                <w:szCs w:val="26"/>
              </w:rPr>
              <w:t>2.11.6</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Cảm biến MPU 6050</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_Toc474362496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21</w:t>
            </w:r>
            <w:r w:rsidR="009217B2" w:rsidRPr="009217B2">
              <w:rPr>
                <w:rFonts w:ascii="Times New Roman" w:hAnsi="Times New Roman"/>
                <w:noProof/>
                <w:webHidden/>
                <w:sz w:val="26"/>
                <w:szCs w:val="26"/>
              </w:rPr>
              <w:fldChar w:fldCharType="end"/>
            </w:r>
          </w:hyperlink>
        </w:p>
        <w:p w14:paraId="674044D5" w14:textId="1D3CF682"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497" w:history="1">
            <w:r w:rsidR="009217B2" w:rsidRPr="009217B2">
              <w:rPr>
                <w:rStyle w:val="Hyperlink"/>
                <w:rFonts w:ascii="Times New Roman" w:hAnsi="Times New Roman"/>
                <w:noProof/>
                <w:sz w:val="26"/>
                <w:szCs w:val="26"/>
              </w:rPr>
              <w:t>2.11.7</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Kit Tiva Launchpad 123</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_Toc474362497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22</w:t>
            </w:r>
            <w:r w:rsidR="009217B2" w:rsidRPr="009217B2">
              <w:rPr>
                <w:rFonts w:ascii="Times New Roman" w:hAnsi="Times New Roman"/>
                <w:noProof/>
                <w:webHidden/>
                <w:sz w:val="26"/>
                <w:szCs w:val="26"/>
              </w:rPr>
              <w:fldChar w:fldCharType="end"/>
            </w:r>
          </w:hyperlink>
        </w:p>
        <w:p w14:paraId="27FF7A90"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00" w:history="1">
            <w:r w:rsidR="009217B2" w:rsidRPr="009217B2">
              <w:rPr>
                <w:rStyle w:val="Hyperlink"/>
                <w:rFonts w:ascii="Times New Roman" w:hAnsi="Times New Roman"/>
                <w:noProof/>
                <w:sz w:val="26"/>
                <w:szCs w:val="26"/>
              </w:rPr>
              <w:t>2.11.9 Mạch thu phát RF NRF24L01</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24</w:t>
            </w:r>
            <w:r w:rsidR="009217B2" w:rsidRPr="009217B2">
              <w:rPr>
                <w:rFonts w:ascii="Times New Roman" w:hAnsi="Times New Roman"/>
                <w:noProof/>
                <w:webHidden/>
                <w:sz w:val="26"/>
                <w:szCs w:val="26"/>
              </w:rPr>
              <w:fldChar w:fldCharType="end"/>
            </w:r>
          </w:hyperlink>
        </w:p>
        <w:p w14:paraId="1D830A7D" w14:textId="4C178ECB" w:rsidR="009217B2" w:rsidRPr="009217B2" w:rsidRDefault="006A5735" w:rsidP="009217B2">
          <w:pPr>
            <w:pStyle w:val="TOC3"/>
            <w:tabs>
              <w:tab w:val="left" w:pos="1540"/>
              <w:tab w:val="right" w:leader="dot" w:pos="8778"/>
            </w:tabs>
            <w:spacing w:line="360" w:lineRule="auto"/>
            <w:rPr>
              <w:rFonts w:ascii="Times New Roman" w:eastAsiaTheme="minorEastAsia" w:hAnsi="Times New Roman"/>
              <w:noProof/>
              <w:sz w:val="26"/>
              <w:szCs w:val="26"/>
            </w:rPr>
          </w:pPr>
          <w:hyperlink w:anchor="_Toc474362502" w:history="1">
            <w:r w:rsidR="009217B2" w:rsidRPr="009217B2">
              <w:rPr>
                <w:rStyle w:val="Hyperlink"/>
                <w:rFonts w:ascii="Times New Roman" w:hAnsi="Times New Roman"/>
                <w:noProof/>
                <w:sz w:val="26"/>
                <w:szCs w:val="26"/>
              </w:rPr>
              <w:t>2.11.10</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Mạch giảm áp DC LM2596</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25</w:t>
            </w:r>
            <w:r w:rsidR="009217B2" w:rsidRPr="009217B2">
              <w:rPr>
                <w:rFonts w:ascii="Times New Roman" w:hAnsi="Times New Roman"/>
                <w:noProof/>
                <w:webHidden/>
                <w:sz w:val="26"/>
                <w:szCs w:val="26"/>
              </w:rPr>
              <w:fldChar w:fldCharType="end"/>
            </w:r>
          </w:hyperlink>
        </w:p>
        <w:p w14:paraId="0337E35A" w14:textId="474C1A0B" w:rsidR="009217B2" w:rsidRPr="009217B2" w:rsidRDefault="006A5735" w:rsidP="009217B2">
          <w:pPr>
            <w:pStyle w:val="TOC3"/>
            <w:tabs>
              <w:tab w:val="left" w:pos="1540"/>
              <w:tab w:val="right" w:leader="dot" w:pos="8778"/>
            </w:tabs>
            <w:spacing w:line="360" w:lineRule="auto"/>
            <w:rPr>
              <w:rFonts w:ascii="Times New Roman" w:eastAsiaTheme="minorEastAsia" w:hAnsi="Times New Roman"/>
              <w:noProof/>
              <w:sz w:val="26"/>
              <w:szCs w:val="26"/>
            </w:rPr>
          </w:pPr>
          <w:hyperlink w:anchor="_Toc474362504" w:history="1">
            <w:r w:rsidR="009217B2" w:rsidRPr="009217B2">
              <w:rPr>
                <w:rStyle w:val="Hyperlink"/>
                <w:rFonts w:ascii="Times New Roman" w:hAnsi="Times New Roman"/>
                <w:noProof/>
                <w:sz w:val="26"/>
                <w:szCs w:val="26"/>
              </w:rPr>
              <w:t>2.11.11</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Mạch giảm áp AMS1117</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26</w:t>
            </w:r>
            <w:r w:rsidR="009217B2" w:rsidRPr="009217B2">
              <w:rPr>
                <w:rFonts w:ascii="Times New Roman" w:hAnsi="Times New Roman"/>
                <w:noProof/>
                <w:webHidden/>
                <w:sz w:val="26"/>
                <w:szCs w:val="26"/>
              </w:rPr>
              <w:fldChar w:fldCharType="end"/>
            </w:r>
          </w:hyperlink>
        </w:p>
        <w:p w14:paraId="7DB62E94"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06" w:history="1">
            <w:r w:rsidR="009217B2" w:rsidRPr="009217B2">
              <w:rPr>
                <w:rStyle w:val="Hyperlink"/>
                <w:rFonts w:ascii="Times New Roman" w:hAnsi="Times New Roman"/>
                <w:noProof/>
                <w:sz w:val="26"/>
                <w:szCs w:val="26"/>
              </w:rPr>
              <w:t>CHƯƠNG 3. THIẾT KẾ VÀ HIỆN THỰC PHẦN MỀM ĐIỀU KHIỂN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27</w:t>
            </w:r>
            <w:r w:rsidR="009217B2" w:rsidRPr="009217B2">
              <w:rPr>
                <w:rFonts w:ascii="Times New Roman" w:hAnsi="Times New Roman"/>
                <w:noProof/>
                <w:webHidden/>
                <w:sz w:val="26"/>
                <w:szCs w:val="26"/>
              </w:rPr>
              <w:fldChar w:fldCharType="end"/>
            </w:r>
          </w:hyperlink>
        </w:p>
        <w:p w14:paraId="5125D249"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07" w:history="1">
            <w:r w:rsidR="009217B2" w:rsidRPr="009217B2">
              <w:rPr>
                <w:rStyle w:val="Hyperlink"/>
                <w:rFonts w:ascii="Times New Roman" w:hAnsi="Times New Roman"/>
                <w:noProof/>
                <w:sz w:val="26"/>
                <w:szCs w:val="26"/>
              </w:rPr>
              <w:t>3.1 Nội dung hiện thực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27</w:t>
            </w:r>
            <w:r w:rsidR="009217B2" w:rsidRPr="009217B2">
              <w:rPr>
                <w:rFonts w:ascii="Times New Roman" w:hAnsi="Times New Roman"/>
                <w:noProof/>
                <w:webHidden/>
                <w:sz w:val="26"/>
                <w:szCs w:val="26"/>
              </w:rPr>
              <w:fldChar w:fldCharType="end"/>
            </w:r>
          </w:hyperlink>
        </w:p>
        <w:p w14:paraId="4B03E444"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09" w:history="1">
            <w:r w:rsidR="009217B2" w:rsidRPr="009217B2">
              <w:rPr>
                <w:rStyle w:val="Hyperlink"/>
                <w:rFonts w:ascii="Times New Roman" w:hAnsi="Times New Roman"/>
                <w:noProof/>
                <w:sz w:val="26"/>
                <w:szCs w:val="26"/>
              </w:rPr>
              <w:t>3.2 Cấu hình RASPI trở thành Access Point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_Toc474362509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27</w:t>
            </w:r>
            <w:r w:rsidR="009217B2" w:rsidRPr="009217B2">
              <w:rPr>
                <w:rFonts w:ascii="Times New Roman" w:hAnsi="Times New Roman"/>
                <w:noProof/>
                <w:webHidden/>
                <w:sz w:val="26"/>
                <w:szCs w:val="26"/>
              </w:rPr>
              <w:fldChar w:fldCharType="end"/>
            </w:r>
          </w:hyperlink>
        </w:p>
        <w:p w14:paraId="6F58E97B"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10" w:history="1">
            <w:r w:rsidR="009217B2" w:rsidRPr="009217B2">
              <w:rPr>
                <w:rStyle w:val="Hyperlink"/>
                <w:rFonts w:ascii="Times New Roman" w:hAnsi="Times New Roman"/>
                <w:noProof/>
                <w:sz w:val="26"/>
                <w:szCs w:val="26"/>
              </w:rPr>
              <w:t>3.3 Hiện thực giao thức HTTP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30</w:t>
            </w:r>
            <w:r w:rsidR="009217B2" w:rsidRPr="009217B2">
              <w:rPr>
                <w:rFonts w:ascii="Times New Roman" w:hAnsi="Times New Roman"/>
                <w:noProof/>
                <w:webHidden/>
                <w:sz w:val="26"/>
                <w:szCs w:val="26"/>
              </w:rPr>
              <w:fldChar w:fldCharType="end"/>
            </w:r>
          </w:hyperlink>
        </w:p>
        <w:p w14:paraId="4101F949"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11" w:history="1">
            <w:r w:rsidR="009217B2" w:rsidRPr="009217B2">
              <w:rPr>
                <w:rStyle w:val="Hyperlink"/>
                <w:rFonts w:ascii="Times New Roman" w:hAnsi="Times New Roman"/>
                <w:noProof/>
                <w:sz w:val="26"/>
                <w:szCs w:val="26"/>
              </w:rPr>
              <w:t>3.3.1 Client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30</w:t>
            </w:r>
            <w:r w:rsidR="009217B2" w:rsidRPr="009217B2">
              <w:rPr>
                <w:rFonts w:ascii="Times New Roman" w:hAnsi="Times New Roman"/>
                <w:noProof/>
                <w:webHidden/>
                <w:sz w:val="26"/>
                <w:szCs w:val="26"/>
              </w:rPr>
              <w:fldChar w:fldCharType="end"/>
            </w:r>
          </w:hyperlink>
        </w:p>
        <w:p w14:paraId="03C54B0D"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12" w:history="1">
            <w:r w:rsidR="009217B2" w:rsidRPr="009217B2">
              <w:rPr>
                <w:rStyle w:val="Hyperlink"/>
                <w:rFonts w:ascii="Times New Roman" w:hAnsi="Times New Roman"/>
                <w:noProof/>
                <w:sz w:val="26"/>
                <w:szCs w:val="26"/>
              </w:rPr>
              <w:t>3.3.2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31</w:t>
            </w:r>
            <w:r w:rsidR="009217B2" w:rsidRPr="009217B2">
              <w:rPr>
                <w:rFonts w:ascii="Times New Roman" w:hAnsi="Times New Roman"/>
                <w:noProof/>
                <w:webHidden/>
                <w:sz w:val="26"/>
                <w:szCs w:val="26"/>
              </w:rPr>
              <w:fldChar w:fldCharType="end"/>
            </w:r>
          </w:hyperlink>
        </w:p>
        <w:p w14:paraId="3006BF0E"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14" w:history="1">
            <w:r w:rsidR="009217B2" w:rsidRPr="009217B2">
              <w:rPr>
                <w:rStyle w:val="Hyperlink"/>
                <w:rFonts w:ascii="Times New Roman" w:hAnsi="Times New Roman"/>
                <w:noProof/>
                <w:sz w:val="26"/>
                <w:szCs w:val="26"/>
              </w:rPr>
              <w:t>3.3.3 Lập trình HTTP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33</w:t>
            </w:r>
            <w:r w:rsidR="009217B2" w:rsidRPr="009217B2">
              <w:rPr>
                <w:rFonts w:ascii="Times New Roman" w:hAnsi="Times New Roman"/>
                <w:noProof/>
                <w:webHidden/>
                <w:sz w:val="26"/>
                <w:szCs w:val="26"/>
              </w:rPr>
              <w:fldChar w:fldCharType="end"/>
            </w:r>
          </w:hyperlink>
        </w:p>
        <w:p w14:paraId="09021054"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18" w:history="1">
            <w:r w:rsidR="009217B2" w:rsidRPr="009217B2">
              <w:rPr>
                <w:rStyle w:val="Hyperlink"/>
                <w:rFonts w:ascii="Times New Roman" w:hAnsi="Times New Roman"/>
                <w:noProof/>
                <w:sz w:val="26"/>
                <w:szCs w:val="26"/>
              </w:rPr>
              <w:t>3.4 Hiện thực trên điện thoại Android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36</w:t>
            </w:r>
            <w:r w:rsidR="009217B2" w:rsidRPr="009217B2">
              <w:rPr>
                <w:rFonts w:ascii="Times New Roman" w:hAnsi="Times New Roman"/>
                <w:noProof/>
                <w:webHidden/>
                <w:sz w:val="26"/>
                <w:szCs w:val="26"/>
              </w:rPr>
              <w:fldChar w:fldCharType="end"/>
            </w:r>
          </w:hyperlink>
        </w:p>
        <w:p w14:paraId="2F3923F5" w14:textId="1BDA88A5"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519" w:history="1">
            <w:r w:rsidR="009217B2" w:rsidRPr="009217B2">
              <w:rPr>
                <w:rStyle w:val="Hyperlink"/>
                <w:rFonts w:ascii="Times New Roman" w:hAnsi="Times New Roman"/>
                <w:noProof/>
                <w:sz w:val="26"/>
                <w:szCs w:val="26"/>
              </w:rPr>
              <w:t>3.4.1</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Giao tiếp giữa RASPI và điện thoại Android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_Toc474362519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36</w:t>
            </w:r>
            <w:r w:rsidR="009217B2" w:rsidRPr="009217B2">
              <w:rPr>
                <w:rFonts w:ascii="Times New Roman" w:hAnsi="Times New Roman"/>
                <w:noProof/>
                <w:webHidden/>
                <w:sz w:val="26"/>
                <w:szCs w:val="26"/>
              </w:rPr>
              <w:fldChar w:fldCharType="end"/>
            </w:r>
          </w:hyperlink>
        </w:p>
        <w:p w14:paraId="4A144FB6" w14:textId="4B08B47A"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524" w:history="1">
            <w:r w:rsidR="009217B2" w:rsidRPr="009217B2">
              <w:rPr>
                <w:rStyle w:val="Hyperlink"/>
                <w:rFonts w:ascii="Times New Roman" w:hAnsi="Times New Roman"/>
                <w:noProof/>
                <w:sz w:val="26"/>
                <w:szCs w:val="26"/>
              </w:rPr>
              <w:t>3.4.2</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Các hàm xử lý chính</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_Toc474362524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38</w:t>
            </w:r>
            <w:r w:rsidR="009217B2" w:rsidRPr="009217B2">
              <w:rPr>
                <w:rFonts w:ascii="Times New Roman" w:hAnsi="Times New Roman"/>
                <w:noProof/>
                <w:webHidden/>
                <w:sz w:val="26"/>
                <w:szCs w:val="26"/>
              </w:rPr>
              <w:fldChar w:fldCharType="end"/>
            </w:r>
          </w:hyperlink>
        </w:p>
        <w:p w14:paraId="0842C699"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25" w:history="1">
            <w:r w:rsidR="009217B2" w:rsidRPr="009217B2">
              <w:rPr>
                <w:rStyle w:val="Hyperlink"/>
                <w:rFonts w:ascii="Times New Roman" w:hAnsi="Times New Roman"/>
                <w:noProof/>
                <w:sz w:val="26"/>
                <w:szCs w:val="26"/>
              </w:rPr>
              <w:t>3.5 Hiện thực trên Board Tiva và mô hình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_Toc474362525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39</w:t>
            </w:r>
            <w:r w:rsidR="009217B2" w:rsidRPr="009217B2">
              <w:rPr>
                <w:rFonts w:ascii="Times New Roman" w:hAnsi="Times New Roman"/>
                <w:noProof/>
                <w:webHidden/>
                <w:sz w:val="26"/>
                <w:szCs w:val="26"/>
              </w:rPr>
              <w:fldChar w:fldCharType="end"/>
            </w:r>
          </w:hyperlink>
        </w:p>
        <w:p w14:paraId="04C98805" w14:textId="443A1B3E"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526" w:history="1">
            <w:r w:rsidR="009217B2" w:rsidRPr="009217B2">
              <w:rPr>
                <w:rStyle w:val="Hyperlink"/>
                <w:rFonts w:ascii="Times New Roman" w:hAnsi="Times New Roman"/>
                <w:noProof/>
                <w:sz w:val="26"/>
                <w:szCs w:val="26"/>
              </w:rPr>
              <w:t>3.5.1</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Giao tiếp giữa RASPI và Board Tiva</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_Toc474362526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39</w:t>
            </w:r>
            <w:r w:rsidR="009217B2" w:rsidRPr="009217B2">
              <w:rPr>
                <w:rFonts w:ascii="Times New Roman" w:hAnsi="Times New Roman"/>
                <w:noProof/>
                <w:webHidden/>
                <w:sz w:val="26"/>
                <w:szCs w:val="26"/>
              </w:rPr>
              <w:fldChar w:fldCharType="end"/>
            </w:r>
          </w:hyperlink>
        </w:p>
        <w:p w14:paraId="700A10ED"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28" w:history="1">
            <w:r w:rsidR="009217B2" w:rsidRPr="009217B2">
              <w:rPr>
                <w:rStyle w:val="Hyperlink"/>
                <w:rFonts w:ascii="Times New Roman" w:hAnsi="Times New Roman"/>
                <w:noProof/>
                <w:sz w:val="26"/>
                <w:szCs w:val="26"/>
              </w:rPr>
              <w:t>3.5.2 Các hàm xử lý chính</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_Toc474362528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41</w:t>
            </w:r>
            <w:r w:rsidR="009217B2" w:rsidRPr="009217B2">
              <w:rPr>
                <w:rFonts w:ascii="Times New Roman" w:hAnsi="Times New Roman"/>
                <w:noProof/>
                <w:webHidden/>
                <w:sz w:val="26"/>
                <w:szCs w:val="26"/>
              </w:rPr>
              <w:fldChar w:fldCharType="end"/>
            </w:r>
          </w:hyperlink>
        </w:p>
        <w:p w14:paraId="03C20E6A" w14:textId="5C8A1C3D" w:rsidR="009217B2" w:rsidRPr="009217B2" w:rsidRDefault="006A5735" w:rsidP="009217B2">
          <w:pPr>
            <w:pStyle w:val="TOC3"/>
            <w:tabs>
              <w:tab w:val="left" w:pos="1320"/>
              <w:tab w:val="right" w:leader="dot" w:pos="8778"/>
            </w:tabs>
            <w:spacing w:line="360" w:lineRule="auto"/>
            <w:rPr>
              <w:rFonts w:ascii="Times New Roman" w:eastAsiaTheme="minorEastAsia" w:hAnsi="Times New Roman"/>
              <w:noProof/>
              <w:sz w:val="26"/>
              <w:szCs w:val="26"/>
            </w:rPr>
          </w:pPr>
          <w:hyperlink w:anchor="_Toc474362530" w:history="1">
            <w:r w:rsidR="009217B2" w:rsidRPr="009217B2">
              <w:rPr>
                <w:rStyle w:val="Hyperlink"/>
                <w:rFonts w:ascii="Times New Roman" w:hAnsi="Times New Roman"/>
                <w:noProof/>
                <w:sz w:val="26"/>
                <w:szCs w:val="26"/>
              </w:rPr>
              <w:t>3.5.3</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Các hàm xử lý dữ liệu và điều khiển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_Toc474362530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42</w:t>
            </w:r>
            <w:r w:rsidR="009217B2" w:rsidRPr="009217B2">
              <w:rPr>
                <w:rFonts w:ascii="Times New Roman" w:hAnsi="Times New Roman"/>
                <w:noProof/>
                <w:webHidden/>
                <w:sz w:val="26"/>
                <w:szCs w:val="26"/>
              </w:rPr>
              <w:fldChar w:fldCharType="end"/>
            </w:r>
          </w:hyperlink>
        </w:p>
        <w:p w14:paraId="56F5AC45"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33" w:history="1">
            <w:r w:rsidR="009217B2" w:rsidRPr="009217B2">
              <w:rPr>
                <w:rStyle w:val="Hyperlink"/>
                <w:rFonts w:ascii="Times New Roman" w:hAnsi="Times New Roman"/>
                <w:noProof/>
                <w:sz w:val="26"/>
                <w:szCs w:val="26"/>
              </w:rPr>
              <w:t>3.5.4 Cân chỉnh PID để giữ cho máy bay cân bằng</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_Toc474362533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45</w:t>
            </w:r>
            <w:r w:rsidR="009217B2" w:rsidRPr="009217B2">
              <w:rPr>
                <w:rFonts w:ascii="Times New Roman" w:hAnsi="Times New Roman"/>
                <w:noProof/>
                <w:webHidden/>
                <w:sz w:val="26"/>
                <w:szCs w:val="26"/>
              </w:rPr>
              <w:fldChar w:fldCharType="end"/>
            </w:r>
          </w:hyperlink>
        </w:p>
        <w:p w14:paraId="1881CB3F" w14:textId="55F5CAD7" w:rsidR="009217B2" w:rsidRPr="009217B2" w:rsidRDefault="006A5735" w:rsidP="009217B2">
          <w:pPr>
            <w:pStyle w:val="TOC2"/>
            <w:tabs>
              <w:tab w:val="left" w:pos="880"/>
              <w:tab w:val="right" w:leader="dot" w:pos="8778"/>
            </w:tabs>
            <w:spacing w:line="360" w:lineRule="auto"/>
            <w:rPr>
              <w:rFonts w:ascii="Times New Roman" w:eastAsiaTheme="minorEastAsia" w:hAnsi="Times New Roman"/>
              <w:noProof/>
              <w:sz w:val="26"/>
              <w:szCs w:val="26"/>
            </w:rPr>
          </w:pPr>
          <w:hyperlink w:anchor="_Toc474362542" w:history="1">
            <w:r w:rsidR="009217B2" w:rsidRPr="009217B2">
              <w:rPr>
                <w:rStyle w:val="Hyperlink"/>
                <w:rFonts w:ascii="Times New Roman" w:hAnsi="Times New Roman"/>
                <w:noProof/>
                <w:sz w:val="26"/>
                <w:szCs w:val="26"/>
              </w:rPr>
              <w:t>3.6</w:t>
            </w:r>
            <w:r w:rsidR="009217B2">
              <w:rPr>
                <w:rFonts w:ascii="Times New Roman" w:eastAsiaTheme="minorEastAsia" w:hAnsi="Times New Roman"/>
                <w:noProof/>
                <w:sz w:val="26"/>
                <w:szCs w:val="26"/>
              </w:rPr>
              <w:t xml:space="preserve"> </w:t>
            </w:r>
            <w:r w:rsidR="009217B2" w:rsidRPr="009217B2">
              <w:rPr>
                <w:rStyle w:val="Hyperlink"/>
                <w:rFonts w:ascii="Times New Roman" w:hAnsi="Times New Roman"/>
                <w:noProof/>
                <w:sz w:val="26"/>
                <w:szCs w:val="26"/>
              </w:rPr>
              <w:t>Đọc dữ liệu GPS</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_Toc474362542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50</w:t>
            </w:r>
            <w:r w:rsidR="009217B2" w:rsidRPr="009217B2">
              <w:rPr>
                <w:rFonts w:ascii="Times New Roman" w:hAnsi="Times New Roman"/>
                <w:noProof/>
                <w:webHidden/>
                <w:sz w:val="26"/>
                <w:szCs w:val="26"/>
              </w:rPr>
              <w:fldChar w:fldCharType="end"/>
            </w:r>
          </w:hyperlink>
        </w:p>
        <w:p w14:paraId="42C38742"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44" w:history="1">
            <w:r w:rsidR="009217B2" w:rsidRPr="009217B2">
              <w:rPr>
                <w:rStyle w:val="Hyperlink"/>
                <w:rFonts w:ascii="Times New Roman" w:hAnsi="Times New Roman"/>
                <w:noProof/>
                <w:sz w:val="26"/>
                <w:szCs w:val="26"/>
              </w:rPr>
              <w:t>3.7 Giao tiếp RF</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_Toc474362544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51</w:t>
            </w:r>
            <w:r w:rsidR="009217B2" w:rsidRPr="009217B2">
              <w:rPr>
                <w:rFonts w:ascii="Times New Roman" w:hAnsi="Times New Roman"/>
                <w:noProof/>
                <w:webHidden/>
                <w:sz w:val="26"/>
                <w:szCs w:val="26"/>
              </w:rPr>
              <w:fldChar w:fldCharType="end"/>
            </w:r>
          </w:hyperlink>
        </w:p>
        <w:p w14:paraId="50EBA0DF"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49" w:history="1">
            <w:r w:rsidR="009217B2" w:rsidRPr="009217B2">
              <w:rPr>
                <w:rStyle w:val="Hyperlink"/>
                <w:rFonts w:ascii="Times New Roman" w:hAnsi="Times New Roman"/>
                <w:noProof/>
                <w:sz w:val="26"/>
                <w:szCs w:val="26"/>
              </w:rPr>
              <w:t>3.8 Lập trình bay thẳng cho máy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_Toc474362549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55</w:t>
            </w:r>
            <w:r w:rsidR="009217B2" w:rsidRPr="009217B2">
              <w:rPr>
                <w:rFonts w:ascii="Times New Roman" w:hAnsi="Times New Roman"/>
                <w:noProof/>
                <w:webHidden/>
                <w:sz w:val="26"/>
                <w:szCs w:val="26"/>
              </w:rPr>
              <w:fldChar w:fldCharType="end"/>
            </w:r>
          </w:hyperlink>
        </w:p>
        <w:p w14:paraId="362C5CC4"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51" w:history="1">
            <w:r w:rsidR="009217B2" w:rsidRPr="009217B2">
              <w:rPr>
                <w:rStyle w:val="Hyperlink"/>
                <w:rFonts w:ascii="Times New Roman" w:hAnsi="Times New Roman"/>
                <w:noProof/>
                <w:sz w:val="26"/>
                <w:szCs w:val="26"/>
              </w:rPr>
              <w:t>CHƯƠNG 4. KẾT QUẢ THỬ NGHIỆM VÀ ĐÁNH GIÁ</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_Toc474362551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57</w:t>
            </w:r>
            <w:r w:rsidR="009217B2" w:rsidRPr="009217B2">
              <w:rPr>
                <w:rFonts w:ascii="Times New Roman" w:hAnsi="Times New Roman"/>
                <w:noProof/>
                <w:webHidden/>
                <w:sz w:val="26"/>
                <w:szCs w:val="26"/>
              </w:rPr>
              <w:fldChar w:fldCharType="end"/>
            </w:r>
          </w:hyperlink>
        </w:p>
        <w:p w14:paraId="5EEFA03F"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52" w:history="1">
            <w:r w:rsidR="009217B2" w:rsidRPr="009217B2">
              <w:rPr>
                <w:rStyle w:val="Hyperlink"/>
                <w:rFonts w:ascii="Times New Roman" w:hAnsi="Times New Roman"/>
                <w:noProof/>
                <w:sz w:val="26"/>
                <w:szCs w:val="26"/>
              </w:rPr>
              <w:t>4.1. Lắp ráp và thiết kế khung cho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_Toc474362552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57</w:t>
            </w:r>
            <w:r w:rsidR="009217B2" w:rsidRPr="009217B2">
              <w:rPr>
                <w:rFonts w:ascii="Times New Roman" w:hAnsi="Times New Roman"/>
                <w:noProof/>
                <w:webHidden/>
                <w:sz w:val="26"/>
                <w:szCs w:val="26"/>
              </w:rPr>
              <w:fldChar w:fldCharType="end"/>
            </w:r>
          </w:hyperlink>
        </w:p>
        <w:p w14:paraId="140BA211"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56" w:history="1">
            <w:r w:rsidR="009217B2" w:rsidRPr="009217B2">
              <w:rPr>
                <w:rStyle w:val="Hyperlink"/>
                <w:rFonts w:ascii="Times New Roman" w:hAnsi="Times New Roman"/>
                <w:noProof/>
                <w:sz w:val="26"/>
                <w:szCs w:val="26"/>
              </w:rPr>
              <w:t>4.2 Kết quả thử nghiệm và đánh giá</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_Toc474362556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58</w:t>
            </w:r>
            <w:r w:rsidR="009217B2" w:rsidRPr="009217B2">
              <w:rPr>
                <w:rFonts w:ascii="Times New Roman" w:hAnsi="Times New Roman"/>
                <w:noProof/>
                <w:webHidden/>
                <w:sz w:val="26"/>
                <w:szCs w:val="26"/>
              </w:rPr>
              <w:fldChar w:fldCharType="end"/>
            </w:r>
          </w:hyperlink>
        </w:p>
        <w:p w14:paraId="1D551A2E"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57" w:history="1">
            <w:r w:rsidR="009217B2" w:rsidRPr="009217B2">
              <w:rPr>
                <w:rStyle w:val="Hyperlink"/>
                <w:rFonts w:ascii="Times New Roman" w:hAnsi="Times New Roman"/>
                <w:noProof/>
                <w:sz w:val="26"/>
                <w:szCs w:val="26"/>
              </w:rPr>
              <w:t>4.2.1 Kiểm tra xung và tốc độ các động cơ</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_Toc474362557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58</w:t>
            </w:r>
            <w:r w:rsidR="009217B2" w:rsidRPr="009217B2">
              <w:rPr>
                <w:rFonts w:ascii="Times New Roman" w:hAnsi="Times New Roman"/>
                <w:noProof/>
                <w:webHidden/>
                <w:sz w:val="26"/>
                <w:szCs w:val="26"/>
              </w:rPr>
              <w:fldChar w:fldCharType="end"/>
            </w:r>
          </w:hyperlink>
        </w:p>
        <w:p w14:paraId="1C1BE13B"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59" w:history="1">
            <w:r w:rsidR="009217B2" w:rsidRPr="009217B2">
              <w:rPr>
                <w:rStyle w:val="Hyperlink"/>
                <w:rFonts w:ascii="Times New Roman" w:hAnsi="Times New Roman"/>
                <w:noProof/>
                <w:sz w:val="26"/>
                <w:szCs w:val="26"/>
              </w:rPr>
              <w:t>4.2.2 Kalmal filter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_Toc474362559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59</w:t>
            </w:r>
            <w:r w:rsidR="009217B2" w:rsidRPr="009217B2">
              <w:rPr>
                <w:rFonts w:ascii="Times New Roman" w:hAnsi="Times New Roman"/>
                <w:noProof/>
                <w:webHidden/>
                <w:sz w:val="26"/>
                <w:szCs w:val="26"/>
              </w:rPr>
              <w:fldChar w:fldCharType="end"/>
            </w:r>
          </w:hyperlink>
        </w:p>
        <w:p w14:paraId="2EE6549F"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61" w:history="1">
            <w:r w:rsidR="009217B2" w:rsidRPr="009217B2">
              <w:rPr>
                <w:rStyle w:val="Hyperlink"/>
                <w:rFonts w:ascii="Times New Roman" w:hAnsi="Times New Roman"/>
                <w:noProof/>
                <w:sz w:val="26"/>
                <w:szCs w:val="26"/>
              </w:rPr>
              <w:t>4.2.3 PID controller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59</w:t>
            </w:r>
            <w:r w:rsidR="009217B2" w:rsidRPr="009217B2">
              <w:rPr>
                <w:rFonts w:ascii="Times New Roman" w:hAnsi="Times New Roman"/>
                <w:noProof/>
                <w:webHidden/>
                <w:sz w:val="26"/>
                <w:szCs w:val="26"/>
              </w:rPr>
              <w:fldChar w:fldCharType="end"/>
            </w:r>
          </w:hyperlink>
        </w:p>
        <w:p w14:paraId="01505F5A"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64" w:history="1">
            <w:r w:rsidR="009217B2" w:rsidRPr="009217B2">
              <w:rPr>
                <w:rStyle w:val="Hyperlink"/>
                <w:rFonts w:ascii="Times New Roman" w:hAnsi="Times New Roman"/>
                <w:noProof/>
                <w:sz w:val="26"/>
                <w:szCs w:val="26"/>
              </w:rPr>
              <w:t>CHƯƠNG 5. KẾT LUẬN VÀ HƯỚNG PHÁT TRIỂN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61</w:t>
            </w:r>
            <w:r w:rsidR="009217B2" w:rsidRPr="009217B2">
              <w:rPr>
                <w:rFonts w:ascii="Times New Roman" w:hAnsi="Times New Roman"/>
                <w:noProof/>
                <w:webHidden/>
                <w:sz w:val="26"/>
                <w:szCs w:val="26"/>
              </w:rPr>
              <w:fldChar w:fldCharType="end"/>
            </w:r>
          </w:hyperlink>
        </w:p>
        <w:p w14:paraId="0366B785"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65" w:history="1">
            <w:r w:rsidR="009217B2" w:rsidRPr="009217B2">
              <w:rPr>
                <w:rStyle w:val="Hyperlink"/>
                <w:rFonts w:ascii="Times New Roman" w:hAnsi="Times New Roman"/>
                <w:noProof/>
                <w:sz w:val="26"/>
                <w:szCs w:val="26"/>
              </w:rPr>
              <w:t>5.1 Thuận lợi và khó khăn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61</w:t>
            </w:r>
            <w:r w:rsidR="009217B2" w:rsidRPr="009217B2">
              <w:rPr>
                <w:rFonts w:ascii="Times New Roman" w:hAnsi="Times New Roman"/>
                <w:noProof/>
                <w:webHidden/>
                <w:sz w:val="26"/>
                <w:szCs w:val="26"/>
              </w:rPr>
              <w:fldChar w:fldCharType="end"/>
            </w:r>
          </w:hyperlink>
        </w:p>
        <w:p w14:paraId="169B2929"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66" w:history="1">
            <w:r w:rsidR="009217B2" w:rsidRPr="009217B2">
              <w:rPr>
                <w:rStyle w:val="Hyperlink"/>
                <w:rFonts w:ascii="Times New Roman" w:hAnsi="Times New Roman"/>
                <w:noProof/>
                <w:sz w:val="26"/>
                <w:szCs w:val="26"/>
              </w:rPr>
              <w:t>5.1.1 Thuận lợi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61</w:t>
            </w:r>
            <w:r w:rsidR="009217B2" w:rsidRPr="009217B2">
              <w:rPr>
                <w:rFonts w:ascii="Times New Roman" w:hAnsi="Times New Roman"/>
                <w:noProof/>
                <w:webHidden/>
                <w:sz w:val="26"/>
                <w:szCs w:val="26"/>
              </w:rPr>
              <w:fldChar w:fldCharType="end"/>
            </w:r>
          </w:hyperlink>
        </w:p>
        <w:p w14:paraId="5986BF93"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67" w:history="1">
            <w:r w:rsidR="009217B2" w:rsidRPr="009217B2">
              <w:rPr>
                <w:rStyle w:val="Hyperlink"/>
                <w:rFonts w:ascii="Times New Roman" w:hAnsi="Times New Roman"/>
                <w:noProof/>
                <w:sz w:val="26"/>
                <w:szCs w:val="26"/>
              </w:rPr>
              <w:t>5.1.2 Khó khăn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61</w:t>
            </w:r>
            <w:r w:rsidR="009217B2" w:rsidRPr="009217B2">
              <w:rPr>
                <w:rFonts w:ascii="Times New Roman" w:hAnsi="Times New Roman"/>
                <w:noProof/>
                <w:webHidden/>
                <w:sz w:val="26"/>
                <w:szCs w:val="26"/>
              </w:rPr>
              <w:fldChar w:fldCharType="end"/>
            </w:r>
          </w:hyperlink>
        </w:p>
        <w:p w14:paraId="21705562"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68" w:history="1">
            <w:r w:rsidR="009217B2" w:rsidRPr="009217B2">
              <w:rPr>
                <w:rStyle w:val="Hyperlink"/>
                <w:rFonts w:ascii="Times New Roman" w:hAnsi="Times New Roman"/>
                <w:noProof/>
                <w:sz w:val="26"/>
                <w:szCs w:val="26"/>
              </w:rPr>
              <w:t>5.1.3 Hướng giải quyết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61</w:t>
            </w:r>
            <w:r w:rsidR="009217B2" w:rsidRPr="009217B2">
              <w:rPr>
                <w:rFonts w:ascii="Times New Roman" w:hAnsi="Times New Roman"/>
                <w:noProof/>
                <w:webHidden/>
                <w:sz w:val="26"/>
                <w:szCs w:val="26"/>
              </w:rPr>
              <w:fldChar w:fldCharType="end"/>
            </w:r>
          </w:hyperlink>
        </w:p>
        <w:p w14:paraId="6D885AA1"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69" w:history="1">
            <w:r w:rsidR="009217B2" w:rsidRPr="009217B2">
              <w:rPr>
                <w:rStyle w:val="Hyperlink"/>
                <w:rFonts w:ascii="Times New Roman" w:hAnsi="Times New Roman"/>
                <w:noProof/>
                <w:sz w:val="26"/>
                <w:szCs w:val="26"/>
              </w:rPr>
              <w:t>5.2 Kết quả đạt được và chưa đạt được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_Toc474362569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62</w:t>
            </w:r>
            <w:r w:rsidR="009217B2" w:rsidRPr="009217B2">
              <w:rPr>
                <w:rFonts w:ascii="Times New Roman" w:hAnsi="Times New Roman"/>
                <w:noProof/>
                <w:webHidden/>
                <w:sz w:val="26"/>
                <w:szCs w:val="26"/>
              </w:rPr>
              <w:fldChar w:fldCharType="end"/>
            </w:r>
          </w:hyperlink>
        </w:p>
        <w:p w14:paraId="2309BE03"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70" w:history="1">
            <w:r w:rsidR="009217B2" w:rsidRPr="009217B2">
              <w:rPr>
                <w:rStyle w:val="Hyperlink"/>
                <w:rFonts w:ascii="Times New Roman" w:hAnsi="Times New Roman"/>
                <w:noProof/>
                <w:sz w:val="26"/>
                <w:szCs w:val="26"/>
              </w:rPr>
              <w:t>5.2.1 Kết quả đạt được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_Toc474362570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62</w:t>
            </w:r>
            <w:r w:rsidR="009217B2" w:rsidRPr="009217B2">
              <w:rPr>
                <w:rFonts w:ascii="Times New Roman" w:hAnsi="Times New Roman"/>
                <w:noProof/>
                <w:webHidden/>
                <w:sz w:val="26"/>
                <w:szCs w:val="26"/>
              </w:rPr>
              <w:fldChar w:fldCharType="end"/>
            </w:r>
          </w:hyperlink>
        </w:p>
        <w:p w14:paraId="47CB45BE" w14:textId="77777777" w:rsidR="009217B2" w:rsidRPr="009217B2" w:rsidRDefault="006A5735" w:rsidP="009217B2">
          <w:pPr>
            <w:pStyle w:val="TOC3"/>
            <w:tabs>
              <w:tab w:val="right" w:leader="dot" w:pos="8778"/>
            </w:tabs>
            <w:spacing w:line="360" w:lineRule="auto"/>
            <w:rPr>
              <w:rFonts w:ascii="Times New Roman" w:eastAsiaTheme="minorEastAsia" w:hAnsi="Times New Roman"/>
              <w:noProof/>
              <w:sz w:val="26"/>
              <w:szCs w:val="26"/>
            </w:rPr>
          </w:pPr>
          <w:hyperlink w:anchor="_Toc474362571" w:history="1">
            <w:r w:rsidR="009217B2" w:rsidRPr="009217B2">
              <w:rPr>
                <w:rStyle w:val="Hyperlink"/>
                <w:rFonts w:ascii="Times New Roman" w:hAnsi="Times New Roman"/>
                <w:noProof/>
                <w:sz w:val="26"/>
                <w:szCs w:val="26"/>
              </w:rPr>
              <w:t>5.2.2 Kết quả chưa đạt được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_Toc474362571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62</w:t>
            </w:r>
            <w:r w:rsidR="009217B2" w:rsidRPr="009217B2">
              <w:rPr>
                <w:rFonts w:ascii="Times New Roman" w:hAnsi="Times New Roman"/>
                <w:noProof/>
                <w:webHidden/>
                <w:sz w:val="26"/>
                <w:szCs w:val="26"/>
              </w:rPr>
              <w:fldChar w:fldCharType="end"/>
            </w:r>
          </w:hyperlink>
        </w:p>
        <w:p w14:paraId="5C3F5CE5" w14:textId="77777777" w:rsidR="009217B2" w:rsidRPr="009217B2" w:rsidRDefault="006A5735" w:rsidP="009217B2">
          <w:pPr>
            <w:pStyle w:val="TOC2"/>
            <w:tabs>
              <w:tab w:val="right" w:leader="dot" w:pos="8778"/>
            </w:tabs>
            <w:spacing w:line="360" w:lineRule="auto"/>
            <w:rPr>
              <w:rFonts w:ascii="Times New Roman" w:eastAsiaTheme="minorEastAsia" w:hAnsi="Times New Roman"/>
              <w:noProof/>
              <w:sz w:val="26"/>
              <w:szCs w:val="26"/>
            </w:rPr>
          </w:pPr>
          <w:hyperlink w:anchor="_Toc474362572" w:history="1">
            <w:r w:rsidR="009217B2" w:rsidRPr="009217B2">
              <w:rPr>
                <w:rStyle w:val="Hyperlink"/>
                <w:rFonts w:ascii="Times New Roman" w:hAnsi="Times New Roman"/>
                <w:noProof/>
                <w:sz w:val="26"/>
                <w:szCs w:val="26"/>
              </w:rPr>
              <w:t>5.3 Hướng phát triển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_Toc474362572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63</w:t>
            </w:r>
            <w:r w:rsidR="009217B2" w:rsidRPr="009217B2">
              <w:rPr>
                <w:rFonts w:ascii="Times New Roman" w:hAnsi="Times New Roman"/>
                <w:noProof/>
                <w:webHidden/>
                <w:sz w:val="26"/>
                <w:szCs w:val="26"/>
              </w:rPr>
              <w:fldChar w:fldCharType="end"/>
            </w:r>
          </w:hyperlink>
        </w:p>
        <w:p w14:paraId="05DB92FD" w14:textId="77777777" w:rsidR="009217B2" w:rsidRDefault="006A5735" w:rsidP="009217B2">
          <w:pPr>
            <w:pStyle w:val="TOC1"/>
            <w:tabs>
              <w:tab w:val="right" w:leader="dot" w:pos="8778"/>
            </w:tabs>
            <w:spacing w:line="360" w:lineRule="auto"/>
            <w:rPr>
              <w:rFonts w:asciiTheme="minorHAnsi" w:eastAsiaTheme="minorEastAsia" w:hAnsiTheme="minorHAnsi" w:cstheme="minorBidi"/>
              <w:noProof/>
              <w:sz w:val="22"/>
              <w:szCs w:val="22"/>
            </w:rPr>
          </w:pPr>
          <w:hyperlink w:anchor="_Toc474362573" w:history="1">
            <w:r w:rsidR="009217B2" w:rsidRPr="009217B2">
              <w:rPr>
                <w:rStyle w:val="Hyperlink"/>
                <w:rFonts w:ascii="Times New Roman" w:hAnsi="Times New Roman"/>
                <w:noProof/>
                <w:sz w:val="26"/>
                <w:szCs w:val="26"/>
              </w:rPr>
              <w:t>TÀI LIỆU THAM KHẢO TRONG BÁO CÁO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_Toc474362573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64</w:t>
            </w:r>
            <w:r w:rsidR="009217B2" w:rsidRPr="009217B2">
              <w:rPr>
                <w:rFonts w:ascii="Times New Roman" w:hAnsi="Times New Roman"/>
                <w:noProof/>
                <w:webHidden/>
                <w:sz w:val="26"/>
                <w:szCs w:val="26"/>
              </w:rPr>
              <w:fldChar w:fldCharType="end"/>
            </w:r>
          </w:hyperlink>
        </w:p>
        <w:p w14:paraId="77D5F27E" w14:textId="1D5D109E" w:rsidR="00396842" w:rsidRPr="009A5701" w:rsidRDefault="004B5F8A" w:rsidP="002A291E">
          <w:pPr>
            <w:pStyle w:val="TOC1"/>
            <w:tabs>
              <w:tab w:val="right" w:leader="dot" w:pos="8778"/>
            </w:tabs>
            <w:spacing w:line="360" w:lineRule="auto"/>
            <w:rPr>
              <w:rFonts w:ascii="Times New Roman" w:hAnsi="Times New Roman"/>
              <w:sz w:val="26"/>
              <w:szCs w:val="26"/>
            </w:rPr>
          </w:pPr>
          <w:r w:rsidRPr="002A291E">
            <w:rPr>
              <w:rFonts w:ascii="Times New Roman" w:hAnsi="Times New Roman"/>
              <w:bCs/>
              <w:noProof/>
              <w:sz w:val="26"/>
              <w:szCs w:val="26"/>
            </w:rPr>
            <w:fldChar w:fldCharType="end"/>
          </w:r>
        </w:p>
      </w:sdtContent>
    </w:sdt>
    <w:p w14:paraId="65C4D112" w14:textId="77777777" w:rsidR="00396842" w:rsidRPr="009A5701" w:rsidRDefault="00396842" w:rsidP="00754470">
      <w:pPr>
        <w:pStyle w:val="Noidung"/>
      </w:pPr>
    </w:p>
    <w:p w14:paraId="4A957EC6" w14:textId="77777777" w:rsidR="00B450EB" w:rsidRPr="009A5701" w:rsidRDefault="00B450EB" w:rsidP="008514B4">
      <w:pPr>
        <w:spacing w:line="360" w:lineRule="auto"/>
        <w:rPr>
          <w:rFonts w:ascii="Times New Roman" w:hAnsi="Times New Roman"/>
          <w:sz w:val="26"/>
          <w:szCs w:val="26"/>
        </w:rPr>
      </w:pPr>
    </w:p>
    <w:p w14:paraId="642D4699" w14:textId="77777777" w:rsidR="00B450EB" w:rsidRPr="009A5701" w:rsidRDefault="00B450EB" w:rsidP="00B450EB">
      <w:pPr>
        <w:rPr>
          <w:rFonts w:ascii="Times New Roman" w:hAnsi="Times New Roman"/>
        </w:rPr>
      </w:pPr>
    </w:p>
    <w:p w14:paraId="37FA3F2A" w14:textId="77777777" w:rsidR="00B450EB" w:rsidRPr="009A5701" w:rsidRDefault="00B450EB" w:rsidP="00B450EB">
      <w:pPr>
        <w:rPr>
          <w:rFonts w:ascii="Times New Roman" w:hAnsi="Times New Roman"/>
        </w:rPr>
      </w:pPr>
    </w:p>
    <w:p w14:paraId="1655F119" w14:textId="77777777" w:rsidR="00B450EB" w:rsidRPr="009A5701" w:rsidRDefault="00B450EB" w:rsidP="00B450EB">
      <w:pPr>
        <w:rPr>
          <w:rFonts w:ascii="Times New Roman" w:hAnsi="Times New Roman"/>
        </w:rPr>
      </w:pPr>
    </w:p>
    <w:p w14:paraId="7A0F0074" w14:textId="77777777" w:rsidR="00B450EB" w:rsidRPr="009A5701" w:rsidRDefault="00B450EB" w:rsidP="00B450EB">
      <w:pPr>
        <w:rPr>
          <w:rFonts w:ascii="Times New Roman" w:hAnsi="Times New Roman"/>
        </w:rPr>
      </w:pPr>
    </w:p>
    <w:p w14:paraId="2C916112" w14:textId="77777777" w:rsidR="00D620EE" w:rsidRPr="009A5701" w:rsidRDefault="00D620EE" w:rsidP="00B450EB">
      <w:pPr>
        <w:rPr>
          <w:rFonts w:ascii="Times New Roman" w:hAnsi="Times New Roman"/>
        </w:rPr>
      </w:pPr>
    </w:p>
    <w:p w14:paraId="6045BDFD" w14:textId="77777777" w:rsidR="00D620EE" w:rsidRPr="009A5701" w:rsidRDefault="00D620EE" w:rsidP="00B450EB">
      <w:pPr>
        <w:rPr>
          <w:rFonts w:ascii="Times New Roman" w:hAnsi="Times New Roman"/>
        </w:rPr>
      </w:pPr>
    </w:p>
    <w:p w14:paraId="6E967391" w14:textId="77777777" w:rsidR="00D620EE" w:rsidRPr="009A5701" w:rsidRDefault="00D620EE" w:rsidP="00B450EB">
      <w:pPr>
        <w:rPr>
          <w:rFonts w:ascii="Times New Roman" w:hAnsi="Times New Roman"/>
        </w:rPr>
      </w:pPr>
    </w:p>
    <w:p w14:paraId="7B773E37" w14:textId="77777777" w:rsidR="00247367" w:rsidRPr="009A5701" w:rsidRDefault="00247367" w:rsidP="00267108">
      <w:pPr>
        <w:pStyle w:val="Heading1"/>
        <w:spacing w:line="360" w:lineRule="auto"/>
        <w:jc w:val="center"/>
        <w:rPr>
          <w:rFonts w:ascii="Times New Roman" w:hAnsi="Times New Roman" w:cs="Times New Roman"/>
          <w:b/>
          <w:color w:val="auto"/>
          <w:sz w:val="28"/>
          <w:szCs w:val="28"/>
        </w:rPr>
      </w:pPr>
      <w:r w:rsidRPr="009A5701">
        <w:rPr>
          <w:rFonts w:ascii="Times New Roman" w:hAnsi="Times New Roman" w:cs="Times New Roman"/>
          <w:b/>
          <w:color w:val="auto"/>
          <w:sz w:val="28"/>
          <w:szCs w:val="28"/>
        </w:rPr>
        <w:br w:type="page"/>
      </w:r>
    </w:p>
    <w:p w14:paraId="6ECF1410" w14:textId="6F836FA3" w:rsidR="00267108" w:rsidRPr="009A5701" w:rsidRDefault="007914A5" w:rsidP="00267108">
      <w:pPr>
        <w:pStyle w:val="Heading1"/>
        <w:spacing w:line="360" w:lineRule="auto"/>
        <w:jc w:val="center"/>
        <w:rPr>
          <w:rFonts w:ascii="Times New Roman" w:hAnsi="Times New Roman" w:cs="Times New Roman"/>
        </w:rPr>
      </w:pPr>
      <w:bookmarkStart w:id="12" w:name="_Toc473484058"/>
      <w:bookmarkStart w:id="13" w:name="_Toc473484203"/>
      <w:bookmarkStart w:id="14" w:name="_Toc474362282"/>
      <w:bookmarkStart w:id="15" w:name="_Toc474362431"/>
      <w:bookmarkStart w:id="16" w:name="_Toc474362576"/>
      <w:r w:rsidRPr="009A5701">
        <w:rPr>
          <w:rFonts w:ascii="Times New Roman" w:hAnsi="Times New Roman" w:cs="Times New Roman"/>
          <w:b/>
          <w:color w:val="auto"/>
          <w:sz w:val="28"/>
          <w:szCs w:val="28"/>
        </w:rPr>
        <w:lastRenderedPageBreak/>
        <w:t>DANH MỤC</w:t>
      </w:r>
      <w:r w:rsidR="00267108" w:rsidRPr="009A5701">
        <w:rPr>
          <w:rFonts w:ascii="Times New Roman" w:hAnsi="Times New Roman" w:cs="Times New Roman"/>
          <w:b/>
          <w:color w:val="auto"/>
          <w:sz w:val="28"/>
          <w:szCs w:val="28"/>
        </w:rPr>
        <w:t xml:space="preserve"> HÌNH</w:t>
      </w:r>
      <w:r w:rsidRPr="009A5701">
        <w:rPr>
          <w:rFonts w:ascii="Times New Roman" w:hAnsi="Times New Roman" w:cs="Times New Roman"/>
          <w:b/>
          <w:color w:val="auto"/>
          <w:sz w:val="28"/>
          <w:szCs w:val="28"/>
        </w:rPr>
        <w:t xml:space="preserve"> ẢNH</w:t>
      </w:r>
      <w:bookmarkEnd w:id="12"/>
      <w:bookmarkEnd w:id="13"/>
      <w:bookmarkEnd w:id="14"/>
      <w:bookmarkEnd w:id="15"/>
      <w:bookmarkEnd w:id="16"/>
    </w:p>
    <w:sdt>
      <w:sdtPr>
        <w:rPr>
          <w:rFonts w:ascii="Times New Roman" w:hAnsi="Times New Roman"/>
          <w:sz w:val="26"/>
          <w:szCs w:val="26"/>
        </w:rPr>
        <w:id w:val="-168496812"/>
        <w:docPartObj>
          <w:docPartGallery w:val="Table of Contents"/>
          <w:docPartUnique/>
        </w:docPartObj>
      </w:sdtPr>
      <w:sdtEndPr>
        <w:rPr>
          <w:bCs/>
          <w:noProof/>
        </w:rPr>
      </w:sdtEndPr>
      <w:sdtContent>
        <w:p w14:paraId="2494AFD5" w14:textId="1A493E7C" w:rsidR="009217B2" w:rsidRPr="009217B2" w:rsidRDefault="00D82FE3" w:rsidP="009217B2">
          <w:pPr>
            <w:pStyle w:val="TOC1"/>
            <w:tabs>
              <w:tab w:val="right" w:leader="dot" w:pos="8778"/>
            </w:tabs>
            <w:spacing w:line="360" w:lineRule="auto"/>
            <w:rPr>
              <w:rFonts w:ascii="Times New Roman" w:eastAsiaTheme="minorEastAsia" w:hAnsi="Times New Roman"/>
              <w:noProof/>
              <w:sz w:val="26"/>
              <w:szCs w:val="26"/>
            </w:rPr>
          </w:pPr>
          <w:r w:rsidRPr="009217B2">
            <w:rPr>
              <w:rFonts w:ascii="Times New Roman" w:hAnsi="Times New Roman"/>
              <w:sz w:val="26"/>
              <w:szCs w:val="26"/>
            </w:rPr>
            <w:fldChar w:fldCharType="begin"/>
          </w:r>
          <w:r w:rsidRPr="009217B2">
            <w:rPr>
              <w:rFonts w:ascii="Times New Roman" w:hAnsi="Times New Roman"/>
              <w:sz w:val="26"/>
              <w:szCs w:val="26"/>
            </w:rPr>
            <w:instrText xml:space="preserve"> TOC \o "1-3" \h \z \u </w:instrText>
          </w:r>
          <w:r w:rsidRPr="009217B2">
            <w:rPr>
              <w:rFonts w:ascii="Times New Roman" w:hAnsi="Times New Roman"/>
              <w:sz w:val="26"/>
              <w:szCs w:val="26"/>
            </w:rPr>
            <w:fldChar w:fldCharType="separate"/>
          </w:r>
          <w:hyperlink w:anchor="_Toc474362585" w:history="1">
            <w:r w:rsidR="009217B2" w:rsidRPr="009217B2">
              <w:rPr>
                <w:rStyle w:val="Hyperlink"/>
                <w:rFonts w:ascii="Times New Roman" w:hAnsi="Times New Roman"/>
                <w:noProof/>
                <w:sz w:val="26"/>
                <w:szCs w:val="26"/>
              </w:rPr>
              <w:t>Hình 1.1 Quadcopter của Ban Công nghệ FPT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_Toc474362585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w:t>
            </w:r>
            <w:r w:rsidR="009217B2" w:rsidRPr="009217B2">
              <w:rPr>
                <w:rFonts w:ascii="Times New Roman" w:hAnsi="Times New Roman"/>
                <w:noProof/>
                <w:webHidden/>
                <w:sz w:val="26"/>
                <w:szCs w:val="26"/>
              </w:rPr>
              <w:fldChar w:fldCharType="end"/>
            </w:r>
          </w:hyperlink>
        </w:p>
        <w:p w14:paraId="772A4748"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86" w:history="1">
            <w:r w:rsidR="009217B2" w:rsidRPr="009217B2">
              <w:rPr>
                <w:rStyle w:val="Hyperlink"/>
                <w:rFonts w:ascii="Times New Roman" w:hAnsi="Times New Roman"/>
                <w:noProof/>
                <w:sz w:val="26"/>
                <w:szCs w:val="26"/>
              </w:rPr>
              <w:t>Hình 1.2 Quadcopter của Đại học Công Nghệ</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_Toc474362586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w:t>
            </w:r>
            <w:r w:rsidR="009217B2" w:rsidRPr="009217B2">
              <w:rPr>
                <w:rFonts w:ascii="Times New Roman" w:hAnsi="Times New Roman"/>
                <w:noProof/>
                <w:webHidden/>
                <w:sz w:val="26"/>
                <w:szCs w:val="26"/>
              </w:rPr>
              <w:fldChar w:fldCharType="end"/>
            </w:r>
          </w:hyperlink>
        </w:p>
        <w:p w14:paraId="2BFD8B3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87" w:history="1">
            <w:r w:rsidR="009217B2" w:rsidRPr="009217B2">
              <w:rPr>
                <w:rStyle w:val="Hyperlink"/>
                <w:rFonts w:ascii="Times New Roman" w:hAnsi="Times New Roman"/>
                <w:noProof/>
                <w:sz w:val="26"/>
                <w:szCs w:val="26"/>
              </w:rPr>
              <w:t>Hình 1.3 Quadcopter của Đại học Bách khoa Hà Nội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_Toc474362587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w:t>
            </w:r>
            <w:r w:rsidR="009217B2" w:rsidRPr="009217B2">
              <w:rPr>
                <w:rFonts w:ascii="Times New Roman" w:hAnsi="Times New Roman"/>
                <w:noProof/>
                <w:webHidden/>
                <w:sz w:val="26"/>
                <w:szCs w:val="26"/>
              </w:rPr>
              <w:fldChar w:fldCharType="end"/>
            </w:r>
          </w:hyperlink>
        </w:p>
        <w:p w14:paraId="2BB5E6D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89" w:history="1">
            <w:r w:rsidR="009217B2" w:rsidRPr="009217B2">
              <w:rPr>
                <w:rStyle w:val="Hyperlink"/>
                <w:rFonts w:ascii="Times New Roman" w:hAnsi="Times New Roman"/>
                <w:noProof/>
                <w:sz w:val="26"/>
                <w:szCs w:val="26"/>
              </w:rPr>
              <w:t xml:space="preserve">Hình 1.4 Quadcopter của công ty </w:t>
            </w:r>
            <w:r w:rsidR="009217B2" w:rsidRPr="009217B2">
              <w:rPr>
                <w:rStyle w:val="Hyperlink"/>
                <w:rFonts w:ascii="Times New Roman" w:eastAsiaTheme="minorHAnsi" w:hAnsi="Times New Roman"/>
                <w:noProof/>
                <w:sz w:val="26"/>
                <w:szCs w:val="26"/>
              </w:rPr>
              <w:t>Urban Aeronautics</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_Toc474362589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w:t>
            </w:r>
            <w:r w:rsidR="009217B2" w:rsidRPr="009217B2">
              <w:rPr>
                <w:rFonts w:ascii="Times New Roman" w:hAnsi="Times New Roman"/>
                <w:noProof/>
                <w:webHidden/>
                <w:sz w:val="26"/>
                <w:szCs w:val="26"/>
              </w:rPr>
              <w:fldChar w:fldCharType="end"/>
            </w:r>
          </w:hyperlink>
        </w:p>
        <w:p w14:paraId="7C66BB05"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90" w:history="1">
            <w:r w:rsidR="009217B2" w:rsidRPr="009217B2">
              <w:rPr>
                <w:rStyle w:val="Hyperlink"/>
                <w:rFonts w:ascii="Times New Roman" w:hAnsi="Times New Roman"/>
                <w:noProof/>
                <w:sz w:val="26"/>
                <w:szCs w:val="26"/>
              </w:rPr>
              <w:t>Hình 1.5 Quadcopter của hải quân Nga</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_Toc474362590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w:t>
            </w:r>
            <w:r w:rsidR="009217B2" w:rsidRPr="009217B2">
              <w:rPr>
                <w:rFonts w:ascii="Times New Roman" w:hAnsi="Times New Roman"/>
                <w:noProof/>
                <w:webHidden/>
                <w:sz w:val="26"/>
                <w:szCs w:val="26"/>
              </w:rPr>
              <w:fldChar w:fldCharType="end"/>
            </w:r>
          </w:hyperlink>
        </w:p>
        <w:p w14:paraId="0C21AFF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91" w:history="1">
            <w:r w:rsidR="009217B2" w:rsidRPr="009217B2">
              <w:rPr>
                <w:rStyle w:val="Hyperlink"/>
                <w:rFonts w:ascii="Times New Roman" w:hAnsi="Times New Roman"/>
                <w:noProof/>
                <w:sz w:val="26"/>
                <w:szCs w:val="26"/>
              </w:rPr>
              <w:t>Hình 1.6 AR Drone của Parrot</w:t>
            </w:r>
            <w:r w:rsidR="009217B2" w:rsidRPr="009217B2">
              <w:rPr>
                <w:rStyle w:val="Hyperlink"/>
                <w:rFonts w:ascii="Times New Roman" w:hAnsi="Times New Roman"/>
                <w:noProof/>
                <w:sz w:val="26"/>
                <w:szCs w:val="26"/>
                <w:vertAlign w:val="superscript"/>
              </w:rPr>
              <w: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_Toc474362591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w:t>
            </w:r>
            <w:r w:rsidR="009217B2" w:rsidRPr="009217B2">
              <w:rPr>
                <w:rFonts w:ascii="Times New Roman" w:hAnsi="Times New Roman"/>
                <w:noProof/>
                <w:webHidden/>
                <w:sz w:val="26"/>
                <w:szCs w:val="26"/>
              </w:rPr>
              <w:fldChar w:fldCharType="end"/>
            </w:r>
          </w:hyperlink>
        </w:p>
        <w:p w14:paraId="036982D0"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592" w:history="1">
            <w:r w:rsidR="009217B2" w:rsidRPr="009217B2">
              <w:rPr>
                <w:rStyle w:val="Hyperlink"/>
                <w:rFonts w:ascii="Times New Roman" w:hAnsi="Times New Roman"/>
                <w:noProof/>
                <w:sz w:val="26"/>
                <w:szCs w:val="26"/>
              </w:rPr>
              <w:t>Hình 1.7 Sự phát triển máy bay không người lái theo quốc gia</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_Toc474362592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w:t>
            </w:r>
            <w:r w:rsidR="009217B2" w:rsidRPr="009217B2">
              <w:rPr>
                <w:rFonts w:ascii="Times New Roman" w:hAnsi="Times New Roman"/>
                <w:noProof/>
                <w:webHidden/>
                <w:sz w:val="26"/>
                <w:szCs w:val="26"/>
              </w:rPr>
              <w:fldChar w:fldCharType="end"/>
            </w:r>
          </w:hyperlink>
        </w:p>
        <w:p w14:paraId="50D26CBD"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04" w:history="1">
            <w:r w:rsidR="009217B2" w:rsidRPr="009217B2">
              <w:rPr>
                <w:rStyle w:val="Hyperlink"/>
                <w:rFonts w:ascii="Times New Roman" w:hAnsi="Times New Roman"/>
                <w:noProof/>
                <w:sz w:val="26"/>
                <w:szCs w:val="26"/>
              </w:rPr>
              <w:t>Hình 2.1 Mô hình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_Toc474362604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8</w:t>
            </w:r>
            <w:r w:rsidR="009217B2" w:rsidRPr="009217B2">
              <w:rPr>
                <w:rFonts w:ascii="Times New Roman" w:hAnsi="Times New Roman"/>
                <w:noProof/>
                <w:webHidden/>
                <w:sz w:val="26"/>
                <w:szCs w:val="26"/>
              </w:rPr>
              <w:fldChar w:fldCharType="end"/>
            </w:r>
          </w:hyperlink>
        </w:p>
        <w:p w14:paraId="33A27A2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05" w:history="1">
            <w:r w:rsidR="009217B2" w:rsidRPr="009217B2">
              <w:rPr>
                <w:rStyle w:val="Hyperlink"/>
                <w:rFonts w:ascii="Times New Roman" w:hAnsi="Times New Roman"/>
                <w:noProof/>
                <w:sz w:val="26"/>
                <w:szCs w:val="26"/>
              </w:rPr>
              <w:t>Hình 2.2 Các lực tác dụng lên Quadcopter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_Toc474362605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9</w:t>
            </w:r>
            <w:r w:rsidR="009217B2" w:rsidRPr="009217B2">
              <w:rPr>
                <w:rFonts w:ascii="Times New Roman" w:hAnsi="Times New Roman"/>
                <w:noProof/>
                <w:webHidden/>
                <w:sz w:val="26"/>
                <w:szCs w:val="26"/>
              </w:rPr>
              <w:fldChar w:fldCharType="end"/>
            </w:r>
          </w:hyperlink>
        </w:p>
        <w:p w14:paraId="65D73607"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08" w:history="1">
            <w:r w:rsidR="009217B2" w:rsidRPr="009217B2">
              <w:rPr>
                <w:rStyle w:val="Hyperlink"/>
                <w:rFonts w:ascii="Times New Roman" w:hAnsi="Times New Roman"/>
                <w:noProof/>
                <w:sz w:val="26"/>
                <w:szCs w:val="26"/>
              </w:rPr>
              <w:t>Hình 2.3 Sơ đồ giải thuật điều khiển kinh điển PID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_Toc474362608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10</w:t>
            </w:r>
            <w:r w:rsidR="009217B2" w:rsidRPr="009217B2">
              <w:rPr>
                <w:rFonts w:ascii="Times New Roman" w:hAnsi="Times New Roman"/>
                <w:noProof/>
                <w:webHidden/>
                <w:sz w:val="26"/>
                <w:szCs w:val="26"/>
              </w:rPr>
              <w:fldChar w:fldCharType="end"/>
            </w:r>
          </w:hyperlink>
        </w:p>
        <w:p w14:paraId="01E49833"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13" w:history="1">
            <w:r w:rsidR="009217B2" w:rsidRPr="009217B2">
              <w:rPr>
                <w:rStyle w:val="Hyperlink"/>
                <w:rFonts w:ascii="Times New Roman" w:hAnsi="Times New Roman"/>
                <w:noProof/>
                <w:sz w:val="26"/>
                <w:szCs w:val="26"/>
              </w:rPr>
              <w:t>Hình 2.4 Sơ đồ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_Toc474362613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12</w:t>
            </w:r>
            <w:r w:rsidR="009217B2" w:rsidRPr="009217B2">
              <w:rPr>
                <w:rFonts w:ascii="Times New Roman" w:hAnsi="Times New Roman"/>
                <w:noProof/>
                <w:webHidden/>
                <w:sz w:val="26"/>
                <w:szCs w:val="26"/>
              </w:rPr>
              <w:fldChar w:fldCharType="end"/>
            </w:r>
          </w:hyperlink>
        </w:p>
        <w:p w14:paraId="39AF7B6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14" w:history="1">
            <w:r w:rsidR="009217B2" w:rsidRPr="009217B2">
              <w:rPr>
                <w:rStyle w:val="Hyperlink"/>
                <w:rFonts w:ascii="Times New Roman" w:hAnsi="Times New Roman"/>
                <w:noProof/>
                <w:sz w:val="26"/>
                <w:szCs w:val="26"/>
              </w:rPr>
              <w:t>Hình 2.5 Bản chất của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_Toc474362614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12</w:t>
            </w:r>
            <w:r w:rsidR="009217B2" w:rsidRPr="009217B2">
              <w:rPr>
                <w:rFonts w:ascii="Times New Roman" w:hAnsi="Times New Roman"/>
                <w:noProof/>
                <w:webHidden/>
                <w:sz w:val="26"/>
                <w:szCs w:val="26"/>
              </w:rPr>
              <w:fldChar w:fldCharType="end"/>
            </w:r>
          </w:hyperlink>
        </w:p>
        <w:p w14:paraId="1C1DCB9B"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15" w:history="1">
            <w:r w:rsidR="009217B2" w:rsidRPr="009217B2">
              <w:rPr>
                <w:rStyle w:val="Hyperlink"/>
                <w:rFonts w:ascii="Times New Roman" w:hAnsi="Times New Roman"/>
                <w:noProof/>
                <w:sz w:val="26"/>
                <w:szCs w:val="26"/>
              </w:rPr>
              <w:t>Hình 2.6 Hoạt động của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_Toc474362615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12</w:t>
            </w:r>
            <w:r w:rsidR="009217B2" w:rsidRPr="009217B2">
              <w:rPr>
                <w:rFonts w:ascii="Times New Roman" w:hAnsi="Times New Roman"/>
                <w:noProof/>
                <w:webHidden/>
                <w:sz w:val="26"/>
                <w:szCs w:val="26"/>
              </w:rPr>
              <w:fldChar w:fldCharType="end"/>
            </w:r>
          </w:hyperlink>
        </w:p>
        <w:p w14:paraId="54672428"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17" w:history="1">
            <w:r w:rsidR="009217B2" w:rsidRPr="009217B2">
              <w:rPr>
                <w:rStyle w:val="Hyperlink"/>
                <w:rFonts w:ascii="Times New Roman" w:hAnsi="Times New Roman"/>
                <w:noProof/>
                <w:sz w:val="26"/>
                <w:szCs w:val="26"/>
              </w:rPr>
              <w:t>Hình 2.7 Giao thức HTTP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_Toc474362617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13</w:t>
            </w:r>
            <w:r w:rsidR="009217B2" w:rsidRPr="009217B2">
              <w:rPr>
                <w:rFonts w:ascii="Times New Roman" w:hAnsi="Times New Roman"/>
                <w:noProof/>
                <w:webHidden/>
                <w:sz w:val="26"/>
                <w:szCs w:val="26"/>
              </w:rPr>
              <w:fldChar w:fldCharType="end"/>
            </w:r>
          </w:hyperlink>
        </w:p>
        <w:p w14:paraId="1D12C6EB"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21" w:history="1">
            <w:r w:rsidR="009217B2" w:rsidRPr="009217B2">
              <w:rPr>
                <w:rStyle w:val="Hyperlink"/>
                <w:rFonts w:ascii="Times New Roman" w:hAnsi="Times New Roman"/>
                <w:noProof/>
                <w:sz w:val="26"/>
                <w:szCs w:val="26"/>
              </w:rPr>
              <w:t>Hình 2.8 Chuỗi JSON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_Toc474362621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14</w:t>
            </w:r>
            <w:r w:rsidR="009217B2" w:rsidRPr="009217B2">
              <w:rPr>
                <w:rFonts w:ascii="Times New Roman" w:hAnsi="Times New Roman"/>
                <w:noProof/>
                <w:webHidden/>
                <w:sz w:val="26"/>
                <w:szCs w:val="26"/>
              </w:rPr>
              <w:fldChar w:fldCharType="end"/>
            </w:r>
          </w:hyperlink>
        </w:p>
        <w:p w14:paraId="3C9E4200"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24" w:history="1">
            <w:r w:rsidR="009217B2" w:rsidRPr="009217B2">
              <w:rPr>
                <w:rStyle w:val="Hyperlink"/>
                <w:rFonts w:ascii="Times New Roman" w:hAnsi="Times New Roman"/>
                <w:noProof/>
                <w:sz w:val="26"/>
                <w:szCs w:val="26"/>
              </w:rPr>
              <w:t>Hình 2.9 Giao diện SPI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_Toc474362624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15</w:t>
            </w:r>
            <w:r w:rsidR="009217B2" w:rsidRPr="009217B2">
              <w:rPr>
                <w:rFonts w:ascii="Times New Roman" w:hAnsi="Times New Roman"/>
                <w:noProof/>
                <w:webHidden/>
                <w:sz w:val="26"/>
                <w:szCs w:val="26"/>
              </w:rPr>
              <w:fldChar w:fldCharType="end"/>
            </w:r>
          </w:hyperlink>
        </w:p>
        <w:p w14:paraId="0382ADDD"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26" w:history="1">
            <w:r w:rsidR="009217B2" w:rsidRPr="009217B2">
              <w:rPr>
                <w:rStyle w:val="Hyperlink"/>
                <w:rFonts w:ascii="Times New Roman" w:hAnsi="Times New Roman"/>
                <w:noProof/>
                <w:sz w:val="26"/>
                <w:szCs w:val="26"/>
              </w:rPr>
              <w:t>Hình 2.10 Truyền dữ liệu SPI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_Toc474362626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16</w:t>
            </w:r>
            <w:r w:rsidR="009217B2" w:rsidRPr="009217B2">
              <w:rPr>
                <w:rFonts w:ascii="Times New Roman" w:hAnsi="Times New Roman"/>
                <w:noProof/>
                <w:webHidden/>
                <w:sz w:val="26"/>
                <w:szCs w:val="26"/>
              </w:rPr>
              <w:fldChar w:fldCharType="end"/>
            </w:r>
          </w:hyperlink>
        </w:p>
        <w:p w14:paraId="150299B5"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28" w:history="1">
            <w:r w:rsidR="009217B2" w:rsidRPr="009217B2">
              <w:rPr>
                <w:rStyle w:val="Hyperlink"/>
                <w:rFonts w:ascii="Times New Roman" w:hAnsi="Times New Roman"/>
                <w:noProof/>
                <w:sz w:val="26"/>
                <w:szCs w:val="26"/>
              </w:rPr>
              <w:t>Hình 2.11 Cấu trúc bản tin theo giao thức NMEA</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_Toc474362628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17</w:t>
            </w:r>
            <w:r w:rsidR="009217B2" w:rsidRPr="009217B2">
              <w:rPr>
                <w:rFonts w:ascii="Times New Roman" w:hAnsi="Times New Roman"/>
                <w:noProof/>
                <w:webHidden/>
                <w:sz w:val="26"/>
                <w:szCs w:val="26"/>
              </w:rPr>
              <w:fldChar w:fldCharType="end"/>
            </w:r>
          </w:hyperlink>
        </w:p>
        <w:p w14:paraId="4AF25D42"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31" w:history="1">
            <w:r w:rsidR="009217B2" w:rsidRPr="009217B2">
              <w:rPr>
                <w:rStyle w:val="Hyperlink"/>
                <w:rFonts w:ascii="Times New Roman" w:hAnsi="Times New Roman"/>
                <w:noProof/>
                <w:sz w:val="26"/>
                <w:szCs w:val="26"/>
              </w:rPr>
              <w:t>Hình 2.12 Kit Raspberry Pi 2 model B</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_Toc474362631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18</w:t>
            </w:r>
            <w:r w:rsidR="009217B2" w:rsidRPr="009217B2">
              <w:rPr>
                <w:rFonts w:ascii="Times New Roman" w:hAnsi="Times New Roman"/>
                <w:noProof/>
                <w:webHidden/>
                <w:sz w:val="26"/>
                <w:szCs w:val="26"/>
              </w:rPr>
              <w:fldChar w:fldCharType="end"/>
            </w:r>
          </w:hyperlink>
        </w:p>
        <w:p w14:paraId="4EF0972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32" w:history="1">
            <w:r w:rsidR="009217B2" w:rsidRPr="009217B2">
              <w:rPr>
                <w:rStyle w:val="Hyperlink"/>
                <w:rFonts w:ascii="Times New Roman" w:hAnsi="Times New Roman"/>
                <w:noProof/>
                <w:sz w:val="26"/>
                <w:szCs w:val="26"/>
              </w:rPr>
              <w:t>Hình 2.13 Sơ đồ cấu tạo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_Toc474362632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19</w:t>
            </w:r>
            <w:r w:rsidR="009217B2" w:rsidRPr="009217B2">
              <w:rPr>
                <w:rFonts w:ascii="Times New Roman" w:hAnsi="Times New Roman"/>
                <w:noProof/>
                <w:webHidden/>
                <w:sz w:val="26"/>
                <w:szCs w:val="26"/>
              </w:rPr>
              <w:fldChar w:fldCharType="end"/>
            </w:r>
          </w:hyperlink>
        </w:p>
        <w:p w14:paraId="771BE022"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34" w:history="1">
            <w:r w:rsidR="009217B2" w:rsidRPr="009217B2">
              <w:rPr>
                <w:rStyle w:val="Hyperlink"/>
                <w:rFonts w:ascii="Times New Roman" w:hAnsi="Times New Roman"/>
                <w:noProof/>
                <w:sz w:val="26"/>
                <w:szCs w:val="26"/>
              </w:rPr>
              <w:t>Hình 2.14 Motor 1000kV</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_Toc474362634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20</w:t>
            </w:r>
            <w:r w:rsidR="009217B2" w:rsidRPr="009217B2">
              <w:rPr>
                <w:rFonts w:ascii="Times New Roman" w:hAnsi="Times New Roman"/>
                <w:noProof/>
                <w:webHidden/>
                <w:sz w:val="26"/>
                <w:szCs w:val="26"/>
              </w:rPr>
              <w:fldChar w:fldCharType="end"/>
            </w:r>
          </w:hyperlink>
        </w:p>
        <w:p w14:paraId="588ABCB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36" w:history="1">
            <w:r w:rsidR="009217B2" w:rsidRPr="009217B2">
              <w:rPr>
                <w:rStyle w:val="Hyperlink"/>
                <w:rFonts w:ascii="Times New Roman" w:hAnsi="Times New Roman"/>
                <w:noProof/>
                <w:sz w:val="26"/>
                <w:szCs w:val="26"/>
              </w:rPr>
              <w:t>Hình 2.15 Bộ điều tốc ESC</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_Toc474362636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20</w:t>
            </w:r>
            <w:r w:rsidR="009217B2" w:rsidRPr="009217B2">
              <w:rPr>
                <w:rFonts w:ascii="Times New Roman" w:hAnsi="Times New Roman"/>
                <w:noProof/>
                <w:webHidden/>
                <w:sz w:val="26"/>
                <w:szCs w:val="26"/>
              </w:rPr>
              <w:fldChar w:fldCharType="end"/>
            </w:r>
          </w:hyperlink>
        </w:p>
        <w:p w14:paraId="26AD5E6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38" w:history="1">
            <w:r w:rsidR="009217B2" w:rsidRPr="009217B2">
              <w:rPr>
                <w:rStyle w:val="Hyperlink"/>
                <w:rFonts w:ascii="Times New Roman" w:hAnsi="Times New Roman"/>
                <w:noProof/>
                <w:sz w:val="26"/>
                <w:szCs w:val="26"/>
              </w:rPr>
              <w:t>Hình 2.16 Khung máy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_Toc474362638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21</w:t>
            </w:r>
            <w:r w:rsidR="009217B2" w:rsidRPr="009217B2">
              <w:rPr>
                <w:rFonts w:ascii="Times New Roman" w:hAnsi="Times New Roman"/>
                <w:noProof/>
                <w:webHidden/>
                <w:sz w:val="26"/>
                <w:szCs w:val="26"/>
              </w:rPr>
              <w:fldChar w:fldCharType="end"/>
            </w:r>
          </w:hyperlink>
        </w:p>
        <w:p w14:paraId="40DBB011"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40" w:history="1">
            <w:r w:rsidR="009217B2" w:rsidRPr="009217B2">
              <w:rPr>
                <w:rStyle w:val="Hyperlink"/>
                <w:rFonts w:ascii="Times New Roman" w:hAnsi="Times New Roman"/>
                <w:noProof/>
                <w:sz w:val="26"/>
                <w:szCs w:val="26"/>
              </w:rPr>
              <w:t>Hình 2.17 Pin Lipo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_Toc474362640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21</w:t>
            </w:r>
            <w:r w:rsidR="009217B2" w:rsidRPr="009217B2">
              <w:rPr>
                <w:rFonts w:ascii="Times New Roman" w:hAnsi="Times New Roman"/>
                <w:noProof/>
                <w:webHidden/>
                <w:sz w:val="26"/>
                <w:szCs w:val="26"/>
              </w:rPr>
              <w:fldChar w:fldCharType="end"/>
            </w:r>
          </w:hyperlink>
        </w:p>
        <w:p w14:paraId="353F1472"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43" w:history="1">
            <w:r w:rsidR="009217B2" w:rsidRPr="009217B2">
              <w:rPr>
                <w:rStyle w:val="Hyperlink"/>
                <w:rFonts w:ascii="Times New Roman" w:hAnsi="Times New Roman"/>
                <w:noProof/>
                <w:sz w:val="26"/>
                <w:szCs w:val="26"/>
              </w:rPr>
              <w:t>Hình 2.20 Dạng đóng gói của Kit Tiva</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_Toc474362643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23</w:t>
            </w:r>
            <w:r w:rsidR="009217B2" w:rsidRPr="009217B2">
              <w:rPr>
                <w:rFonts w:ascii="Times New Roman" w:hAnsi="Times New Roman"/>
                <w:noProof/>
                <w:webHidden/>
                <w:sz w:val="26"/>
                <w:szCs w:val="26"/>
              </w:rPr>
              <w:fldChar w:fldCharType="end"/>
            </w:r>
          </w:hyperlink>
        </w:p>
        <w:p w14:paraId="50001DF9"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44" w:history="1">
            <w:r w:rsidR="009217B2" w:rsidRPr="009217B2">
              <w:rPr>
                <w:rStyle w:val="Hyperlink"/>
                <w:rFonts w:ascii="Times New Roman" w:hAnsi="Times New Roman"/>
                <w:noProof/>
                <w:sz w:val="26"/>
                <w:szCs w:val="26"/>
              </w:rPr>
              <w:t>Hình 2.21 Mạch GPS SiRF tích hợp Angten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_Toc474362644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24</w:t>
            </w:r>
            <w:r w:rsidR="009217B2" w:rsidRPr="009217B2">
              <w:rPr>
                <w:rFonts w:ascii="Times New Roman" w:hAnsi="Times New Roman"/>
                <w:noProof/>
                <w:webHidden/>
                <w:sz w:val="26"/>
                <w:szCs w:val="26"/>
              </w:rPr>
              <w:fldChar w:fldCharType="end"/>
            </w:r>
          </w:hyperlink>
        </w:p>
        <w:p w14:paraId="78354EF5"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46" w:history="1">
            <w:r w:rsidR="009217B2" w:rsidRPr="009217B2">
              <w:rPr>
                <w:rStyle w:val="Hyperlink"/>
                <w:rFonts w:ascii="Times New Roman" w:hAnsi="Times New Roman"/>
                <w:noProof/>
                <w:sz w:val="26"/>
                <w:szCs w:val="26"/>
              </w:rPr>
              <w:t>Hình 2.22 Mạch thu phát RF NRF24L01</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_Toc474362646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25</w:t>
            </w:r>
            <w:r w:rsidR="009217B2" w:rsidRPr="009217B2">
              <w:rPr>
                <w:rFonts w:ascii="Times New Roman" w:hAnsi="Times New Roman"/>
                <w:noProof/>
                <w:webHidden/>
                <w:sz w:val="26"/>
                <w:szCs w:val="26"/>
              </w:rPr>
              <w:fldChar w:fldCharType="end"/>
            </w:r>
          </w:hyperlink>
        </w:p>
        <w:p w14:paraId="4B4E60F8"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48" w:history="1">
            <w:r w:rsidR="009217B2" w:rsidRPr="009217B2">
              <w:rPr>
                <w:rStyle w:val="Hyperlink"/>
                <w:rFonts w:ascii="Times New Roman" w:hAnsi="Times New Roman"/>
                <w:noProof/>
                <w:sz w:val="26"/>
                <w:szCs w:val="26"/>
              </w:rPr>
              <w:t>Hình 2.23 Mạch giảm áp DC LM2596</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_Toc474362648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25</w:t>
            </w:r>
            <w:r w:rsidR="009217B2" w:rsidRPr="009217B2">
              <w:rPr>
                <w:rFonts w:ascii="Times New Roman" w:hAnsi="Times New Roman"/>
                <w:noProof/>
                <w:webHidden/>
                <w:sz w:val="26"/>
                <w:szCs w:val="26"/>
              </w:rPr>
              <w:fldChar w:fldCharType="end"/>
            </w:r>
          </w:hyperlink>
        </w:p>
        <w:p w14:paraId="073CADBB"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50" w:history="1">
            <w:r w:rsidR="009217B2" w:rsidRPr="009217B2">
              <w:rPr>
                <w:rStyle w:val="Hyperlink"/>
                <w:rFonts w:ascii="Times New Roman" w:hAnsi="Times New Roman"/>
                <w:noProof/>
                <w:sz w:val="26"/>
                <w:szCs w:val="26"/>
              </w:rPr>
              <w:t>Hình 2.24 Mạch giảm áp AMS1117</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_Toc474362650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26</w:t>
            </w:r>
            <w:r w:rsidR="009217B2" w:rsidRPr="009217B2">
              <w:rPr>
                <w:rFonts w:ascii="Times New Roman" w:hAnsi="Times New Roman"/>
                <w:noProof/>
                <w:webHidden/>
                <w:sz w:val="26"/>
                <w:szCs w:val="26"/>
              </w:rPr>
              <w:fldChar w:fldCharType="end"/>
            </w:r>
          </w:hyperlink>
        </w:p>
        <w:p w14:paraId="325A1C6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53" w:history="1">
            <w:r w:rsidR="009217B2" w:rsidRPr="009217B2">
              <w:rPr>
                <w:rStyle w:val="Hyperlink"/>
                <w:rFonts w:ascii="Times New Roman" w:hAnsi="Times New Roman"/>
                <w:noProof/>
                <w:sz w:val="26"/>
                <w:szCs w:val="26"/>
              </w:rPr>
              <w:t>Hình 3.1 Sơ đồ hệ thống</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_Toc474362653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27</w:t>
            </w:r>
            <w:r w:rsidR="009217B2" w:rsidRPr="009217B2">
              <w:rPr>
                <w:rFonts w:ascii="Times New Roman" w:hAnsi="Times New Roman"/>
                <w:noProof/>
                <w:webHidden/>
                <w:sz w:val="26"/>
                <w:szCs w:val="26"/>
              </w:rPr>
              <w:fldChar w:fldCharType="end"/>
            </w:r>
          </w:hyperlink>
        </w:p>
        <w:p w14:paraId="130A39C5"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0" w:history="1">
            <w:r w:rsidR="009217B2" w:rsidRPr="009217B2">
              <w:rPr>
                <w:rStyle w:val="Hyperlink"/>
                <w:rFonts w:ascii="Times New Roman" w:hAnsi="Times New Roman"/>
                <w:noProof/>
                <w:sz w:val="26"/>
                <w:szCs w:val="26"/>
              </w:rPr>
              <w:t>Hình 3.2 Chuyển command sang format MD5</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33</w:t>
            </w:r>
            <w:r w:rsidR="009217B2" w:rsidRPr="009217B2">
              <w:rPr>
                <w:rFonts w:ascii="Times New Roman" w:hAnsi="Times New Roman"/>
                <w:noProof/>
                <w:webHidden/>
                <w:sz w:val="26"/>
                <w:szCs w:val="26"/>
              </w:rPr>
              <w:fldChar w:fldCharType="end"/>
            </w:r>
          </w:hyperlink>
        </w:p>
        <w:p w14:paraId="0A56E893"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1" w:history="1">
            <w:r w:rsidR="009217B2" w:rsidRPr="009217B2">
              <w:rPr>
                <w:rStyle w:val="Hyperlink"/>
                <w:rFonts w:ascii="Times New Roman" w:hAnsi="Times New Roman"/>
                <w:noProof/>
                <w:sz w:val="26"/>
                <w:szCs w:val="26"/>
              </w:rPr>
              <w:t>Hình 3.3 Quá trình gửi và nhận command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34</w:t>
            </w:r>
            <w:r w:rsidR="009217B2" w:rsidRPr="009217B2">
              <w:rPr>
                <w:rFonts w:ascii="Times New Roman" w:hAnsi="Times New Roman"/>
                <w:noProof/>
                <w:webHidden/>
                <w:sz w:val="26"/>
                <w:szCs w:val="26"/>
              </w:rPr>
              <w:fldChar w:fldCharType="end"/>
            </w:r>
          </w:hyperlink>
        </w:p>
        <w:p w14:paraId="4325171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2" w:history="1">
            <w:r w:rsidR="009217B2" w:rsidRPr="009217B2">
              <w:rPr>
                <w:rStyle w:val="Hyperlink"/>
                <w:rFonts w:ascii="Times New Roman" w:hAnsi="Times New Roman"/>
                <w:noProof/>
                <w:sz w:val="26"/>
                <w:szCs w:val="26"/>
              </w:rPr>
              <w:t>Hình 3.4 Hiện thực http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35</w:t>
            </w:r>
            <w:r w:rsidR="009217B2" w:rsidRPr="009217B2">
              <w:rPr>
                <w:rFonts w:ascii="Times New Roman" w:hAnsi="Times New Roman"/>
                <w:noProof/>
                <w:webHidden/>
                <w:sz w:val="26"/>
                <w:szCs w:val="26"/>
              </w:rPr>
              <w:fldChar w:fldCharType="end"/>
            </w:r>
          </w:hyperlink>
        </w:p>
        <w:p w14:paraId="7615A8BD"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5" w:history="1">
            <w:r w:rsidR="009217B2" w:rsidRPr="009217B2">
              <w:rPr>
                <w:rStyle w:val="Hyperlink"/>
                <w:rFonts w:ascii="Times New Roman" w:hAnsi="Times New Roman"/>
                <w:noProof/>
                <w:sz w:val="26"/>
                <w:szCs w:val="26"/>
              </w:rPr>
              <w:t>Hình 3.5 Giao diện điện thoại Android khi chưa có kết nối</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36</w:t>
            </w:r>
            <w:r w:rsidR="009217B2" w:rsidRPr="009217B2">
              <w:rPr>
                <w:rFonts w:ascii="Times New Roman" w:hAnsi="Times New Roman"/>
                <w:noProof/>
                <w:webHidden/>
                <w:sz w:val="26"/>
                <w:szCs w:val="26"/>
              </w:rPr>
              <w:fldChar w:fldCharType="end"/>
            </w:r>
          </w:hyperlink>
        </w:p>
        <w:p w14:paraId="37F7607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6" w:history="1">
            <w:r w:rsidR="009217B2" w:rsidRPr="009217B2">
              <w:rPr>
                <w:rStyle w:val="Hyperlink"/>
                <w:rFonts w:ascii="Times New Roman" w:hAnsi="Times New Roman"/>
                <w:noProof/>
                <w:sz w:val="26"/>
                <w:szCs w:val="26"/>
              </w:rPr>
              <w:t>Hình 3.6 Giao diện điện thoại Android App khi kết nối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37</w:t>
            </w:r>
            <w:r w:rsidR="009217B2" w:rsidRPr="009217B2">
              <w:rPr>
                <w:rFonts w:ascii="Times New Roman" w:hAnsi="Times New Roman"/>
                <w:noProof/>
                <w:webHidden/>
                <w:sz w:val="26"/>
                <w:szCs w:val="26"/>
              </w:rPr>
              <w:fldChar w:fldCharType="end"/>
            </w:r>
          </w:hyperlink>
        </w:p>
        <w:p w14:paraId="283D3869"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7" w:history="1">
            <w:r w:rsidR="009217B2" w:rsidRPr="009217B2">
              <w:rPr>
                <w:rStyle w:val="Hyperlink"/>
                <w:rFonts w:ascii="Times New Roman" w:hAnsi="Times New Roman"/>
                <w:noProof/>
                <w:sz w:val="26"/>
                <w:szCs w:val="26"/>
              </w:rPr>
              <w:t>Hình 3.7 Điện thoại mất kết nối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37</w:t>
            </w:r>
            <w:r w:rsidR="009217B2" w:rsidRPr="009217B2">
              <w:rPr>
                <w:rFonts w:ascii="Times New Roman" w:hAnsi="Times New Roman"/>
                <w:noProof/>
                <w:webHidden/>
                <w:sz w:val="26"/>
                <w:szCs w:val="26"/>
              </w:rPr>
              <w:fldChar w:fldCharType="end"/>
            </w:r>
          </w:hyperlink>
        </w:p>
        <w:p w14:paraId="4FA9D2E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68" w:history="1">
            <w:r w:rsidR="009217B2" w:rsidRPr="009217B2">
              <w:rPr>
                <w:rStyle w:val="Hyperlink"/>
                <w:rFonts w:ascii="Times New Roman" w:hAnsi="Times New Roman"/>
                <w:noProof/>
                <w:sz w:val="26"/>
                <w:szCs w:val="26"/>
              </w:rPr>
              <w:t>Hình 3.8 Giao diện điện thoại Android chế độ auto</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_Toc474362668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38</w:t>
            </w:r>
            <w:r w:rsidR="009217B2" w:rsidRPr="009217B2">
              <w:rPr>
                <w:rFonts w:ascii="Times New Roman" w:hAnsi="Times New Roman"/>
                <w:noProof/>
                <w:webHidden/>
                <w:sz w:val="26"/>
                <w:szCs w:val="26"/>
              </w:rPr>
              <w:fldChar w:fldCharType="end"/>
            </w:r>
          </w:hyperlink>
        </w:p>
        <w:p w14:paraId="0D80493A"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72" w:history="1">
            <w:r w:rsidR="009217B2" w:rsidRPr="009217B2">
              <w:rPr>
                <w:rStyle w:val="Hyperlink"/>
                <w:rFonts w:ascii="Times New Roman" w:hAnsi="Times New Roman"/>
                <w:noProof/>
                <w:sz w:val="26"/>
                <w:szCs w:val="26"/>
              </w:rPr>
              <w:t>Hình 3.9 Mô hình tổng quát phần cứng của máy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_Toc474362672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40</w:t>
            </w:r>
            <w:r w:rsidR="009217B2" w:rsidRPr="009217B2">
              <w:rPr>
                <w:rFonts w:ascii="Times New Roman" w:hAnsi="Times New Roman"/>
                <w:noProof/>
                <w:webHidden/>
                <w:sz w:val="26"/>
                <w:szCs w:val="26"/>
              </w:rPr>
              <w:fldChar w:fldCharType="end"/>
            </w:r>
          </w:hyperlink>
        </w:p>
        <w:p w14:paraId="6876CDD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74" w:history="1">
            <w:r w:rsidR="009217B2" w:rsidRPr="009217B2">
              <w:rPr>
                <w:rStyle w:val="Hyperlink"/>
                <w:rFonts w:ascii="Times New Roman" w:hAnsi="Times New Roman"/>
                <w:noProof/>
                <w:sz w:val="26"/>
                <w:szCs w:val="26"/>
              </w:rPr>
              <w:t>Hình 3.10 Sơ đồ giải thuật điều khiển máy bay</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_Toc474362674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41</w:t>
            </w:r>
            <w:r w:rsidR="009217B2" w:rsidRPr="009217B2">
              <w:rPr>
                <w:rFonts w:ascii="Times New Roman" w:hAnsi="Times New Roman"/>
                <w:noProof/>
                <w:webHidden/>
                <w:sz w:val="26"/>
                <w:szCs w:val="26"/>
              </w:rPr>
              <w:fldChar w:fldCharType="end"/>
            </w:r>
          </w:hyperlink>
        </w:p>
        <w:p w14:paraId="54EAA34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76" w:history="1">
            <w:r w:rsidR="009217B2" w:rsidRPr="009217B2">
              <w:rPr>
                <w:rStyle w:val="Hyperlink"/>
                <w:rFonts w:ascii="Times New Roman" w:hAnsi="Times New Roman"/>
                <w:noProof/>
                <w:sz w:val="26"/>
                <w:szCs w:val="26"/>
              </w:rPr>
              <w:t>Hình 3.11 Tín hiệu sử dụng mạch lọc thông thấp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_Toc474362676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42</w:t>
            </w:r>
            <w:r w:rsidR="009217B2" w:rsidRPr="009217B2">
              <w:rPr>
                <w:rFonts w:ascii="Times New Roman" w:hAnsi="Times New Roman"/>
                <w:noProof/>
                <w:webHidden/>
                <w:sz w:val="26"/>
                <w:szCs w:val="26"/>
              </w:rPr>
              <w:fldChar w:fldCharType="end"/>
            </w:r>
          </w:hyperlink>
        </w:p>
        <w:p w14:paraId="48877FD6"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77" w:history="1">
            <w:r w:rsidR="009217B2" w:rsidRPr="009217B2">
              <w:rPr>
                <w:rStyle w:val="Hyperlink"/>
                <w:rFonts w:ascii="Times New Roman" w:hAnsi="Times New Roman"/>
                <w:noProof/>
                <w:sz w:val="26"/>
                <w:szCs w:val="26"/>
              </w:rPr>
              <w:t>Hình 3.12 Tín hiệu đã được lọc nhiễu</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_Toc474362677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44</w:t>
            </w:r>
            <w:r w:rsidR="009217B2" w:rsidRPr="009217B2">
              <w:rPr>
                <w:rFonts w:ascii="Times New Roman" w:hAnsi="Times New Roman"/>
                <w:noProof/>
                <w:webHidden/>
                <w:sz w:val="26"/>
                <w:szCs w:val="26"/>
              </w:rPr>
              <w:fldChar w:fldCharType="end"/>
            </w:r>
          </w:hyperlink>
        </w:p>
        <w:p w14:paraId="562485A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1" w:history="1">
            <w:r w:rsidR="009217B2" w:rsidRPr="009217B2">
              <w:rPr>
                <w:rStyle w:val="Hyperlink"/>
                <w:rFonts w:ascii="Times New Roman" w:hAnsi="Times New Roman"/>
                <w:noProof/>
                <w:sz w:val="26"/>
                <w:szCs w:val="26"/>
              </w:rPr>
              <w:t>Hình 3.13 Cân chỉnh PID theo frame “</w:t>
            </w:r>
            <w:r w:rsidR="009217B2" w:rsidRPr="009217B2">
              <w:rPr>
                <w:rStyle w:val="Hyperlink"/>
                <w:rFonts w:ascii="Times New Roman" w:hAnsi="Times New Roman"/>
                <w:b/>
                <w:noProof/>
                <w:sz w:val="26"/>
                <w:szCs w:val="26"/>
              </w:rPr>
              <w:t>+</w:t>
            </w:r>
            <w:r w:rsidR="009217B2" w:rsidRPr="009217B2">
              <w:rPr>
                <w:rStyle w:val="Hyperlink"/>
                <w:rFonts w:ascii="Times New Roman" w:hAnsi="Times New Roman"/>
                <w:noProof/>
                <w:sz w:val="26"/>
                <w:szCs w:val="26"/>
              </w:rPr>
              <w:t>”</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46</w:t>
            </w:r>
            <w:r w:rsidR="009217B2" w:rsidRPr="009217B2">
              <w:rPr>
                <w:rFonts w:ascii="Times New Roman" w:hAnsi="Times New Roman"/>
                <w:noProof/>
                <w:webHidden/>
                <w:sz w:val="26"/>
                <w:szCs w:val="26"/>
              </w:rPr>
              <w:fldChar w:fldCharType="end"/>
            </w:r>
          </w:hyperlink>
        </w:p>
        <w:p w14:paraId="5228F13F"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2" w:history="1">
            <w:r w:rsidR="009217B2" w:rsidRPr="009217B2">
              <w:rPr>
                <w:rStyle w:val="Hyperlink"/>
                <w:rFonts w:ascii="Times New Roman" w:hAnsi="Times New Roman"/>
                <w:noProof/>
                <w:sz w:val="26"/>
                <w:szCs w:val="26"/>
              </w:rPr>
              <w:t>Hình 3.14 Cân chỉnh PID frame “X”</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47</w:t>
            </w:r>
            <w:r w:rsidR="009217B2" w:rsidRPr="009217B2">
              <w:rPr>
                <w:rFonts w:ascii="Times New Roman" w:hAnsi="Times New Roman"/>
                <w:noProof/>
                <w:webHidden/>
                <w:sz w:val="26"/>
                <w:szCs w:val="26"/>
              </w:rPr>
              <w:fldChar w:fldCharType="end"/>
            </w:r>
          </w:hyperlink>
        </w:p>
        <w:p w14:paraId="07BBEEF5"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3" w:history="1">
            <w:r w:rsidR="009217B2" w:rsidRPr="009217B2">
              <w:rPr>
                <w:rStyle w:val="Hyperlink"/>
                <w:rFonts w:ascii="Times New Roman" w:hAnsi="Times New Roman"/>
                <w:noProof/>
                <w:sz w:val="26"/>
                <w:szCs w:val="26"/>
              </w:rPr>
              <w:t>Hình 3.15 Chỉnh P</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48</w:t>
            </w:r>
            <w:r w:rsidR="009217B2" w:rsidRPr="009217B2">
              <w:rPr>
                <w:rFonts w:ascii="Times New Roman" w:hAnsi="Times New Roman"/>
                <w:noProof/>
                <w:webHidden/>
                <w:sz w:val="26"/>
                <w:szCs w:val="26"/>
              </w:rPr>
              <w:fldChar w:fldCharType="end"/>
            </w:r>
          </w:hyperlink>
        </w:p>
        <w:p w14:paraId="7EF04931"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8" w:history="1">
            <w:r w:rsidR="009217B2" w:rsidRPr="009217B2">
              <w:rPr>
                <w:rStyle w:val="Hyperlink"/>
                <w:rFonts w:ascii="Times New Roman" w:hAnsi="Times New Roman"/>
                <w:noProof/>
                <w:sz w:val="26"/>
                <w:szCs w:val="26"/>
              </w:rPr>
              <w:t>Hình 3.16 Thuật toán phân tích dữ liệu GPS</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51</w:t>
            </w:r>
            <w:r w:rsidR="009217B2" w:rsidRPr="009217B2">
              <w:rPr>
                <w:rFonts w:ascii="Times New Roman" w:hAnsi="Times New Roman"/>
                <w:noProof/>
                <w:webHidden/>
                <w:sz w:val="26"/>
                <w:szCs w:val="26"/>
              </w:rPr>
              <w:fldChar w:fldCharType="end"/>
            </w:r>
          </w:hyperlink>
        </w:p>
        <w:p w14:paraId="4F5D8599"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1" w:history="1">
            <w:r w:rsidR="009217B2" w:rsidRPr="009217B2">
              <w:rPr>
                <w:rStyle w:val="Hyperlink"/>
                <w:rFonts w:ascii="Times New Roman" w:hAnsi="Times New Roman"/>
                <w:noProof/>
                <w:sz w:val="26"/>
                <w:szCs w:val="26"/>
              </w:rPr>
              <w:t>Hình 3.17 Format message chung cho giao tiếp client –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_Toc474362691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53</w:t>
            </w:r>
            <w:r w:rsidR="009217B2" w:rsidRPr="009217B2">
              <w:rPr>
                <w:rFonts w:ascii="Times New Roman" w:hAnsi="Times New Roman"/>
                <w:noProof/>
                <w:webHidden/>
                <w:sz w:val="26"/>
                <w:szCs w:val="26"/>
              </w:rPr>
              <w:fldChar w:fldCharType="end"/>
            </w:r>
          </w:hyperlink>
        </w:p>
        <w:p w14:paraId="51DB1FEA"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2" w:history="1">
            <w:r w:rsidR="009217B2" w:rsidRPr="009217B2">
              <w:rPr>
                <w:rStyle w:val="Hyperlink"/>
                <w:rFonts w:ascii="Times New Roman" w:hAnsi="Times New Roman"/>
                <w:noProof/>
                <w:sz w:val="26"/>
                <w:szCs w:val="26"/>
              </w:rPr>
              <w:t>Hình 3.18 Format message khi lấy location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_Toc474362692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53</w:t>
            </w:r>
            <w:r w:rsidR="009217B2" w:rsidRPr="009217B2">
              <w:rPr>
                <w:rFonts w:ascii="Times New Roman" w:hAnsi="Times New Roman"/>
                <w:noProof/>
                <w:webHidden/>
                <w:sz w:val="26"/>
                <w:szCs w:val="26"/>
              </w:rPr>
              <w:fldChar w:fldCharType="end"/>
            </w:r>
          </w:hyperlink>
        </w:p>
        <w:p w14:paraId="5E642BF9"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3" w:history="1">
            <w:r w:rsidR="009217B2" w:rsidRPr="009217B2">
              <w:rPr>
                <w:rStyle w:val="Hyperlink"/>
                <w:rFonts w:ascii="Times New Roman" w:hAnsi="Times New Roman"/>
                <w:noProof/>
                <w:sz w:val="26"/>
                <w:szCs w:val="26"/>
              </w:rPr>
              <w:t>Hình 3.19 Format message khi máy bay di chuyển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54</w:t>
            </w:r>
            <w:r w:rsidR="009217B2" w:rsidRPr="009217B2">
              <w:rPr>
                <w:rFonts w:ascii="Times New Roman" w:hAnsi="Times New Roman"/>
                <w:noProof/>
                <w:webHidden/>
                <w:sz w:val="26"/>
                <w:szCs w:val="26"/>
              </w:rPr>
              <w:fldChar w:fldCharType="end"/>
            </w:r>
          </w:hyperlink>
        </w:p>
        <w:p w14:paraId="155C69FD"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5" w:history="1">
            <w:r w:rsidR="009217B2" w:rsidRPr="009217B2">
              <w:rPr>
                <w:rStyle w:val="Hyperlink"/>
                <w:rFonts w:ascii="Times New Roman" w:hAnsi="Times New Roman"/>
                <w:noProof/>
                <w:sz w:val="26"/>
                <w:szCs w:val="26"/>
              </w:rPr>
              <w:t>Hình 3.20 Góc giữa phương nối hai điểm so với kinh tuyến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55</w:t>
            </w:r>
            <w:r w:rsidR="009217B2" w:rsidRPr="009217B2">
              <w:rPr>
                <w:rFonts w:ascii="Times New Roman" w:hAnsi="Times New Roman"/>
                <w:noProof/>
                <w:webHidden/>
                <w:sz w:val="26"/>
                <w:szCs w:val="26"/>
              </w:rPr>
              <w:fldChar w:fldCharType="end"/>
            </w:r>
          </w:hyperlink>
        </w:p>
        <w:p w14:paraId="02473A3E"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8" w:history="1">
            <w:r w:rsidR="009217B2" w:rsidRPr="009217B2">
              <w:rPr>
                <w:rStyle w:val="Hyperlink"/>
                <w:rFonts w:ascii="Times New Roman" w:hAnsi="Times New Roman"/>
                <w:noProof/>
                <w:sz w:val="26"/>
                <w:szCs w:val="26"/>
                <w:shd w:val="clear" w:color="auto" w:fill="FCFCFF"/>
              </w:rPr>
              <w:t>Hình 4.1 Lắp ráp ESC và motor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57</w:t>
            </w:r>
            <w:r w:rsidR="009217B2" w:rsidRPr="009217B2">
              <w:rPr>
                <w:rFonts w:ascii="Times New Roman" w:hAnsi="Times New Roman"/>
                <w:noProof/>
                <w:webHidden/>
                <w:sz w:val="26"/>
                <w:szCs w:val="26"/>
              </w:rPr>
              <w:fldChar w:fldCharType="end"/>
            </w:r>
          </w:hyperlink>
        </w:p>
        <w:p w14:paraId="01920E94"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9" w:history="1">
            <w:r w:rsidR="009217B2" w:rsidRPr="009217B2">
              <w:rPr>
                <w:rStyle w:val="Hyperlink"/>
                <w:rFonts w:ascii="Times New Roman" w:hAnsi="Times New Roman"/>
                <w:noProof/>
                <w:sz w:val="26"/>
                <w:szCs w:val="26"/>
                <w:shd w:val="clear" w:color="auto" w:fill="FCFCFF"/>
              </w:rPr>
              <w:t xml:space="preserve">Hình 4.2 </w:t>
            </w:r>
            <w:r w:rsidR="009217B2" w:rsidRPr="009217B2">
              <w:rPr>
                <w:rStyle w:val="Hyperlink"/>
                <w:rFonts w:ascii="Times New Roman" w:hAnsi="Times New Roman"/>
                <w:noProof/>
                <w:sz w:val="26"/>
                <w:szCs w:val="26"/>
                <w:shd w:val="clear" w:color="auto" w:fill="FFFFFF"/>
              </w:rPr>
              <w:t>Vị trí đặt cảm biến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57</w:t>
            </w:r>
            <w:r w:rsidR="009217B2" w:rsidRPr="009217B2">
              <w:rPr>
                <w:rFonts w:ascii="Times New Roman" w:hAnsi="Times New Roman"/>
                <w:noProof/>
                <w:webHidden/>
                <w:sz w:val="26"/>
                <w:szCs w:val="26"/>
              </w:rPr>
              <w:fldChar w:fldCharType="end"/>
            </w:r>
          </w:hyperlink>
        </w:p>
        <w:p w14:paraId="5B460421"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700" w:history="1">
            <w:r w:rsidR="009217B2" w:rsidRPr="009217B2">
              <w:rPr>
                <w:rStyle w:val="Hyperlink"/>
                <w:rFonts w:ascii="Times New Roman" w:hAnsi="Times New Roman"/>
                <w:noProof/>
                <w:sz w:val="26"/>
                <w:szCs w:val="26"/>
                <w:shd w:val="clear" w:color="auto" w:fill="FFFFFF"/>
              </w:rPr>
              <w:t xml:space="preserve">Hình 4.3 </w:t>
            </w:r>
            <w:r w:rsidR="009217B2" w:rsidRPr="009217B2">
              <w:rPr>
                <w:rStyle w:val="Hyperlink"/>
                <w:rFonts w:ascii="Times New Roman" w:hAnsi="Times New Roman"/>
                <w:noProof/>
                <w:sz w:val="26"/>
                <w:szCs w:val="26"/>
              </w:rPr>
              <w:t>Mô hình Quadcopter hoàn chỉnh</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_Toc474362700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58</w:t>
            </w:r>
            <w:r w:rsidR="009217B2" w:rsidRPr="009217B2">
              <w:rPr>
                <w:rFonts w:ascii="Times New Roman" w:hAnsi="Times New Roman"/>
                <w:noProof/>
                <w:webHidden/>
                <w:sz w:val="26"/>
                <w:szCs w:val="26"/>
              </w:rPr>
              <w:fldChar w:fldCharType="end"/>
            </w:r>
          </w:hyperlink>
        </w:p>
        <w:p w14:paraId="64E7A250"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703" w:history="1">
            <w:r w:rsidR="009217B2" w:rsidRPr="009217B2">
              <w:rPr>
                <w:rStyle w:val="Hyperlink"/>
                <w:rFonts w:ascii="Times New Roman" w:hAnsi="Times New Roman"/>
                <w:noProof/>
                <w:sz w:val="26"/>
                <w:szCs w:val="26"/>
                <w:shd w:val="clear" w:color="auto" w:fill="FFFFFF"/>
              </w:rPr>
              <w:t xml:space="preserve">Hình 4.4 </w:t>
            </w:r>
            <w:r w:rsidR="009217B2" w:rsidRPr="009217B2">
              <w:rPr>
                <w:rStyle w:val="Hyperlink"/>
                <w:rFonts w:ascii="Times New Roman" w:hAnsi="Times New Roman"/>
                <w:noProof/>
                <w:sz w:val="26"/>
                <w:szCs w:val="26"/>
              </w:rPr>
              <w:t>Thử nghiệm đo xung PWM và tốc độ động cơ motor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_Toc474362703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58</w:t>
            </w:r>
            <w:r w:rsidR="009217B2" w:rsidRPr="009217B2">
              <w:rPr>
                <w:rFonts w:ascii="Times New Roman" w:hAnsi="Times New Roman"/>
                <w:noProof/>
                <w:webHidden/>
                <w:sz w:val="26"/>
                <w:szCs w:val="26"/>
              </w:rPr>
              <w:fldChar w:fldCharType="end"/>
            </w:r>
          </w:hyperlink>
        </w:p>
        <w:p w14:paraId="3ECA5012"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705" w:history="1">
            <w:r w:rsidR="009217B2" w:rsidRPr="009217B2">
              <w:rPr>
                <w:rStyle w:val="Hyperlink"/>
                <w:rFonts w:ascii="Times New Roman" w:hAnsi="Times New Roman"/>
                <w:noProof/>
                <w:sz w:val="26"/>
                <w:szCs w:val="26"/>
              </w:rPr>
              <w:t>Hình 4.5 Kết quả bộ lọc Kalman</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_Toc474362705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59</w:t>
            </w:r>
            <w:r w:rsidR="009217B2" w:rsidRPr="009217B2">
              <w:rPr>
                <w:rFonts w:ascii="Times New Roman" w:hAnsi="Times New Roman"/>
                <w:noProof/>
                <w:webHidden/>
                <w:sz w:val="26"/>
                <w:szCs w:val="26"/>
              </w:rPr>
              <w:fldChar w:fldCharType="end"/>
            </w:r>
          </w:hyperlink>
        </w:p>
        <w:p w14:paraId="1901C072"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707" w:history="1">
            <w:r w:rsidR="009217B2" w:rsidRPr="009217B2">
              <w:rPr>
                <w:rStyle w:val="Hyperlink"/>
                <w:rFonts w:ascii="Times New Roman" w:hAnsi="Times New Roman"/>
                <w:noProof/>
                <w:sz w:val="26"/>
                <w:szCs w:val="26"/>
              </w:rPr>
              <w:t>Hình 4.6 Đáp ứng biên độ PID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_Toc474362707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59</w:t>
            </w:r>
            <w:r w:rsidR="009217B2" w:rsidRPr="009217B2">
              <w:rPr>
                <w:rFonts w:ascii="Times New Roman" w:hAnsi="Times New Roman"/>
                <w:noProof/>
                <w:webHidden/>
                <w:sz w:val="26"/>
                <w:szCs w:val="26"/>
              </w:rPr>
              <w:fldChar w:fldCharType="end"/>
            </w:r>
          </w:hyperlink>
        </w:p>
        <w:p w14:paraId="7340A090"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708" w:history="1">
            <w:r w:rsidR="009217B2" w:rsidRPr="009217B2">
              <w:rPr>
                <w:rStyle w:val="Hyperlink"/>
                <w:rFonts w:ascii="Times New Roman" w:hAnsi="Times New Roman"/>
                <w:noProof/>
                <w:sz w:val="26"/>
                <w:szCs w:val="26"/>
              </w:rPr>
              <w:t>Hình 4.7 Căn chỉnh PID thực tế</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_Toc474362708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60</w:t>
            </w:r>
            <w:r w:rsidR="009217B2" w:rsidRPr="009217B2">
              <w:rPr>
                <w:rFonts w:ascii="Times New Roman" w:hAnsi="Times New Roman"/>
                <w:noProof/>
                <w:webHidden/>
                <w:sz w:val="26"/>
                <w:szCs w:val="26"/>
              </w:rPr>
              <w:fldChar w:fldCharType="end"/>
            </w:r>
          </w:hyperlink>
        </w:p>
        <w:p w14:paraId="03D16091" w14:textId="77777777" w:rsidR="00D82FE3" w:rsidRPr="009217B2" w:rsidRDefault="00D82FE3" w:rsidP="009217B2">
          <w:pPr>
            <w:spacing w:line="360" w:lineRule="auto"/>
            <w:rPr>
              <w:rFonts w:ascii="Times New Roman" w:hAnsi="Times New Roman"/>
              <w:sz w:val="26"/>
              <w:szCs w:val="26"/>
            </w:rPr>
          </w:pPr>
          <w:r w:rsidRPr="009217B2">
            <w:rPr>
              <w:rFonts w:ascii="Times New Roman" w:hAnsi="Times New Roman"/>
              <w:bCs/>
              <w:noProof/>
              <w:sz w:val="26"/>
              <w:szCs w:val="26"/>
            </w:rPr>
            <w:fldChar w:fldCharType="end"/>
          </w:r>
        </w:p>
      </w:sdtContent>
    </w:sdt>
    <w:p w14:paraId="12723CD9" w14:textId="77777777" w:rsidR="00D82FE3" w:rsidRPr="009A5701" w:rsidRDefault="00D82FE3" w:rsidP="00D82FE3">
      <w:pPr>
        <w:pStyle w:val="Noidung"/>
      </w:pPr>
    </w:p>
    <w:p w14:paraId="4394FDB7" w14:textId="77777777" w:rsidR="00D82FE3" w:rsidRPr="009A5701" w:rsidRDefault="00D82FE3" w:rsidP="00D82FE3">
      <w:pPr>
        <w:spacing w:line="360" w:lineRule="auto"/>
        <w:rPr>
          <w:rFonts w:ascii="Times New Roman" w:hAnsi="Times New Roman"/>
          <w:sz w:val="26"/>
          <w:szCs w:val="26"/>
        </w:rPr>
      </w:pPr>
    </w:p>
    <w:p w14:paraId="45D627C0" w14:textId="77777777" w:rsidR="00D82FE3" w:rsidRPr="009A5701" w:rsidRDefault="00D82FE3" w:rsidP="00D82FE3">
      <w:pPr>
        <w:rPr>
          <w:rFonts w:ascii="Times New Roman" w:hAnsi="Times New Roman"/>
        </w:rPr>
      </w:pPr>
    </w:p>
    <w:p w14:paraId="43BFDB86" w14:textId="77777777" w:rsidR="00D82FE3" w:rsidRPr="009A5701" w:rsidRDefault="00D82FE3" w:rsidP="00D82FE3">
      <w:pPr>
        <w:rPr>
          <w:rFonts w:ascii="Times New Roman" w:hAnsi="Times New Roman"/>
        </w:rPr>
      </w:pPr>
    </w:p>
    <w:p w14:paraId="3255774D" w14:textId="77777777" w:rsidR="00D82FE3" w:rsidRPr="009A5701" w:rsidRDefault="00D82FE3" w:rsidP="00D82FE3">
      <w:pPr>
        <w:rPr>
          <w:rFonts w:ascii="Times New Roman" w:hAnsi="Times New Roman"/>
        </w:rPr>
      </w:pPr>
    </w:p>
    <w:p w14:paraId="13CE93BA" w14:textId="77777777" w:rsidR="00D82FE3" w:rsidRPr="009A5701" w:rsidRDefault="00D82FE3" w:rsidP="00D82FE3">
      <w:pPr>
        <w:rPr>
          <w:rFonts w:ascii="Times New Roman" w:hAnsi="Times New Roman"/>
        </w:rPr>
      </w:pPr>
    </w:p>
    <w:p w14:paraId="7705F65F" w14:textId="77777777" w:rsidR="00D82FE3" w:rsidRPr="009A5701" w:rsidRDefault="00D82FE3" w:rsidP="00D82FE3">
      <w:pPr>
        <w:rPr>
          <w:rFonts w:ascii="Times New Roman" w:hAnsi="Times New Roman"/>
        </w:rPr>
      </w:pPr>
    </w:p>
    <w:p w14:paraId="2A3815E1" w14:textId="390B20EA" w:rsidR="002236BC" w:rsidRPr="009A5701" w:rsidRDefault="002236BC" w:rsidP="002236BC">
      <w:pPr>
        <w:spacing w:line="360" w:lineRule="auto"/>
        <w:rPr>
          <w:rFonts w:ascii="Times New Roman" w:hAnsi="Times New Roman"/>
          <w:sz w:val="26"/>
          <w:szCs w:val="26"/>
        </w:rPr>
      </w:pPr>
    </w:p>
    <w:p w14:paraId="5766836D" w14:textId="0599F2FF" w:rsidR="0006467C" w:rsidRPr="009A5701" w:rsidRDefault="0006467C" w:rsidP="00234002">
      <w:pPr>
        <w:pStyle w:val="TOC1"/>
        <w:tabs>
          <w:tab w:val="right" w:leader="dot" w:pos="9629"/>
        </w:tabs>
        <w:rPr>
          <w:rFonts w:ascii="Times New Roman" w:eastAsiaTheme="minorEastAsia" w:hAnsi="Times New Roman"/>
          <w:noProof/>
          <w:sz w:val="22"/>
          <w:szCs w:val="22"/>
        </w:rPr>
      </w:pPr>
    </w:p>
    <w:p w14:paraId="12CCDE7E" w14:textId="77777777" w:rsidR="00267108" w:rsidRPr="009A5701" w:rsidRDefault="00267108" w:rsidP="00267108">
      <w:pPr>
        <w:spacing w:line="360" w:lineRule="auto"/>
        <w:jc w:val="both"/>
        <w:rPr>
          <w:rFonts w:ascii="Times New Roman" w:hAnsi="Times New Roman"/>
          <w:sz w:val="26"/>
          <w:szCs w:val="26"/>
        </w:rPr>
      </w:pPr>
    </w:p>
    <w:p w14:paraId="58803ED8" w14:textId="77777777" w:rsidR="00267108" w:rsidRPr="009A5701" w:rsidRDefault="00267108" w:rsidP="00267108">
      <w:pPr>
        <w:spacing w:line="360" w:lineRule="auto"/>
        <w:jc w:val="both"/>
        <w:rPr>
          <w:rFonts w:ascii="Times New Roman" w:hAnsi="Times New Roman"/>
          <w:sz w:val="26"/>
          <w:szCs w:val="26"/>
        </w:rPr>
      </w:pPr>
    </w:p>
    <w:p w14:paraId="4AF7D1B7" w14:textId="77777777" w:rsidR="00267108" w:rsidRPr="009A5701" w:rsidRDefault="00267108" w:rsidP="00267108">
      <w:pPr>
        <w:spacing w:line="360" w:lineRule="auto"/>
        <w:jc w:val="both"/>
        <w:rPr>
          <w:rFonts w:ascii="Times New Roman" w:hAnsi="Times New Roman"/>
          <w:sz w:val="26"/>
          <w:szCs w:val="26"/>
        </w:rPr>
      </w:pPr>
    </w:p>
    <w:p w14:paraId="5951D3CC" w14:textId="77777777" w:rsidR="00717CD5" w:rsidRDefault="00717CD5" w:rsidP="006E219C">
      <w:pPr>
        <w:pStyle w:val="Heading1"/>
        <w:spacing w:line="360" w:lineRule="auto"/>
        <w:jc w:val="center"/>
        <w:rPr>
          <w:rFonts w:ascii="Times New Roman" w:hAnsi="Times New Roman" w:cs="Times New Roman"/>
          <w:b/>
          <w:color w:val="auto"/>
          <w:sz w:val="28"/>
          <w:szCs w:val="28"/>
        </w:rPr>
      </w:pPr>
      <w:bookmarkStart w:id="17" w:name="_Toc473484059"/>
      <w:bookmarkStart w:id="18" w:name="_Toc473484204"/>
      <w:r>
        <w:rPr>
          <w:rFonts w:ascii="Times New Roman" w:hAnsi="Times New Roman" w:cs="Times New Roman"/>
          <w:b/>
          <w:color w:val="auto"/>
          <w:sz w:val="28"/>
          <w:szCs w:val="28"/>
        </w:rPr>
        <w:br w:type="page"/>
      </w:r>
    </w:p>
    <w:p w14:paraId="1DE678EA" w14:textId="729500EF" w:rsidR="00267108" w:rsidRPr="009A5701" w:rsidRDefault="007914A5" w:rsidP="006E219C">
      <w:pPr>
        <w:pStyle w:val="Heading1"/>
        <w:spacing w:line="360" w:lineRule="auto"/>
        <w:jc w:val="center"/>
        <w:rPr>
          <w:rFonts w:ascii="Times New Roman" w:hAnsi="Times New Roman" w:cs="Times New Roman"/>
          <w:b/>
          <w:color w:val="auto"/>
          <w:sz w:val="28"/>
          <w:szCs w:val="28"/>
        </w:rPr>
      </w:pPr>
      <w:bookmarkStart w:id="19" w:name="_Toc474362283"/>
      <w:bookmarkStart w:id="20" w:name="_Toc474362432"/>
      <w:bookmarkStart w:id="21" w:name="_Toc474362577"/>
      <w:r w:rsidRPr="009A5701">
        <w:rPr>
          <w:rFonts w:ascii="Times New Roman" w:hAnsi="Times New Roman" w:cs="Times New Roman"/>
          <w:b/>
          <w:color w:val="auto"/>
          <w:sz w:val="28"/>
          <w:szCs w:val="28"/>
        </w:rPr>
        <w:lastRenderedPageBreak/>
        <w:t>DANH MỤC</w:t>
      </w:r>
      <w:r w:rsidR="00267108" w:rsidRPr="009A5701">
        <w:rPr>
          <w:rFonts w:ascii="Times New Roman" w:hAnsi="Times New Roman" w:cs="Times New Roman"/>
          <w:b/>
          <w:color w:val="auto"/>
          <w:sz w:val="28"/>
          <w:szCs w:val="28"/>
        </w:rPr>
        <w:t xml:space="preserve"> BẢNG</w:t>
      </w:r>
      <w:bookmarkEnd w:id="17"/>
      <w:bookmarkEnd w:id="18"/>
      <w:bookmarkEnd w:id="19"/>
      <w:bookmarkEnd w:id="20"/>
      <w:bookmarkEnd w:id="21"/>
    </w:p>
    <w:sdt>
      <w:sdtPr>
        <w:rPr>
          <w:rFonts w:ascii="Times New Roman" w:hAnsi="Times New Roman"/>
          <w:sz w:val="26"/>
          <w:szCs w:val="26"/>
        </w:rPr>
        <w:id w:val="187577896"/>
        <w:docPartObj>
          <w:docPartGallery w:val="Table of Contents"/>
          <w:docPartUnique/>
        </w:docPartObj>
      </w:sdtPr>
      <w:sdtEndPr>
        <w:rPr>
          <w:bCs/>
          <w:noProof/>
        </w:rPr>
      </w:sdtEndPr>
      <w:sdtContent>
        <w:p w14:paraId="6DAB218F" w14:textId="158A0D1B" w:rsidR="009217B2" w:rsidRPr="009217B2" w:rsidRDefault="009217B2" w:rsidP="009217B2">
          <w:pPr>
            <w:pStyle w:val="TOC1"/>
            <w:tabs>
              <w:tab w:val="right" w:leader="dot" w:pos="8778"/>
            </w:tabs>
            <w:rPr>
              <w:rFonts w:ascii="Times New Roman" w:eastAsiaTheme="minorEastAsia" w:hAnsi="Times New Roman"/>
              <w:noProof/>
              <w:sz w:val="26"/>
              <w:szCs w:val="26"/>
            </w:rPr>
          </w:pPr>
          <w:r w:rsidRPr="009217B2">
            <w:rPr>
              <w:rFonts w:ascii="Times New Roman" w:hAnsi="Times New Roman"/>
              <w:sz w:val="26"/>
              <w:szCs w:val="26"/>
            </w:rPr>
            <w:fldChar w:fldCharType="begin"/>
          </w:r>
          <w:r w:rsidRPr="009217B2">
            <w:rPr>
              <w:rFonts w:ascii="Times New Roman" w:hAnsi="Times New Roman"/>
              <w:sz w:val="26"/>
              <w:szCs w:val="26"/>
            </w:rPr>
            <w:instrText xml:space="preserve"> TOC \o "1-3" \h \z \u </w:instrText>
          </w:r>
          <w:r w:rsidRPr="009217B2">
            <w:rPr>
              <w:rFonts w:ascii="Times New Roman" w:hAnsi="Times New Roman"/>
              <w:sz w:val="26"/>
              <w:szCs w:val="26"/>
            </w:rPr>
            <w:fldChar w:fldCharType="separate"/>
          </w:r>
        </w:p>
        <w:p w14:paraId="0151D133"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58" w:history="1">
            <w:r w:rsidR="009217B2" w:rsidRPr="009217B2">
              <w:rPr>
                <w:rStyle w:val="Hyperlink"/>
                <w:rFonts w:ascii="Times New Roman" w:hAnsi="Times New Roman"/>
                <w:noProof/>
                <w:sz w:val="26"/>
                <w:szCs w:val="26"/>
              </w:rPr>
              <w:t>Bảng 3.1 Cấu hình chân cho RASPI khi config HTTP server</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_Toc474362658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32</w:t>
            </w:r>
            <w:r w:rsidR="009217B2" w:rsidRPr="009217B2">
              <w:rPr>
                <w:rFonts w:ascii="Times New Roman" w:hAnsi="Times New Roman"/>
                <w:noProof/>
                <w:webHidden/>
                <w:sz w:val="26"/>
                <w:szCs w:val="26"/>
              </w:rPr>
              <w:fldChar w:fldCharType="end"/>
            </w:r>
          </w:hyperlink>
        </w:p>
        <w:p w14:paraId="02751ABB"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79" w:history="1">
            <w:r w:rsidR="009217B2" w:rsidRPr="009217B2">
              <w:rPr>
                <w:rStyle w:val="Hyperlink"/>
                <w:rFonts w:ascii="Times New Roman" w:hAnsi="Times New Roman"/>
                <w:noProof/>
                <w:sz w:val="26"/>
                <w:szCs w:val="26"/>
              </w:rPr>
              <w:t>Bảng 3.2 Bảng tham chiếu Ziegler – Nichols</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_Toc474362679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45</w:t>
            </w:r>
            <w:r w:rsidR="009217B2" w:rsidRPr="009217B2">
              <w:rPr>
                <w:rFonts w:ascii="Times New Roman" w:hAnsi="Times New Roman"/>
                <w:noProof/>
                <w:webHidden/>
                <w:sz w:val="26"/>
                <w:szCs w:val="26"/>
              </w:rPr>
              <w:fldChar w:fldCharType="end"/>
            </w:r>
          </w:hyperlink>
        </w:p>
        <w:p w14:paraId="618F3958"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0" w:history="1">
            <w:r w:rsidR="009217B2" w:rsidRPr="009217B2">
              <w:rPr>
                <w:rStyle w:val="Hyperlink"/>
                <w:rFonts w:ascii="Times New Roman" w:hAnsi="Times New Roman"/>
                <w:noProof/>
                <w:sz w:val="26"/>
                <w:szCs w:val="26"/>
              </w:rPr>
              <w:t>Bảng 3.3 Tác động khi điều chỉnh các thông số PID</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45</w:t>
            </w:r>
            <w:r w:rsidR="009217B2" w:rsidRPr="009217B2">
              <w:rPr>
                <w:rFonts w:ascii="Times New Roman" w:hAnsi="Times New Roman"/>
                <w:noProof/>
                <w:webHidden/>
                <w:sz w:val="26"/>
                <w:szCs w:val="26"/>
              </w:rPr>
              <w:fldChar w:fldCharType="end"/>
            </w:r>
          </w:hyperlink>
        </w:p>
        <w:p w14:paraId="699B757C"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4" w:history="1">
            <w:r w:rsidR="009217B2" w:rsidRPr="009217B2">
              <w:rPr>
                <w:rStyle w:val="Hyperlink"/>
                <w:rFonts w:ascii="Times New Roman" w:hAnsi="Times New Roman"/>
                <w:noProof/>
                <w:sz w:val="26"/>
                <w:szCs w:val="26"/>
              </w:rPr>
              <w:t>Bảng 3.4 Căn chỉnh trục Roll</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_Toc474362684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49</w:t>
            </w:r>
            <w:r w:rsidR="009217B2" w:rsidRPr="009217B2">
              <w:rPr>
                <w:rFonts w:ascii="Times New Roman" w:hAnsi="Times New Roman"/>
                <w:noProof/>
                <w:webHidden/>
                <w:sz w:val="26"/>
                <w:szCs w:val="26"/>
              </w:rPr>
              <w:fldChar w:fldCharType="end"/>
            </w:r>
          </w:hyperlink>
        </w:p>
        <w:p w14:paraId="0BF70C10"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5" w:history="1">
            <w:r w:rsidR="009217B2" w:rsidRPr="009217B2">
              <w:rPr>
                <w:rStyle w:val="Hyperlink"/>
                <w:rFonts w:ascii="Times New Roman" w:hAnsi="Times New Roman"/>
                <w:noProof/>
                <w:sz w:val="26"/>
                <w:szCs w:val="26"/>
              </w:rPr>
              <w:t>Bảng 3.5 Căn chỉnh trục Pitch</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_Toc474362685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50</w:t>
            </w:r>
            <w:r w:rsidR="009217B2" w:rsidRPr="009217B2">
              <w:rPr>
                <w:rFonts w:ascii="Times New Roman" w:hAnsi="Times New Roman"/>
                <w:noProof/>
                <w:webHidden/>
                <w:sz w:val="26"/>
                <w:szCs w:val="26"/>
              </w:rPr>
              <w:fldChar w:fldCharType="end"/>
            </w:r>
          </w:hyperlink>
        </w:p>
        <w:p w14:paraId="1F967883"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86" w:history="1">
            <w:r w:rsidR="009217B2" w:rsidRPr="009217B2">
              <w:rPr>
                <w:rStyle w:val="Hyperlink"/>
                <w:rFonts w:ascii="Times New Roman" w:hAnsi="Times New Roman"/>
                <w:noProof/>
                <w:sz w:val="26"/>
                <w:szCs w:val="26"/>
              </w:rPr>
              <w:t>Bảng 3.6 Căn chỉnh trục Yaw</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_Toc474362686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50</w:t>
            </w:r>
            <w:r w:rsidR="009217B2" w:rsidRPr="009217B2">
              <w:rPr>
                <w:rFonts w:ascii="Times New Roman" w:hAnsi="Times New Roman"/>
                <w:noProof/>
                <w:webHidden/>
                <w:sz w:val="26"/>
                <w:szCs w:val="26"/>
              </w:rPr>
              <w:fldChar w:fldCharType="end"/>
            </w:r>
          </w:hyperlink>
        </w:p>
        <w:p w14:paraId="4E9F02FA" w14:textId="77777777" w:rsidR="009217B2" w:rsidRPr="009217B2" w:rsidRDefault="006A5735" w:rsidP="009217B2">
          <w:pPr>
            <w:pStyle w:val="TOC1"/>
            <w:tabs>
              <w:tab w:val="right" w:leader="dot" w:pos="8778"/>
            </w:tabs>
            <w:spacing w:line="360" w:lineRule="auto"/>
            <w:rPr>
              <w:rFonts w:ascii="Times New Roman" w:eastAsiaTheme="minorEastAsia" w:hAnsi="Times New Roman"/>
              <w:noProof/>
              <w:sz w:val="26"/>
              <w:szCs w:val="26"/>
            </w:rPr>
          </w:pPr>
          <w:hyperlink w:anchor="_Toc474362690" w:history="1">
            <w:r w:rsidR="009217B2" w:rsidRPr="009217B2">
              <w:rPr>
                <w:rStyle w:val="Hyperlink"/>
                <w:rFonts w:ascii="Times New Roman" w:hAnsi="Times New Roman"/>
                <w:noProof/>
                <w:sz w:val="26"/>
                <w:szCs w:val="26"/>
              </w:rPr>
              <w:t>Bảng 3.7 Kết nối PIN giữa RASPI và RF</w:t>
            </w:r>
            <w:r w:rsidR="009217B2" w:rsidRPr="009217B2">
              <w:rPr>
                <w:rFonts w:ascii="Times New Roman" w:hAnsi="Times New Roman"/>
                <w:noProof/>
                <w:webHidden/>
                <w:sz w:val="26"/>
                <w:szCs w:val="26"/>
              </w:rPr>
              <w:tab/>
            </w:r>
            <w:r w:rsidR="009217B2" w:rsidRPr="009217B2">
              <w:rPr>
                <w:rFonts w:ascii="Times New Roman" w:hAnsi="Times New Roman"/>
                <w:noProof/>
                <w:webHidden/>
                <w:sz w:val="26"/>
                <w:szCs w:val="26"/>
              </w:rPr>
              <w:fldChar w:fldCharType="begin"/>
            </w:r>
            <w:r w:rsidR="009217B2" w:rsidRPr="009217B2">
              <w:rPr>
                <w:rFonts w:ascii="Times New Roman" w:hAnsi="Times New Roman"/>
                <w:noProof/>
                <w:webHidden/>
                <w:sz w:val="26"/>
                <w:szCs w:val="26"/>
              </w:rPr>
              <w:instrText xml:space="preserve"> PAGEREF _Toc474362690 \h </w:instrText>
            </w:r>
            <w:r w:rsidR="009217B2" w:rsidRPr="009217B2">
              <w:rPr>
                <w:rFonts w:ascii="Times New Roman" w:hAnsi="Times New Roman"/>
                <w:noProof/>
                <w:webHidden/>
                <w:sz w:val="26"/>
                <w:szCs w:val="26"/>
              </w:rPr>
            </w:r>
            <w:r w:rsidR="009217B2" w:rsidRPr="009217B2">
              <w:rPr>
                <w:rFonts w:ascii="Times New Roman" w:hAnsi="Times New Roman"/>
                <w:noProof/>
                <w:webHidden/>
                <w:sz w:val="26"/>
                <w:szCs w:val="26"/>
              </w:rPr>
              <w:fldChar w:fldCharType="separate"/>
            </w:r>
            <w:r w:rsidR="00282D8D">
              <w:rPr>
                <w:rFonts w:ascii="Times New Roman" w:hAnsi="Times New Roman"/>
                <w:noProof/>
                <w:webHidden/>
                <w:sz w:val="26"/>
                <w:szCs w:val="26"/>
              </w:rPr>
              <w:t>52</w:t>
            </w:r>
            <w:r w:rsidR="009217B2" w:rsidRPr="009217B2">
              <w:rPr>
                <w:rFonts w:ascii="Times New Roman" w:hAnsi="Times New Roman"/>
                <w:noProof/>
                <w:webHidden/>
                <w:sz w:val="26"/>
                <w:szCs w:val="26"/>
              </w:rPr>
              <w:fldChar w:fldCharType="end"/>
            </w:r>
          </w:hyperlink>
        </w:p>
        <w:p w14:paraId="217B1704" w14:textId="77777777" w:rsidR="009217B2" w:rsidRDefault="009217B2" w:rsidP="009217B2">
          <w:pPr>
            <w:spacing w:line="360" w:lineRule="auto"/>
            <w:rPr>
              <w:rFonts w:ascii="Times New Roman" w:hAnsi="Times New Roman"/>
              <w:bCs/>
              <w:noProof/>
              <w:sz w:val="26"/>
              <w:szCs w:val="26"/>
            </w:rPr>
          </w:pPr>
          <w:r w:rsidRPr="009217B2">
            <w:rPr>
              <w:rFonts w:ascii="Times New Roman" w:hAnsi="Times New Roman"/>
              <w:bCs/>
              <w:noProof/>
              <w:sz w:val="26"/>
              <w:szCs w:val="26"/>
            </w:rPr>
            <w:fldChar w:fldCharType="end"/>
          </w:r>
        </w:p>
      </w:sdtContent>
    </w:sdt>
    <w:p w14:paraId="267E324E" w14:textId="77777777" w:rsidR="002236BC" w:rsidRPr="009A5701" w:rsidRDefault="002236BC" w:rsidP="002236BC">
      <w:pPr>
        <w:spacing w:line="360" w:lineRule="auto"/>
        <w:rPr>
          <w:rFonts w:ascii="Times New Roman" w:hAnsi="Times New Roman"/>
          <w:sz w:val="26"/>
          <w:szCs w:val="26"/>
        </w:rPr>
      </w:pPr>
    </w:p>
    <w:p w14:paraId="5C1CE7B8" w14:textId="77777777" w:rsidR="00267108" w:rsidRPr="009A5701" w:rsidRDefault="00267108" w:rsidP="00267108">
      <w:pPr>
        <w:rPr>
          <w:rFonts w:ascii="Times New Roman" w:hAnsi="Times New Roman"/>
        </w:rPr>
      </w:pPr>
    </w:p>
    <w:p w14:paraId="5BF27308" w14:textId="77777777" w:rsidR="00267108" w:rsidRPr="009A5701" w:rsidRDefault="00267108" w:rsidP="00267108">
      <w:pPr>
        <w:rPr>
          <w:rFonts w:ascii="Times New Roman" w:hAnsi="Times New Roman"/>
        </w:rPr>
      </w:pPr>
    </w:p>
    <w:p w14:paraId="7F33D70A" w14:textId="77777777" w:rsidR="00267108" w:rsidRPr="009A5701" w:rsidRDefault="00267108" w:rsidP="00267108">
      <w:pPr>
        <w:rPr>
          <w:rFonts w:ascii="Times New Roman" w:hAnsi="Times New Roman"/>
        </w:rPr>
      </w:pPr>
    </w:p>
    <w:p w14:paraId="02CD925F" w14:textId="77777777" w:rsidR="00267108" w:rsidRPr="009A5701" w:rsidRDefault="00267108" w:rsidP="00267108">
      <w:pPr>
        <w:rPr>
          <w:rFonts w:ascii="Times New Roman" w:hAnsi="Times New Roman"/>
        </w:rPr>
      </w:pPr>
    </w:p>
    <w:p w14:paraId="2375042E" w14:textId="77777777" w:rsidR="00267108" w:rsidRPr="009A5701" w:rsidRDefault="00267108" w:rsidP="00267108">
      <w:pPr>
        <w:rPr>
          <w:rFonts w:ascii="Times New Roman" w:hAnsi="Times New Roman"/>
        </w:rPr>
      </w:pPr>
    </w:p>
    <w:p w14:paraId="2D24B67C" w14:textId="77777777" w:rsidR="006E219C" w:rsidRPr="009A5701" w:rsidRDefault="006E219C" w:rsidP="004070E2">
      <w:pPr>
        <w:pStyle w:val="Heading1"/>
        <w:jc w:val="center"/>
        <w:rPr>
          <w:rFonts w:ascii="Times New Roman" w:hAnsi="Times New Roman" w:cs="Times New Roman"/>
          <w:b/>
          <w:color w:val="auto"/>
          <w:sz w:val="28"/>
          <w:szCs w:val="28"/>
        </w:rPr>
      </w:pPr>
      <w:r w:rsidRPr="009A5701">
        <w:rPr>
          <w:rFonts w:ascii="Times New Roman" w:hAnsi="Times New Roman" w:cs="Times New Roman"/>
          <w:b/>
          <w:color w:val="auto"/>
          <w:sz w:val="28"/>
          <w:szCs w:val="28"/>
        </w:rPr>
        <w:br w:type="page"/>
      </w:r>
    </w:p>
    <w:p w14:paraId="23A016AC" w14:textId="37B5F00B" w:rsidR="00534B37" w:rsidRPr="009A5701" w:rsidRDefault="004070E2" w:rsidP="004070E2">
      <w:pPr>
        <w:pStyle w:val="Heading1"/>
        <w:jc w:val="center"/>
        <w:rPr>
          <w:rFonts w:ascii="Times New Roman" w:hAnsi="Times New Roman" w:cs="Times New Roman"/>
          <w:b/>
          <w:color w:val="auto"/>
          <w:sz w:val="28"/>
          <w:szCs w:val="28"/>
        </w:rPr>
      </w:pPr>
      <w:bookmarkStart w:id="22" w:name="_Toc473484060"/>
      <w:bookmarkStart w:id="23" w:name="_Toc473484205"/>
      <w:bookmarkStart w:id="24" w:name="_Toc474362284"/>
      <w:bookmarkStart w:id="25" w:name="_Toc474362433"/>
      <w:bookmarkStart w:id="26" w:name="_Toc474362578"/>
      <w:r w:rsidRPr="009A5701">
        <w:rPr>
          <w:rFonts w:ascii="Times New Roman" w:hAnsi="Times New Roman" w:cs="Times New Roman"/>
          <w:b/>
          <w:color w:val="auto"/>
          <w:sz w:val="28"/>
          <w:szCs w:val="28"/>
        </w:rPr>
        <w:lastRenderedPageBreak/>
        <w:t>DANH MỤC CHỮ VIẾT TẮT</w:t>
      </w:r>
      <w:bookmarkEnd w:id="22"/>
      <w:bookmarkEnd w:id="23"/>
      <w:bookmarkEnd w:id="24"/>
      <w:bookmarkEnd w:id="25"/>
      <w:bookmarkEnd w:id="26"/>
    </w:p>
    <w:p w14:paraId="44E07237" w14:textId="77777777" w:rsidR="004070E2" w:rsidRPr="009A5701" w:rsidRDefault="004070E2" w:rsidP="004070E2">
      <w:pPr>
        <w:rPr>
          <w:rFonts w:ascii="Times New Roman" w:hAnsi="Times New Roman"/>
        </w:rPr>
      </w:pPr>
    </w:p>
    <w:tbl>
      <w:tblPr>
        <w:tblStyle w:val="TableGrid"/>
        <w:tblW w:w="0" w:type="auto"/>
        <w:jc w:val="center"/>
        <w:tblLook w:val="04A0" w:firstRow="1" w:lastRow="0" w:firstColumn="1" w:lastColumn="0" w:noHBand="0" w:noVBand="1"/>
      </w:tblPr>
      <w:tblGrid>
        <w:gridCol w:w="2603"/>
        <w:gridCol w:w="6175"/>
      </w:tblGrid>
      <w:tr w:rsidR="007B71A9" w:rsidRPr="009A5701" w14:paraId="0917DD98" w14:textId="77777777" w:rsidTr="004070E2">
        <w:trPr>
          <w:trHeight w:val="567"/>
          <w:jc w:val="center"/>
        </w:trPr>
        <w:tc>
          <w:tcPr>
            <w:tcW w:w="2660" w:type="dxa"/>
            <w:vAlign w:val="center"/>
          </w:tcPr>
          <w:p w14:paraId="016BB67C" w14:textId="1484E75E" w:rsidR="007B71A9" w:rsidRPr="009A5701" w:rsidRDefault="007B71A9" w:rsidP="007B71A9">
            <w:pPr>
              <w:rPr>
                <w:rFonts w:ascii="Times New Roman" w:hAnsi="Times New Roman"/>
                <w:sz w:val="26"/>
                <w:szCs w:val="26"/>
              </w:rPr>
            </w:pPr>
            <w:r w:rsidRPr="009A5701">
              <w:rPr>
                <w:rFonts w:ascii="Times New Roman" w:hAnsi="Times New Roman"/>
                <w:sz w:val="26"/>
                <w:szCs w:val="26"/>
              </w:rPr>
              <w:t>GPS</w:t>
            </w:r>
          </w:p>
        </w:tc>
        <w:tc>
          <w:tcPr>
            <w:tcW w:w="6346" w:type="dxa"/>
            <w:vAlign w:val="center"/>
          </w:tcPr>
          <w:p w14:paraId="1C4473B6" w14:textId="49ACB35A" w:rsidR="007B71A9" w:rsidRPr="009A5701" w:rsidRDefault="007B71A9" w:rsidP="007B71A9">
            <w:pPr>
              <w:rPr>
                <w:rFonts w:ascii="Times New Roman" w:hAnsi="Times New Roman"/>
                <w:sz w:val="26"/>
                <w:szCs w:val="26"/>
              </w:rPr>
            </w:pPr>
            <w:r w:rsidRPr="009A5701">
              <w:rPr>
                <w:rFonts w:ascii="Times New Roman" w:hAnsi="Times New Roman"/>
                <w:sz w:val="26"/>
                <w:szCs w:val="26"/>
              </w:rPr>
              <w:t>Global Positioning System</w:t>
            </w:r>
          </w:p>
        </w:tc>
      </w:tr>
      <w:tr w:rsidR="007B71A9" w:rsidRPr="009A5701" w14:paraId="305D9177" w14:textId="77777777" w:rsidTr="004070E2">
        <w:trPr>
          <w:trHeight w:val="567"/>
          <w:jc w:val="center"/>
        </w:trPr>
        <w:tc>
          <w:tcPr>
            <w:tcW w:w="2660" w:type="dxa"/>
            <w:vAlign w:val="center"/>
          </w:tcPr>
          <w:p w14:paraId="1FE1E34C"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PID</w:t>
            </w:r>
          </w:p>
        </w:tc>
        <w:tc>
          <w:tcPr>
            <w:tcW w:w="6346" w:type="dxa"/>
            <w:vAlign w:val="center"/>
          </w:tcPr>
          <w:p w14:paraId="37D98F5C"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Propotional-Integral-Derivative</w:t>
            </w:r>
          </w:p>
        </w:tc>
      </w:tr>
      <w:tr w:rsidR="007B71A9" w:rsidRPr="009A5701" w14:paraId="1EAC1AE8" w14:textId="77777777" w:rsidTr="004070E2">
        <w:trPr>
          <w:trHeight w:val="567"/>
          <w:jc w:val="center"/>
        </w:trPr>
        <w:tc>
          <w:tcPr>
            <w:tcW w:w="2660" w:type="dxa"/>
            <w:vAlign w:val="center"/>
          </w:tcPr>
          <w:p w14:paraId="4DDB18C8"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PWM</w:t>
            </w:r>
          </w:p>
        </w:tc>
        <w:tc>
          <w:tcPr>
            <w:tcW w:w="6346" w:type="dxa"/>
            <w:vAlign w:val="center"/>
          </w:tcPr>
          <w:p w14:paraId="69528B04"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Pulse Width Modulation</w:t>
            </w:r>
          </w:p>
        </w:tc>
      </w:tr>
      <w:tr w:rsidR="007B71A9" w:rsidRPr="009A5701" w14:paraId="087F3363" w14:textId="77777777" w:rsidTr="004070E2">
        <w:trPr>
          <w:trHeight w:val="567"/>
          <w:jc w:val="center"/>
        </w:trPr>
        <w:tc>
          <w:tcPr>
            <w:tcW w:w="2660" w:type="dxa"/>
            <w:vAlign w:val="center"/>
          </w:tcPr>
          <w:p w14:paraId="5CCD362E"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SPI</w:t>
            </w:r>
          </w:p>
        </w:tc>
        <w:tc>
          <w:tcPr>
            <w:tcW w:w="6346" w:type="dxa"/>
            <w:vAlign w:val="center"/>
          </w:tcPr>
          <w:p w14:paraId="47A46338"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Serial Peripheral Interface</w:t>
            </w:r>
          </w:p>
        </w:tc>
      </w:tr>
      <w:tr w:rsidR="007B71A9" w:rsidRPr="009A5701" w14:paraId="1CCB78A7" w14:textId="77777777" w:rsidTr="004070E2">
        <w:trPr>
          <w:trHeight w:val="567"/>
          <w:jc w:val="center"/>
        </w:trPr>
        <w:tc>
          <w:tcPr>
            <w:tcW w:w="2660" w:type="dxa"/>
            <w:vAlign w:val="center"/>
          </w:tcPr>
          <w:p w14:paraId="12E320DA" w14:textId="77777777" w:rsidR="007B71A9" w:rsidRPr="009A5701" w:rsidRDefault="007B71A9" w:rsidP="007B71A9">
            <w:pPr>
              <w:rPr>
                <w:rFonts w:ascii="Times New Roman" w:hAnsi="Times New Roman"/>
                <w:sz w:val="26"/>
                <w:szCs w:val="26"/>
              </w:rPr>
            </w:pPr>
            <w:r w:rsidRPr="009A5701">
              <w:rPr>
                <w:rFonts w:ascii="Times New Roman" w:hAnsi="Times New Roman"/>
                <w:sz w:val="26"/>
                <w:szCs w:val="26"/>
              </w:rPr>
              <w:t>I2C</w:t>
            </w:r>
          </w:p>
        </w:tc>
        <w:tc>
          <w:tcPr>
            <w:tcW w:w="6346" w:type="dxa"/>
            <w:vAlign w:val="center"/>
          </w:tcPr>
          <w:p w14:paraId="2E701467" w14:textId="6C36D126" w:rsidR="007B71A9" w:rsidRPr="009A5701" w:rsidRDefault="007B71A9" w:rsidP="007B71A9">
            <w:pPr>
              <w:rPr>
                <w:rFonts w:ascii="Times New Roman" w:hAnsi="Times New Roman"/>
                <w:sz w:val="26"/>
                <w:szCs w:val="26"/>
              </w:rPr>
            </w:pPr>
            <w:r w:rsidRPr="009A5701">
              <w:rPr>
                <w:rFonts w:ascii="Times New Roman" w:hAnsi="Times New Roman"/>
                <w:sz w:val="26"/>
                <w:szCs w:val="26"/>
              </w:rPr>
              <w:t>Inter Integrated Circuit</w:t>
            </w:r>
          </w:p>
        </w:tc>
      </w:tr>
      <w:tr w:rsidR="007B71A9" w:rsidRPr="009A5701" w14:paraId="18A52A4F" w14:textId="77777777" w:rsidTr="004070E2">
        <w:trPr>
          <w:trHeight w:val="567"/>
          <w:jc w:val="center"/>
        </w:trPr>
        <w:tc>
          <w:tcPr>
            <w:tcW w:w="2660" w:type="dxa"/>
            <w:vAlign w:val="center"/>
          </w:tcPr>
          <w:p w14:paraId="3B2E92F4" w14:textId="1354C97B" w:rsidR="007B71A9" w:rsidRPr="009A5701" w:rsidRDefault="007B71A9" w:rsidP="007B71A9">
            <w:pPr>
              <w:rPr>
                <w:rFonts w:ascii="Times New Roman" w:hAnsi="Times New Roman"/>
                <w:sz w:val="26"/>
                <w:szCs w:val="26"/>
              </w:rPr>
            </w:pPr>
            <w:r w:rsidRPr="009A5701">
              <w:rPr>
                <w:rFonts w:ascii="Times New Roman" w:hAnsi="Times New Roman"/>
                <w:sz w:val="26"/>
                <w:szCs w:val="26"/>
              </w:rPr>
              <w:t>HTTP</w:t>
            </w:r>
          </w:p>
        </w:tc>
        <w:tc>
          <w:tcPr>
            <w:tcW w:w="6346" w:type="dxa"/>
            <w:vAlign w:val="center"/>
          </w:tcPr>
          <w:p w14:paraId="04C87109" w14:textId="52D23124" w:rsidR="007B71A9" w:rsidRPr="009A5701" w:rsidRDefault="007B71A9" w:rsidP="007B71A9">
            <w:pPr>
              <w:rPr>
                <w:rFonts w:ascii="Times New Roman" w:hAnsi="Times New Roman"/>
                <w:sz w:val="26"/>
                <w:szCs w:val="26"/>
              </w:rPr>
            </w:pPr>
            <w:r w:rsidRPr="009A5701">
              <w:rPr>
                <w:rFonts w:ascii="Times New Roman" w:hAnsi="Times New Roman"/>
                <w:sz w:val="26"/>
                <w:szCs w:val="26"/>
              </w:rPr>
              <w:t>Hyper Text Transfer Protocol</w:t>
            </w:r>
          </w:p>
        </w:tc>
      </w:tr>
      <w:tr w:rsidR="007B71A9" w:rsidRPr="009A5701" w14:paraId="408C676A" w14:textId="77777777" w:rsidTr="004070E2">
        <w:trPr>
          <w:trHeight w:val="567"/>
          <w:jc w:val="center"/>
        </w:trPr>
        <w:tc>
          <w:tcPr>
            <w:tcW w:w="2660" w:type="dxa"/>
            <w:vAlign w:val="center"/>
          </w:tcPr>
          <w:p w14:paraId="359E83B5" w14:textId="65BAAA06" w:rsidR="007B71A9" w:rsidRPr="009A5701" w:rsidRDefault="007B71A9" w:rsidP="007B71A9">
            <w:pPr>
              <w:rPr>
                <w:rFonts w:ascii="Times New Roman" w:hAnsi="Times New Roman"/>
                <w:sz w:val="26"/>
                <w:szCs w:val="26"/>
              </w:rPr>
            </w:pPr>
            <w:r w:rsidRPr="009A5701">
              <w:rPr>
                <w:rFonts w:ascii="Times New Roman" w:hAnsi="Times New Roman"/>
                <w:sz w:val="26"/>
                <w:szCs w:val="26"/>
              </w:rPr>
              <w:t>RASPI</w:t>
            </w:r>
          </w:p>
        </w:tc>
        <w:tc>
          <w:tcPr>
            <w:tcW w:w="6346" w:type="dxa"/>
            <w:vAlign w:val="center"/>
          </w:tcPr>
          <w:p w14:paraId="1D2F7446" w14:textId="25FB7DAE" w:rsidR="007B71A9" w:rsidRPr="009A5701" w:rsidRDefault="007B71A9" w:rsidP="007B71A9">
            <w:pPr>
              <w:rPr>
                <w:rFonts w:ascii="Times New Roman" w:hAnsi="Times New Roman"/>
                <w:sz w:val="26"/>
                <w:szCs w:val="26"/>
              </w:rPr>
            </w:pPr>
            <w:r w:rsidRPr="009A5701">
              <w:rPr>
                <w:rFonts w:ascii="Times New Roman" w:hAnsi="Times New Roman"/>
                <w:sz w:val="26"/>
                <w:szCs w:val="26"/>
              </w:rPr>
              <w:t>Raspberry Pi 2 Model B</w:t>
            </w:r>
          </w:p>
        </w:tc>
      </w:tr>
      <w:tr w:rsidR="007B71A9" w:rsidRPr="009A5701" w14:paraId="0570C323" w14:textId="77777777" w:rsidTr="004070E2">
        <w:trPr>
          <w:trHeight w:val="567"/>
          <w:jc w:val="center"/>
        </w:trPr>
        <w:tc>
          <w:tcPr>
            <w:tcW w:w="2660" w:type="dxa"/>
            <w:vAlign w:val="center"/>
          </w:tcPr>
          <w:p w14:paraId="5B1C2A2D" w14:textId="5D9F05C0" w:rsidR="007B71A9" w:rsidRPr="009A5701" w:rsidRDefault="007B71A9" w:rsidP="007B71A9">
            <w:pPr>
              <w:rPr>
                <w:rFonts w:ascii="Times New Roman" w:hAnsi="Times New Roman"/>
                <w:sz w:val="26"/>
                <w:szCs w:val="26"/>
              </w:rPr>
            </w:pPr>
            <w:r w:rsidRPr="009A5701">
              <w:rPr>
                <w:rFonts w:ascii="Times New Roman" w:hAnsi="Times New Roman"/>
                <w:sz w:val="26"/>
                <w:szCs w:val="26"/>
              </w:rPr>
              <w:t>ROLL, PITCH, YAW</w:t>
            </w:r>
          </w:p>
        </w:tc>
        <w:tc>
          <w:tcPr>
            <w:tcW w:w="6346" w:type="dxa"/>
            <w:vAlign w:val="center"/>
          </w:tcPr>
          <w:p w14:paraId="628AE49A" w14:textId="38AC7B14" w:rsidR="007B71A9" w:rsidRPr="009A5701" w:rsidRDefault="007B71A9" w:rsidP="007B71A9">
            <w:pPr>
              <w:rPr>
                <w:rFonts w:ascii="Times New Roman" w:hAnsi="Times New Roman"/>
                <w:sz w:val="26"/>
                <w:szCs w:val="26"/>
              </w:rPr>
            </w:pPr>
            <w:r w:rsidRPr="009A5701">
              <w:rPr>
                <w:rFonts w:ascii="Times New Roman" w:hAnsi="Times New Roman"/>
                <w:sz w:val="26"/>
                <w:szCs w:val="26"/>
              </w:rPr>
              <w:t>Euler angles</w:t>
            </w:r>
          </w:p>
        </w:tc>
      </w:tr>
    </w:tbl>
    <w:p w14:paraId="2B5DB73E" w14:textId="77777777" w:rsidR="004070E2" w:rsidRPr="009A5701" w:rsidRDefault="004070E2" w:rsidP="004070E2">
      <w:pPr>
        <w:rPr>
          <w:rFonts w:ascii="Times New Roman" w:hAnsi="Times New Roman"/>
        </w:rPr>
      </w:pPr>
    </w:p>
    <w:p w14:paraId="72A3E52A" w14:textId="77777777" w:rsidR="006F2B86" w:rsidRDefault="006F2B86" w:rsidP="00620D17">
      <w:pPr>
        <w:pStyle w:val="Heading1"/>
        <w:spacing w:line="360" w:lineRule="auto"/>
        <w:jc w:val="center"/>
        <w:rPr>
          <w:rFonts w:ascii="Times New Roman" w:hAnsi="Times New Roman" w:cs="Times New Roman"/>
          <w:b/>
          <w:color w:val="auto"/>
          <w:sz w:val="28"/>
          <w:szCs w:val="28"/>
        </w:rPr>
        <w:sectPr w:rsidR="006F2B86" w:rsidSect="006F2B86">
          <w:footerReference w:type="default" r:id="rId9"/>
          <w:pgSz w:w="11907" w:h="16840" w:code="9"/>
          <w:pgMar w:top="1701" w:right="1134" w:bottom="1985" w:left="1985" w:header="720" w:footer="720" w:gutter="0"/>
          <w:pgNumType w:fmt="lowerRoman" w:start="1"/>
          <w:cols w:space="720"/>
          <w:docGrid w:linePitch="360"/>
        </w:sectPr>
      </w:pPr>
    </w:p>
    <w:p w14:paraId="56BDF795" w14:textId="77777777" w:rsidR="006F2B86" w:rsidRDefault="006F2B86" w:rsidP="00620D17">
      <w:pPr>
        <w:pStyle w:val="Heading1"/>
        <w:spacing w:line="360" w:lineRule="auto"/>
        <w:jc w:val="center"/>
        <w:rPr>
          <w:rFonts w:ascii="Times New Roman" w:hAnsi="Times New Roman" w:cs="Times New Roman"/>
          <w:b/>
          <w:color w:val="auto"/>
          <w:sz w:val="28"/>
          <w:szCs w:val="28"/>
        </w:rPr>
        <w:sectPr w:rsidR="006F2B86" w:rsidSect="006F2B86">
          <w:headerReference w:type="default" r:id="rId10"/>
          <w:footerReference w:type="default" r:id="rId11"/>
          <w:type w:val="continuous"/>
          <w:pgSz w:w="11907" w:h="16840" w:code="9"/>
          <w:pgMar w:top="1701" w:right="1134" w:bottom="1985" w:left="1985" w:header="720" w:footer="720" w:gutter="0"/>
          <w:pgNumType w:start="1"/>
          <w:cols w:space="720"/>
          <w:docGrid w:linePitch="360"/>
        </w:sectPr>
      </w:pPr>
    </w:p>
    <w:p w14:paraId="5863506D" w14:textId="77777777" w:rsidR="00737546" w:rsidRPr="009A5701" w:rsidRDefault="00737546" w:rsidP="00737546">
      <w:pPr>
        <w:pStyle w:val="Heading1"/>
        <w:spacing w:line="360" w:lineRule="auto"/>
        <w:jc w:val="center"/>
        <w:rPr>
          <w:rFonts w:ascii="Times New Roman" w:hAnsi="Times New Roman" w:cs="Times New Roman"/>
          <w:b/>
          <w:color w:val="auto"/>
          <w:sz w:val="28"/>
          <w:szCs w:val="28"/>
        </w:rPr>
      </w:pPr>
      <w:bookmarkStart w:id="27" w:name="_Toc473484056"/>
      <w:bookmarkStart w:id="28" w:name="_Toc473484201"/>
      <w:bookmarkStart w:id="29" w:name="_Toc474362434"/>
      <w:bookmarkStart w:id="30" w:name="_Toc474362579"/>
      <w:bookmarkStart w:id="31" w:name="_Toc473484061"/>
      <w:bookmarkStart w:id="32" w:name="_Toc473484206"/>
      <w:r w:rsidRPr="009A5701">
        <w:rPr>
          <w:rFonts w:ascii="Times New Roman" w:hAnsi="Times New Roman" w:cs="Times New Roman"/>
          <w:b/>
          <w:color w:val="auto"/>
          <w:sz w:val="28"/>
          <w:szCs w:val="28"/>
        </w:rPr>
        <w:lastRenderedPageBreak/>
        <w:t>TÓM TẮT BÁO CÁO</w:t>
      </w:r>
      <w:bookmarkEnd w:id="27"/>
      <w:bookmarkEnd w:id="28"/>
      <w:bookmarkEnd w:id="29"/>
      <w:bookmarkEnd w:id="30"/>
    </w:p>
    <w:p w14:paraId="751153F7" w14:textId="77777777" w:rsidR="00737546" w:rsidRPr="009A5701" w:rsidRDefault="00737546" w:rsidP="00737546">
      <w:pPr>
        <w:pStyle w:val="Noidung"/>
      </w:pPr>
      <w:r w:rsidRPr="009A5701">
        <w:rPr>
          <w:bCs/>
        </w:rPr>
        <w:t>Ngày nay từ khóa “</w:t>
      </w:r>
      <w:r w:rsidRPr="009A5701">
        <w:rPr>
          <w:bCs/>
          <w:i/>
        </w:rPr>
        <w:t>Quadcopter</w:t>
      </w:r>
      <w:r w:rsidRPr="009A5701">
        <w:rPr>
          <w:bCs/>
        </w:rPr>
        <w:t>” hay “</w:t>
      </w:r>
      <w:r w:rsidRPr="009A5701">
        <w:rPr>
          <w:bCs/>
          <w:i/>
        </w:rPr>
        <w:t>Drone</w:t>
      </w:r>
      <w:r w:rsidRPr="009A5701">
        <w:rPr>
          <w:bCs/>
        </w:rPr>
        <w:t xml:space="preserve">” không còn xa lạ với giới khoa học, công nghệ viễn thông trong và ngoài nước. Rất nhiều công trình nghiên cứu và phát triển trước đó đã thành công vì tính thực tiễn mà nó đem lại. Quadcopter đang là niềm hi vọng trong một số lĩnh vực dân dụng, quân sự hay khoa học vũ trụ, khi mà con người đang dần thay thế các phương tiện bay có người lái bằng các thiết bị bay không người, bởi các tính năng ưu việt của nó như có thể điều khiển từ xa hoặc có khả năng hoạt động ở những nơi mà con người khó tiếp cận được. </w:t>
      </w:r>
      <w:r w:rsidRPr="009A5701">
        <w:t>Để có thể tối ưu hóa được các hoạt động của nó thì tính năng tự động là một yếu tố không thể thiếu đối với loại thiết bị này.</w:t>
      </w:r>
    </w:p>
    <w:p w14:paraId="34CF19ED" w14:textId="77777777" w:rsidR="00737546" w:rsidRPr="009A5701" w:rsidRDefault="00737546" w:rsidP="00737546">
      <w:pPr>
        <w:tabs>
          <w:tab w:val="left" w:pos="3537"/>
        </w:tabs>
        <w:spacing w:line="360" w:lineRule="auto"/>
        <w:jc w:val="both"/>
        <w:rPr>
          <w:rFonts w:ascii="Times New Roman" w:hAnsi="Times New Roman"/>
          <w:bCs/>
          <w:sz w:val="26"/>
          <w:szCs w:val="26"/>
        </w:rPr>
      </w:pPr>
      <w:r w:rsidRPr="009A5701">
        <w:rPr>
          <w:rFonts w:ascii="Times New Roman" w:hAnsi="Times New Roman"/>
          <w:bCs/>
          <w:sz w:val="26"/>
          <w:szCs w:val="26"/>
        </w:rPr>
        <w:t xml:space="preserve">           Khóa luận tốt nghiệp với đề tài </w:t>
      </w:r>
      <w:r w:rsidRPr="009A5701">
        <w:rPr>
          <w:rFonts w:ascii="Times New Roman" w:hAnsi="Times New Roman"/>
          <w:b/>
          <w:bCs/>
          <w:sz w:val="26"/>
          <w:szCs w:val="26"/>
        </w:rPr>
        <w:t xml:space="preserve">Thuật toán điều khiển Drone theo bản đồ lưu sẵn </w:t>
      </w:r>
      <w:r w:rsidRPr="009A5701">
        <w:rPr>
          <w:rFonts w:ascii="Times New Roman" w:hAnsi="Times New Roman"/>
          <w:bCs/>
          <w:sz w:val="26"/>
          <w:szCs w:val="26"/>
        </w:rPr>
        <w:t>là một quá trình tìm hiểu và thực hiện đầy thách thức của nhóm. Đề tài là một lĩnh vực khá rộng, cần am hiểu nhiều kiến thức liên quan như điện - điện tử, điều khiển tự động, lập trình Android, cấu trúc dữ liệu và giải thuật, đòi hỏi quá trình thực hiện tương đối dài và khó khăn.</w:t>
      </w:r>
      <w:r w:rsidRPr="009A5701">
        <w:rPr>
          <w:rFonts w:ascii="Times New Roman" w:hAnsi="Times New Roman"/>
        </w:rPr>
        <w:t xml:space="preserve"> </w:t>
      </w:r>
      <w:r w:rsidRPr="009A5701">
        <w:rPr>
          <w:rFonts w:ascii="Times New Roman" w:hAnsi="Times New Roman"/>
          <w:bCs/>
          <w:sz w:val="26"/>
          <w:szCs w:val="26"/>
        </w:rPr>
        <w:t>Với mục đích tự động hóa quá trình hoạt động của Drone và mang lại một sản phẩm có tính ứng dụng cao, nhóm lựa chọn đề tài này không chỉ vì tính thực tiễn của đề tài mà còn tạo cơ hội cho bản thân thử sức với những lĩnh vực rộng hơn.</w:t>
      </w:r>
    </w:p>
    <w:p w14:paraId="082261DB" w14:textId="77777777" w:rsidR="00737546" w:rsidRPr="009A5701" w:rsidRDefault="00737546" w:rsidP="00737546">
      <w:pPr>
        <w:pStyle w:val="Noidung"/>
        <w:ind w:firstLine="720"/>
      </w:pPr>
      <w:r w:rsidRPr="009A5701">
        <w:t>Báo cáo khóa luận được chia thành năm chương với các nội dung như sau:</w:t>
      </w:r>
    </w:p>
    <w:p w14:paraId="2A10D059" w14:textId="77777777" w:rsidR="00737546" w:rsidRPr="009A5701" w:rsidRDefault="00737546" w:rsidP="00737546">
      <w:pPr>
        <w:pStyle w:val="Bullet1"/>
        <w:numPr>
          <w:ilvl w:val="0"/>
          <w:numId w:val="26"/>
        </w:numPr>
        <w:rPr>
          <w:b/>
        </w:rPr>
      </w:pPr>
      <w:r w:rsidRPr="009A5701">
        <w:rPr>
          <w:b/>
        </w:rPr>
        <w:t xml:space="preserve">Chương 1. </w:t>
      </w:r>
      <w:r w:rsidRPr="009A5701">
        <w:t>Tổng quan đề tài.</w:t>
      </w:r>
    </w:p>
    <w:p w14:paraId="6215AC3D" w14:textId="77777777" w:rsidR="00737546" w:rsidRPr="009A5701" w:rsidRDefault="00737546" w:rsidP="00737546">
      <w:pPr>
        <w:pStyle w:val="Bullet1"/>
        <w:numPr>
          <w:ilvl w:val="0"/>
          <w:numId w:val="26"/>
        </w:numPr>
        <w:rPr>
          <w:b/>
        </w:rPr>
      </w:pPr>
      <w:r w:rsidRPr="009A5701">
        <w:rPr>
          <w:b/>
        </w:rPr>
        <w:t xml:space="preserve">Chương 2. </w:t>
      </w:r>
      <w:r w:rsidRPr="009A5701">
        <w:t>Cơ sở lý thuyết.</w:t>
      </w:r>
    </w:p>
    <w:p w14:paraId="747D8C0E" w14:textId="0A0968B6" w:rsidR="00737546" w:rsidRPr="009A5701" w:rsidRDefault="00737546" w:rsidP="00737546">
      <w:pPr>
        <w:pStyle w:val="Bullet1"/>
        <w:numPr>
          <w:ilvl w:val="0"/>
          <w:numId w:val="26"/>
        </w:numPr>
        <w:rPr>
          <w:b/>
        </w:rPr>
      </w:pPr>
      <w:r w:rsidRPr="009A5701">
        <w:rPr>
          <w:b/>
        </w:rPr>
        <w:t xml:space="preserve">Chương 3. </w:t>
      </w:r>
      <w:r w:rsidRPr="009A5701">
        <w:t>Thiết kế và hiện thực phần mề</w:t>
      </w:r>
      <w:r w:rsidR="00357BF4">
        <w:t>m điều khiển</w:t>
      </w:r>
    </w:p>
    <w:p w14:paraId="0F72E482" w14:textId="77777777" w:rsidR="00737546" w:rsidRPr="009A5701" w:rsidRDefault="00737546" w:rsidP="00737546">
      <w:pPr>
        <w:pStyle w:val="Bullet1"/>
        <w:numPr>
          <w:ilvl w:val="0"/>
          <w:numId w:val="26"/>
        </w:numPr>
        <w:rPr>
          <w:b/>
        </w:rPr>
      </w:pPr>
      <w:r w:rsidRPr="009A5701">
        <w:rPr>
          <w:b/>
        </w:rPr>
        <w:t xml:space="preserve">Chương 4. </w:t>
      </w:r>
      <w:r w:rsidRPr="009A5701">
        <w:t>Kết quả thử nghiệm và đánh giá.</w:t>
      </w:r>
    </w:p>
    <w:p w14:paraId="45B50699" w14:textId="77777777" w:rsidR="00737546" w:rsidRPr="009A5701" w:rsidRDefault="00737546" w:rsidP="00737546">
      <w:pPr>
        <w:pStyle w:val="Bullet1"/>
        <w:numPr>
          <w:ilvl w:val="0"/>
          <w:numId w:val="26"/>
        </w:numPr>
        <w:rPr>
          <w:b/>
        </w:rPr>
      </w:pPr>
      <w:r w:rsidRPr="009A5701">
        <w:rPr>
          <w:b/>
        </w:rPr>
        <w:t xml:space="preserve">Chương 5. </w:t>
      </w:r>
      <w:r w:rsidRPr="009A5701">
        <w:t>Kết luận và kiến nghị.</w:t>
      </w:r>
    </w:p>
    <w:p w14:paraId="03B82CC0" w14:textId="77777777" w:rsidR="00737546" w:rsidRDefault="00737546" w:rsidP="00EC0503">
      <w:pPr>
        <w:pStyle w:val="Heading1"/>
        <w:spacing w:line="360" w:lineRule="auto"/>
        <w:jc w:val="center"/>
        <w:rPr>
          <w:rFonts w:ascii="Times New Roman" w:hAnsi="Times New Roman" w:cs="Times New Roman"/>
          <w:b/>
          <w:color w:val="auto"/>
          <w:sz w:val="28"/>
          <w:szCs w:val="28"/>
        </w:rPr>
        <w:sectPr w:rsidR="00737546" w:rsidSect="001D4A34">
          <w:pgSz w:w="11907" w:h="16840" w:code="9"/>
          <w:pgMar w:top="1701" w:right="1134" w:bottom="1985" w:left="1985" w:header="720" w:footer="720" w:gutter="0"/>
          <w:pgNumType w:fmt="lowerRoman" w:start="1"/>
          <w:cols w:space="720"/>
          <w:docGrid w:linePitch="360"/>
        </w:sectPr>
      </w:pPr>
    </w:p>
    <w:p w14:paraId="5E6CBF40" w14:textId="228C1285" w:rsidR="00F33A0D" w:rsidRPr="009A5701" w:rsidRDefault="00F33A0D" w:rsidP="00EC0503">
      <w:pPr>
        <w:pStyle w:val="Heading1"/>
        <w:spacing w:line="360" w:lineRule="auto"/>
        <w:jc w:val="center"/>
        <w:rPr>
          <w:rFonts w:ascii="Times New Roman" w:hAnsi="Times New Roman" w:cs="Times New Roman"/>
          <w:b/>
          <w:color w:val="auto"/>
          <w:sz w:val="28"/>
          <w:szCs w:val="28"/>
        </w:rPr>
      </w:pPr>
      <w:bookmarkStart w:id="33" w:name="_Toc474362435"/>
      <w:bookmarkStart w:id="34" w:name="_Toc474362580"/>
      <w:r w:rsidRPr="009A5701">
        <w:rPr>
          <w:rFonts w:ascii="Times New Roman" w:hAnsi="Times New Roman" w:cs="Times New Roman"/>
          <w:b/>
          <w:color w:val="auto"/>
          <w:sz w:val="28"/>
          <w:szCs w:val="28"/>
        </w:rPr>
        <w:lastRenderedPageBreak/>
        <w:t>CHƯƠNG 1. TỔNG QUAN</w:t>
      </w:r>
      <w:r w:rsidR="00041ACC" w:rsidRPr="009A5701">
        <w:rPr>
          <w:rFonts w:ascii="Times New Roman" w:hAnsi="Times New Roman" w:cs="Times New Roman"/>
          <w:b/>
          <w:color w:val="auto"/>
          <w:sz w:val="28"/>
          <w:szCs w:val="28"/>
        </w:rPr>
        <w:t xml:space="preserve"> ĐỀ TÀI</w:t>
      </w:r>
      <w:bookmarkEnd w:id="31"/>
      <w:bookmarkEnd w:id="32"/>
      <w:bookmarkEnd w:id="33"/>
      <w:bookmarkEnd w:id="34"/>
    </w:p>
    <w:p w14:paraId="3307435F" w14:textId="3659954E" w:rsidR="00041ACC" w:rsidRPr="009A5701" w:rsidRDefault="00041A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35" w:name="_Toc440097307"/>
      <w:bookmarkStart w:id="36" w:name="_Toc473484062"/>
      <w:bookmarkStart w:id="37" w:name="_Toc473484207"/>
      <w:bookmarkStart w:id="38" w:name="_Toc474362436"/>
      <w:bookmarkStart w:id="39" w:name="_Toc474362581"/>
      <w:r w:rsidRPr="009A5701">
        <w:rPr>
          <w:rFonts w:ascii="Times New Roman" w:hAnsi="Times New Roman" w:cs="Times New Roman"/>
          <w:b/>
          <w:color w:val="auto"/>
        </w:rPr>
        <w:t>1.1 Lý do chọn đề tài</w:t>
      </w:r>
      <w:bookmarkEnd w:id="35"/>
      <w:bookmarkEnd w:id="36"/>
      <w:bookmarkEnd w:id="37"/>
      <w:bookmarkEnd w:id="38"/>
      <w:bookmarkEnd w:id="39"/>
    </w:p>
    <w:p w14:paraId="38B06D47" w14:textId="12CB4B49" w:rsidR="00041ACC" w:rsidRPr="009A5701" w:rsidRDefault="002A5BCC" w:rsidP="002A5BCC">
      <w:pPr>
        <w:pStyle w:val="Noidung"/>
      </w:pPr>
      <w:r w:rsidRPr="009A5701">
        <w:t xml:space="preserve">Mang lại hứng thú cho giới trẻ cũng như niềm đam mê cho các nhà khoa học, máy bay không người lái đang là </w:t>
      </w:r>
      <w:r w:rsidR="00633F08">
        <w:t>xu hướng nghiên cứu và hiện thực trên thế giới</w:t>
      </w:r>
      <w:r w:rsidRPr="009A5701">
        <w:t>.</w:t>
      </w:r>
      <w:r w:rsidR="00041ACC" w:rsidRPr="009A5701">
        <w:t xml:space="preserve"> Việc nghiên cứu và chế tạo máy bay không người lái đã được nhiều nước trên thế giới thực hiện từ rất lâu</w:t>
      </w:r>
      <w:r w:rsidRPr="009A5701">
        <w:t>,</w:t>
      </w:r>
      <w:r w:rsidR="00041ACC" w:rsidRPr="009A5701">
        <w:t xml:space="preserve"> chủ yếu phục vụ cho các mục đích</w:t>
      </w:r>
      <w:r w:rsidRPr="009A5701">
        <w:t xml:space="preserve"> quốc phòng,</w:t>
      </w:r>
      <w:r w:rsidR="00041ACC" w:rsidRPr="009A5701">
        <w:t xml:space="preserve"> quân sự.</w:t>
      </w:r>
      <w:r w:rsidRPr="009A5701">
        <w:t xml:space="preserve"> </w:t>
      </w:r>
    </w:p>
    <w:p w14:paraId="21A9DFF0" w14:textId="0C26A5F2" w:rsidR="00403276" w:rsidRPr="009A5701" w:rsidRDefault="00403276" w:rsidP="00041ACC">
      <w:pPr>
        <w:pStyle w:val="Noidung"/>
      </w:pPr>
      <w:r w:rsidRPr="009A5701">
        <w:t>Trong thời kì phát triển của công nghiệp hóa, hiện đại hóa, việc tự động hóa một thiết bị hay máy móc là việc vô cùng cần thiết. Quá trình hoạt động của máy bay được điều khiển một cách tự động, cùng với đó sẽ có sự theo dõi chặt chẽ trên hệ thống, góp phần phục vụ cho tính thực tiễn của nó chính là mục đích thôi thúc nhóm thực hiện đề tài này.</w:t>
      </w:r>
    </w:p>
    <w:p w14:paraId="125058E3" w14:textId="243B3593" w:rsidR="00403276" w:rsidRPr="009A5701" w:rsidRDefault="00403276" w:rsidP="00282D8D">
      <w:pPr>
        <w:pStyle w:val="Noidung"/>
      </w:pPr>
      <w:r w:rsidRPr="009A5701">
        <w:t xml:space="preserve">Bên cạnh đó, đề tài thuật toán điều khiển drone theo bản đồ lưu sẵn là một đề tài đòi hỏi kiến thức tổng hợp của nhiều lĩnh vực như </w:t>
      </w:r>
      <w:r w:rsidRPr="009A5701">
        <w:rPr>
          <w:bCs/>
        </w:rPr>
        <w:t>điện - điện tử, điều khiển tự động, lập trình Android, cấu trúc dữ liệu và giải thuật,</w:t>
      </w:r>
      <w:r w:rsidRPr="009A5701">
        <w:t xml:space="preserve"> thiết kế cơ khí, toán học, truyền nhận tín hiệu, xử lý tín hiệu số… Qua quá trình thực hiện đề tài, nhóm sẽ có cơ hội và thời gian để tìm hiểu nhiều hơn về các kiến thức bổ ích, góp phần nâng cao vốn kiến thức </w:t>
      </w:r>
      <w:r w:rsidR="008D6C61">
        <w:t>chuyên môn về Kỹ thuật Máy tính cũng như các kỹ năng khác trong qua trình học tập tại trường</w:t>
      </w:r>
      <w:r w:rsidRPr="009A5701">
        <w:t>.</w:t>
      </w:r>
    </w:p>
    <w:p w14:paraId="02F570A7" w14:textId="0A791882" w:rsidR="00041ACC" w:rsidRPr="009A5701" w:rsidRDefault="002A5BCC" w:rsidP="00282D8D">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40" w:name="_Toc440097308"/>
      <w:bookmarkStart w:id="41" w:name="_Toc473484063"/>
      <w:bookmarkStart w:id="42" w:name="_Toc473484208"/>
      <w:bookmarkStart w:id="43" w:name="_Toc474362437"/>
      <w:bookmarkStart w:id="44" w:name="_Toc474362582"/>
      <w:r w:rsidRPr="009A5701">
        <w:rPr>
          <w:rFonts w:ascii="Times New Roman" w:hAnsi="Times New Roman" w:cs="Times New Roman"/>
          <w:b/>
          <w:color w:val="auto"/>
        </w:rPr>
        <w:t xml:space="preserve">1.2 </w:t>
      </w:r>
      <w:r w:rsidR="00041ACC" w:rsidRPr="009A5701">
        <w:rPr>
          <w:rFonts w:ascii="Times New Roman" w:hAnsi="Times New Roman" w:cs="Times New Roman"/>
          <w:b/>
          <w:color w:val="auto"/>
        </w:rPr>
        <w:t>Giới thiệu đề tài</w:t>
      </w:r>
      <w:bookmarkEnd w:id="40"/>
      <w:bookmarkEnd w:id="41"/>
      <w:bookmarkEnd w:id="42"/>
      <w:bookmarkEnd w:id="43"/>
      <w:bookmarkEnd w:id="44"/>
      <w:ins w:id="45" w:author="duy phan" w:date="2017-02-07T04:29:00Z">
        <w:r w:rsidR="00FB1160">
          <w:rPr>
            <w:rFonts w:ascii="Times New Roman" w:hAnsi="Times New Roman" w:cs="Times New Roman"/>
            <w:b/>
            <w:color w:val="auto"/>
          </w:rPr>
          <w:t xml:space="preserve"> </w:t>
        </w:r>
      </w:ins>
    </w:p>
    <w:p w14:paraId="470FF03F" w14:textId="77777777" w:rsidR="003F4DDE" w:rsidRDefault="009C2504" w:rsidP="00282D8D">
      <w:pPr>
        <w:pStyle w:val="Noidung"/>
      </w:pPr>
      <w:bookmarkStart w:id="46" w:name="_Toc440097309"/>
      <w:bookmarkStart w:id="47" w:name="_Toc473484064"/>
      <w:bookmarkStart w:id="48" w:name="_Toc473484209"/>
      <w:r>
        <w:t>Đ</w:t>
      </w:r>
      <w:r w:rsidRPr="009A5701">
        <w:t xml:space="preserve">ề tài thuật toán điều khiển drone theo bản đồ lưu sẵn </w:t>
      </w:r>
      <w:r>
        <w:t xml:space="preserve">sử dụng </w:t>
      </w:r>
      <w:r w:rsidR="003F4DDE">
        <w:t xml:space="preserve">2 module chính là board Raspberry Pi 2 Model B và board Tiva Launchpah, </w:t>
      </w:r>
      <w:r>
        <w:t xml:space="preserve">kết hợp </w:t>
      </w:r>
      <w:r w:rsidR="003F4DDE">
        <w:t xml:space="preserve">thêm </w:t>
      </w:r>
      <w:r>
        <w:t>nhiều module vớ</w:t>
      </w:r>
      <w:r w:rsidR="003F4DDE">
        <w:t>i nhau,</w:t>
      </w:r>
      <w:r>
        <w:t xml:space="preserve"> thiết kế nên một mô hình máy bay để thực hiện các chức năng cơ bản</w:t>
      </w:r>
      <w:r w:rsidR="003F4DDE">
        <w:t xml:space="preserve">. Việc kết nối thông tin giữa người sử dụng và máy bay thông qua một server – client được thiết lập trên RASPI và điện thoại Android. Việc truyền tín hiệu đến máy bay được diễn ra thông qua RF giữa RASPI và Tiva. Điện thoại Android sẽ điều khiển máy bay ở hai chế độ là điều khiển bằng tay và tự động. Trên điện thoại sẽ lưu sẵn một bản đồ </w:t>
      </w:r>
      <w:r w:rsidR="003F4DDE">
        <w:lastRenderedPageBreak/>
        <w:t>hiển thị khu vực khảo sát, từ đó ấn định điểm xuất phát và điểm đến cho máy bay trong mỗi quá trình bay.</w:t>
      </w:r>
    </w:p>
    <w:p w14:paraId="228CB491" w14:textId="1E1AFC84" w:rsidR="009C2504" w:rsidRDefault="003F4DDE" w:rsidP="009C2504">
      <w:pPr>
        <w:pStyle w:val="Noidung"/>
      </w:pPr>
      <w:r>
        <w:t>Việc xác định vị trí của máy bay tại mỗi thời điểm được GPS gửi tín hiệu về hệ thống mỗi giây, từ đó thông tin này được xử lý để xác định đường đi cho máy bay.</w:t>
      </w:r>
    </w:p>
    <w:p w14:paraId="00920743" w14:textId="0AF7D1DB" w:rsidR="00041ACC" w:rsidRPr="009A5701" w:rsidRDefault="002A5BCC"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49" w:name="_Toc474362438"/>
      <w:bookmarkStart w:id="50" w:name="_Toc474362583"/>
      <w:r w:rsidRPr="009A5701">
        <w:rPr>
          <w:rFonts w:ascii="Times New Roman" w:hAnsi="Times New Roman" w:cs="Times New Roman"/>
          <w:b/>
          <w:color w:val="auto"/>
        </w:rPr>
        <w:t xml:space="preserve">1.3 </w:t>
      </w:r>
      <w:r w:rsidR="00041ACC" w:rsidRPr="009A5701">
        <w:rPr>
          <w:rFonts w:ascii="Times New Roman" w:hAnsi="Times New Roman" w:cs="Times New Roman"/>
          <w:b/>
          <w:color w:val="auto"/>
        </w:rPr>
        <w:t>Tình hình nghiên cứu trong và ngoài nước</w:t>
      </w:r>
      <w:bookmarkEnd w:id="46"/>
      <w:bookmarkEnd w:id="47"/>
      <w:bookmarkEnd w:id="48"/>
      <w:bookmarkEnd w:id="49"/>
      <w:bookmarkEnd w:id="50"/>
    </w:p>
    <w:p w14:paraId="7D2D401F" w14:textId="67D25251" w:rsidR="00041ACC" w:rsidRPr="009A5701" w:rsidRDefault="002A5BCC" w:rsidP="002A5BCC">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51" w:name="_Toc440097310"/>
      <w:bookmarkStart w:id="52" w:name="_Toc473484065"/>
      <w:bookmarkStart w:id="53" w:name="_Toc473484210"/>
      <w:bookmarkStart w:id="54" w:name="_Toc474362439"/>
      <w:bookmarkStart w:id="55" w:name="_Toc474362584"/>
      <w:r w:rsidRPr="009A5701">
        <w:rPr>
          <w:rFonts w:ascii="Times New Roman" w:hAnsi="Times New Roman" w:cs="Times New Roman"/>
          <w:b/>
          <w:color w:val="auto"/>
          <w:sz w:val="26"/>
          <w:szCs w:val="26"/>
        </w:rPr>
        <w:t xml:space="preserve">1.3.1 </w:t>
      </w:r>
      <w:r w:rsidR="00041ACC" w:rsidRPr="009A5701">
        <w:rPr>
          <w:rFonts w:ascii="Times New Roman" w:hAnsi="Times New Roman" w:cs="Times New Roman"/>
          <w:b/>
          <w:color w:val="auto"/>
          <w:sz w:val="26"/>
          <w:szCs w:val="26"/>
        </w:rPr>
        <w:t>Trong nước</w:t>
      </w:r>
      <w:bookmarkEnd w:id="51"/>
      <w:bookmarkEnd w:id="52"/>
      <w:bookmarkEnd w:id="53"/>
      <w:bookmarkEnd w:id="54"/>
      <w:bookmarkEnd w:id="55"/>
    </w:p>
    <w:p w14:paraId="434B2CA3" w14:textId="4E4CF707" w:rsidR="00DD7CD3" w:rsidRPr="009A5701" w:rsidRDefault="00DD7CD3" w:rsidP="00DD7CD3">
      <w:pPr>
        <w:pStyle w:val="Noidung"/>
      </w:pPr>
      <w:r w:rsidRPr="009A5701">
        <w:t>Có rất nhiều công trình nghiên cứu của các công ty, tập đoàn và các trường đại học trên cả nước:  Ban công nghệ FPT, Đại học bách khoa, Đại học FPT, Đại học sư phạm kỹ thuật, Đại học Cần Thơ…</w:t>
      </w:r>
      <w:bookmarkStart w:id="56" w:name="_GoBack"/>
      <w:bookmarkEnd w:id="56"/>
    </w:p>
    <w:p w14:paraId="3EC714D7" w14:textId="42598786" w:rsidR="00DD7CD3" w:rsidRPr="009A5701" w:rsidRDefault="00DD7CD3" w:rsidP="00FD29AB">
      <w:pPr>
        <w:pStyle w:val="Noidung"/>
        <w:numPr>
          <w:ilvl w:val="0"/>
          <w:numId w:val="30"/>
        </w:numPr>
      </w:pPr>
      <w:r w:rsidRPr="009A5701">
        <w:t>Mô hình máy bay của Ban Công nghệ FPT</w:t>
      </w:r>
    </w:p>
    <w:p w14:paraId="76A447D9" w14:textId="0B50517E" w:rsidR="00FC6DB2" w:rsidRPr="009A5701" w:rsidRDefault="00FC6DB2" w:rsidP="00FC6DB2">
      <w:pPr>
        <w:pStyle w:val="Noidung"/>
        <w:ind w:left="729" w:firstLine="0"/>
        <w:jc w:val="center"/>
        <w:rPr>
          <w:b/>
        </w:rPr>
      </w:pPr>
      <w:r w:rsidRPr="009A5701">
        <w:rPr>
          <w:noProof/>
        </w:rPr>
        <w:drawing>
          <wp:inline distT="0" distB="0" distL="0" distR="0" wp14:anchorId="4894F609" wp14:editId="769FCCD7">
            <wp:extent cx="3146628" cy="199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4798" cy="2002220"/>
                    </a:xfrm>
                    <a:prstGeom prst="rect">
                      <a:avLst/>
                    </a:prstGeom>
                  </pic:spPr>
                </pic:pic>
              </a:graphicData>
            </a:graphic>
          </wp:inline>
        </w:drawing>
      </w:r>
    </w:p>
    <w:p w14:paraId="2E57179A" w14:textId="6EC88FA1" w:rsidR="00B8470A" w:rsidRPr="00B8470A" w:rsidRDefault="000D6E53" w:rsidP="00B8470A">
      <w:pPr>
        <w:pStyle w:val="Heading1"/>
        <w:spacing w:line="360" w:lineRule="auto"/>
        <w:jc w:val="center"/>
      </w:pPr>
      <w:bookmarkStart w:id="57" w:name="_Toc473481382"/>
      <w:bookmarkStart w:id="58" w:name="_Toc473481619"/>
      <w:bookmarkStart w:id="59" w:name="_Toc473482136"/>
      <w:bookmarkStart w:id="60" w:name="_Toc473484211"/>
      <w:bookmarkStart w:id="61" w:name="_Toc473484362"/>
      <w:bookmarkStart w:id="62" w:name="_Toc474362440"/>
      <w:bookmarkStart w:id="63" w:name="_Toc474362585"/>
      <w:r w:rsidRPr="00B8470A">
        <w:rPr>
          <w:rFonts w:ascii="Times New Roman" w:hAnsi="Times New Roman" w:cs="Times New Roman"/>
          <w:color w:val="auto"/>
          <w:sz w:val="26"/>
          <w:szCs w:val="26"/>
        </w:rPr>
        <w:t xml:space="preserve">Hình </w:t>
      </w:r>
      <w:r w:rsidR="00B8470A" w:rsidRPr="00B8470A">
        <w:rPr>
          <w:rFonts w:ascii="Times New Roman" w:hAnsi="Times New Roman" w:cs="Times New Roman"/>
          <w:color w:val="auto"/>
          <w:sz w:val="26"/>
          <w:szCs w:val="26"/>
        </w:rPr>
        <w:t>1.</w:t>
      </w:r>
      <w:r w:rsidR="004D7A96" w:rsidRPr="00B8470A">
        <w:rPr>
          <w:rFonts w:ascii="Times New Roman" w:hAnsi="Times New Roman" w:cs="Times New Roman"/>
          <w:color w:val="auto"/>
          <w:sz w:val="26"/>
          <w:szCs w:val="26"/>
        </w:rPr>
        <w:fldChar w:fldCharType="begin"/>
      </w:r>
      <w:r w:rsidR="004D7A96" w:rsidRPr="00B8470A">
        <w:rPr>
          <w:rFonts w:ascii="Times New Roman" w:hAnsi="Times New Roman" w:cs="Times New Roman"/>
          <w:color w:val="auto"/>
          <w:sz w:val="26"/>
          <w:szCs w:val="26"/>
        </w:rPr>
        <w:instrText xml:space="preserve"> SEQ Hình \* ARABIC \s 1 </w:instrText>
      </w:r>
      <w:r w:rsidR="004D7A96" w:rsidRPr="00B8470A">
        <w:rPr>
          <w:rFonts w:ascii="Times New Roman" w:hAnsi="Times New Roman" w:cs="Times New Roman"/>
          <w:color w:val="auto"/>
          <w:sz w:val="26"/>
          <w:szCs w:val="26"/>
        </w:rPr>
        <w:fldChar w:fldCharType="separate"/>
      </w:r>
      <w:r w:rsidR="00282D8D">
        <w:rPr>
          <w:rFonts w:ascii="Times New Roman" w:hAnsi="Times New Roman" w:cs="Times New Roman"/>
          <w:noProof/>
          <w:color w:val="auto"/>
          <w:sz w:val="26"/>
          <w:szCs w:val="26"/>
        </w:rPr>
        <w:t>1</w:t>
      </w:r>
      <w:r w:rsidR="004D7A96" w:rsidRPr="00B8470A">
        <w:rPr>
          <w:rFonts w:ascii="Times New Roman" w:hAnsi="Times New Roman" w:cs="Times New Roman"/>
          <w:color w:val="auto"/>
          <w:sz w:val="26"/>
          <w:szCs w:val="26"/>
        </w:rPr>
        <w:fldChar w:fldCharType="end"/>
      </w:r>
      <w:r w:rsidRPr="00B8470A">
        <w:rPr>
          <w:rFonts w:ascii="Times New Roman" w:hAnsi="Times New Roman" w:cs="Times New Roman"/>
          <w:color w:val="auto"/>
          <w:sz w:val="26"/>
          <w:szCs w:val="26"/>
        </w:rPr>
        <w:t xml:space="preserve"> Quadcopter </w:t>
      </w:r>
      <w:r w:rsidR="00FC6DB2" w:rsidRPr="00B8470A">
        <w:rPr>
          <w:rFonts w:ascii="Times New Roman" w:hAnsi="Times New Roman" w:cs="Times New Roman"/>
          <w:color w:val="auto"/>
          <w:sz w:val="26"/>
          <w:szCs w:val="26"/>
        </w:rPr>
        <w:t>của Ban Công nghệ FPT</w:t>
      </w:r>
      <w:bookmarkEnd w:id="57"/>
      <w:bookmarkEnd w:id="58"/>
      <w:bookmarkEnd w:id="59"/>
      <w:bookmarkEnd w:id="60"/>
      <w:bookmarkEnd w:id="61"/>
      <w:bookmarkEnd w:id="62"/>
      <w:bookmarkEnd w:id="63"/>
    </w:p>
    <w:p w14:paraId="74004683" w14:textId="77777777" w:rsidR="00B8470A" w:rsidRDefault="00FC6DB2" w:rsidP="00DB6BB6">
      <w:pPr>
        <w:pStyle w:val="Noidung"/>
      </w:pPr>
      <w:r w:rsidRPr="009A5701">
        <w:t xml:space="preserve">Mô hình máy bay này có thể mang vật nặng tối đa khoảng 2 kg, bay được 5 km. </w:t>
      </w:r>
    </w:p>
    <w:p w14:paraId="7EEF9A1B" w14:textId="77777777" w:rsidR="00B8470A" w:rsidRDefault="00FC6DB2" w:rsidP="00DB6BB6">
      <w:pPr>
        <w:pStyle w:val="Noidung"/>
      </w:pPr>
      <w:r w:rsidRPr="009A5701">
        <w:t>Ban nghiên cứu loại máy này hướng đến việc máy bay có thể giao hàng một</w:t>
      </w:r>
      <w:r w:rsidR="00B8470A">
        <w:t xml:space="preserve"> </w:t>
      </w:r>
    </w:p>
    <w:p w14:paraId="0C9DA692" w14:textId="48F8080D" w:rsidR="00FC6DB2" w:rsidRPr="009A5701" w:rsidRDefault="00FC6DB2" w:rsidP="00DB6BB6">
      <w:pPr>
        <w:pStyle w:val="Noidung"/>
      </w:pPr>
      <w:r w:rsidRPr="009A5701">
        <w:t>cách nhanh chóng và tiện lợi.</w:t>
      </w:r>
    </w:p>
    <w:p w14:paraId="3A765ABA" w14:textId="2B3063E6" w:rsidR="000D6E53" w:rsidRPr="009A5701" w:rsidRDefault="00DD7CD3" w:rsidP="00FD29AB">
      <w:pPr>
        <w:pStyle w:val="Noidung"/>
        <w:numPr>
          <w:ilvl w:val="0"/>
          <w:numId w:val="30"/>
        </w:numPr>
      </w:pPr>
      <w:r w:rsidRPr="009A5701">
        <w:t xml:space="preserve">Mô hình máy bay của Đại học </w:t>
      </w:r>
      <w:r w:rsidR="00FC6DB2" w:rsidRPr="009A5701">
        <w:t>Công Nghệ</w:t>
      </w:r>
      <w:r w:rsidR="002B6FA1">
        <w:t>: được thiết kế nhỏ gọn tối ưu với bộ điều khiển phù hợp, có hiển thị tốc độ của máy bay trong quá trình di chuyển.</w:t>
      </w:r>
    </w:p>
    <w:p w14:paraId="47C1030E" w14:textId="336CDCCC" w:rsidR="000D6E53" w:rsidRPr="009A5701" w:rsidRDefault="000D6E53" w:rsidP="00DD7CD3">
      <w:pPr>
        <w:pStyle w:val="Hinh"/>
      </w:pPr>
      <w:bookmarkStart w:id="64" w:name="_Toc440097444"/>
      <w:r w:rsidRPr="009A5701">
        <w:rPr>
          <w:noProof/>
          <w:lang w:val="en-US" w:eastAsia="en-US"/>
        </w:rPr>
        <w:lastRenderedPageBreak/>
        <w:drawing>
          <wp:inline distT="0" distB="0" distL="0" distR="0" wp14:anchorId="725F4776" wp14:editId="54B33FFD">
            <wp:extent cx="2895600" cy="20351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6455" cy="2042779"/>
                    </a:xfrm>
                    <a:prstGeom prst="rect">
                      <a:avLst/>
                    </a:prstGeom>
                  </pic:spPr>
                </pic:pic>
              </a:graphicData>
            </a:graphic>
          </wp:inline>
        </w:drawing>
      </w:r>
    </w:p>
    <w:p w14:paraId="35ED2869" w14:textId="4639548B" w:rsidR="00DD7CD3" w:rsidRPr="009A5701" w:rsidRDefault="00DD7CD3" w:rsidP="00FC6DB2">
      <w:pPr>
        <w:pStyle w:val="Heading1"/>
        <w:jc w:val="center"/>
        <w:rPr>
          <w:rFonts w:ascii="Times New Roman" w:hAnsi="Times New Roman" w:cs="Times New Roman"/>
          <w:color w:val="000000" w:themeColor="text1"/>
          <w:sz w:val="26"/>
          <w:szCs w:val="26"/>
        </w:rPr>
      </w:pPr>
      <w:bookmarkStart w:id="65" w:name="_Toc473481383"/>
      <w:bookmarkStart w:id="66" w:name="_Toc473481620"/>
      <w:bookmarkStart w:id="67" w:name="_Toc473482137"/>
      <w:bookmarkStart w:id="68" w:name="_Toc473484212"/>
      <w:bookmarkStart w:id="69" w:name="_Toc473484363"/>
      <w:bookmarkStart w:id="70" w:name="_Toc474362441"/>
      <w:bookmarkStart w:id="71" w:name="_Toc474362586"/>
      <w:r w:rsidRPr="009A5701">
        <w:rPr>
          <w:rFonts w:ascii="Times New Roman" w:hAnsi="Times New Roman" w:cs="Times New Roman"/>
          <w:color w:val="000000" w:themeColor="text1"/>
          <w:sz w:val="26"/>
          <w:szCs w:val="26"/>
        </w:rPr>
        <w:t xml:space="preserve">Hình </w:t>
      </w:r>
      <w:r w:rsidR="00B6328B">
        <w:rPr>
          <w:rFonts w:ascii="Times New Roman" w:hAnsi="Times New Roman" w:cs="Times New Roman"/>
          <w:color w:val="000000" w:themeColor="text1"/>
          <w:sz w:val="26"/>
          <w:szCs w:val="26"/>
        </w:rPr>
        <w:t>1</w:t>
      </w:r>
      <w:r w:rsidR="00FC6DB2" w:rsidRPr="009A5701">
        <w:rPr>
          <w:rFonts w:ascii="Times New Roman" w:hAnsi="Times New Roman" w:cs="Times New Roman"/>
          <w:color w:val="000000" w:themeColor="text1"/>
          <w:sz w:val="26"/>
          <w:szCs w:val="26"/>
        </w:rPr>
        <w:t>.2</w:t>
      </w:r>
      <w:r w:rsidRPr="009A5701">
        <w:rPr>
          <w:rFonts w:ascii="Times New Roman" w:hAnsi="Times New Roman" w:cs="Times New Roman"/>
          <w:color w:val="000000" w:themeColor="text1"/>
          <w:sz w:val="26"/>
          <w:szCs w:val="26"/>
        </w:rPr>
        <w:t xml:space="preserve"> Quadcopter </w:t>
      </w:r>
      <w:r w:rsidR="00FC6DB2" w:rsidRPr="009A5701">
        <w:rPr>
          <w:rFonts w:ascii="Times New Roman" w:hAnsi="Times New Roman" w:cs="Times New Roman"/>
          <w:color w:val="000000" w:themeColor="text1"/>
          <w:sz w:val="26"/>
          <w:szCs w:val="26"/>
        </w:rPr>
        <w:t xml:space="preserve">của </w:t>
      </w:r>
      <w:bookmarkEnd w:id="64"/>
      <w:r w:rsidR="00FC6DB2" w:rsidRPr="009A5701">
        <w:rPr>
          <w:rFonts w:ascii="Times New Roman" w:hAnsi="Times New Roman" w:cs="Times New Roman"/>
          <w:color w:val="000000" w:themeColor="text1"/>
          <w:sz w:val="26"/>
          <w:szCs w:val="26"/>
        </w:rPr>
        <w:t>Đại học Công Nghệ</w:t>
      </w:r>
      <w:bookmarkEnd w:id="65"/>
      <w:bookmarkEnd w:id="66"/>
      <w:bookmarkEnd w:id="67"/>
      <w:bookmarkEnd w:id="68"/>
      <w:bookmarkEnd w:id="69"/>
      <w:bookmarkEnd w:id="70"/>
      <w:bookmarkEnd w:id="71"/>
    </w:p>
    <w:p w14:paraId="74C8E83F" w14:textId="64BF2A99" w:rsidR="00DD7CD3" w:rsidRPr="009A5701" w:rsidRDefault="00DD7CD3" w:rsidP="00FD29AB">
      <w:pPr>
        <w:pStyle w:val="Noidung"/>
        <w:numPr>
          <w:ilvl w:val="0"/>
          <w:numId w:val="30"/>
        </w:numPr>
      </w:pPr>
      <w:r w:rsidRPr="009A5701">
        <w:t xml:space="preserve">Máy bay QuadRotor </w:t>
      </w:r>
      <w:r w:rsidR="00E0403E" w:rsidRPr="009A5701">
        <w:t xml:space="preserve">do </w:t>
      </w:r>
      <w:r w:rsidRPr="009A5701">
        <w:t>Đại họ</w:t>
      </w:r>
      <w:r w:rsidR="00B002A4" w:rsidRPr="009A5701">
        <w:t>c Bách khoa Hà Nội</w:t>
      </w:r>
      <w:r w:rsidRPr="009A5701">
        <w:t xml:space="preserve"> </w:t>
      </w:r>
    </w:p>
    <w:p w14:paraId="78AAB879" w14:textId="77777777" w:rsidR="007E2B51" w:rsidRPr="009A5701" w:rsidRDefault="00FC6DB2" w:rsidP="007E2B51">
      <w:pPr>
        <w:pStyle w:val="Hinh"/>
        <w:spacing w:line="360" w:lineRule="auto"/>
      </w:pPr>
      <w:r w:rsidRPr="009A5701">
        <w:rPr>
          <w:noProof/>
          <w:lang w:val="en-US" w:eastAsia="en-US"/>
        </w:rPr>
        <w:drawing>
          <wp:inline distT="0" distB="0" distL="0" distR="0" wp14:anchorId="32F7FBB3" wp14:editId="423ACFDE">
            <wp:extent cx="3038475" cy="174925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9670" cy="1767213"/>
                    </a:xfrm>
                    <a:prstGeom prst="rect">
                      <a:avLst/>
                    </a:prstGeom>
                  </pic:spPr>
                </pic:pic>
              </a:graphicData>
            </a:graphic>
          </wp:inline>
        </w:drawing>
      </w:r>
      <w:bookmarkStart w:id="72" w:name="_Toc440097445"/>
    </w:p>
    <w:p w14:paraId="0F428C13" w14:textId="16569441" w:rsidR="007E2B51" w:rsidRPr="009A5701" w:rsidRDefault="00DD7CD3" w:rsidP="00B8470A">
      <w:pPr>
        <w:pStyle w:val="Heading1"/>
        <w:spacing w:line="360" w:lineRule="auto"/>
        <w:jc w:val="center"/>
        <w:rPr>
          <w:rFonts w:ascii="Times New Roman" w:hAnsi="Times New Roman" w:cs="Times New Roman"/>
          <w:color w:val="auto"/>
          <w:sz w:val="26"/>
          <w:szCs w:val="26"/>
        </w:rPr>
      </w:pPr>
      <w:bookmarkStart w:id="73" w:name="_Toc473481384"/>
      <w:bookmarkStart w:id="74" w:name="_Toc473481621"/>
      <w:bookmarkStart w:id="75" w:name="_Toc473482138"/>
      <w:bookmarkStart w:id="76" w:name="_Toc473484213"/>
      <w:bookmarkStart w:id="77" w:name="_Toc473484364"/>
      <w:bookmarkStart w:id="78" w:name="_Toc474362442"/>
      <w:bookmarkStart w:id="79" w:name="_Toc474362587"/>
      <w:r w:rsidRPr="009A5701">
        <w:rPr>
          <w:rFonts w:ascii="Times New Roman" w:hAnsi="Times New Roman" w:cs="Times New Roman"/>
          <w:color w:val="auto"/>
          <w:sz w:val="26"/>
          <w:szCs w:val="26"/>
        </w:rPr>
        <w:t xml:space="preserve">Hình </w:t>
      </w:r>
      <w:r w:rsidR="00B6328B">
        <w:rPr>
          <w:rFonts w:ascii="Times New Roman" w:hAnsi="Times New Roman" w:cs="Times New Roman"/>
          <w:color w:val="auto"/>
          <w:sz w:val="26"/>
          <w:szCs w:val="26"/>
        </w:rPr>
        <w:t>1</w:t>
      </w:r>
      <w:r w:rsidR="00FC6DB2" w:rsidRPr="009A5701">
        <w:rPr>
          <w:rFonts w:ascii="Times New Roman" w:hAnsi="Times New Roman" w:cs="Times New Roman"/>
          <w:color w:val="auto"/>
          <w:sz w:val="26"/>
          <w:szCs w:val="26"/>
        </w:rPr>
        <w:t>.3</w:t>
      </w:r>
      <w:r w:rsidRPr="009A5701">
        <w:rPr>
          <w:rFonts w:ascii="Times New Roman" w:hAnsi="Times New Roman" w:cs="Times New Roman"/>
          <w:color w:val="auto"/>
          <w:sz w:val="26"/>
          <w:szCs w:val="26"/>
        </w:rPr>
        <w:t xml:space="preserve"> Quadcopter </w:t>
      </w:r>
      <w:r w:rsidR="00E0403E" w:rsidRPr="009A5701">
        <w:rPr>
          <w:rFonts w:ascii="Times New Roman" w:hAnsi="Times New Roman" w:cs="Times New Roman"/>
          <w:color w:val="auto"/>
          <w:sz w:val="26"/>
          <w:szCs w:val="26"/>
        </w:rPr>
        <w:t xml:space="preserve">của </w:t>
      </w:r>
      <w:r w:rsidRPr="009A5701">
        <w:rPr>
          <w:rFonts w:ascii="Times New Roman" w:hAnsi="Times New Roman" w:cs="Times New Roman"/>
          <w:color w:val="auto"/>
          <w:sz w:val="26"/>
          <w:szCs w:val="26"/>
        </w:rPr>
        <w:t>Đại học Bách khoa Hà Nội</w:t>
      </w:r>
      <w:bookmarkEnd w:id="72"/>
      <w:bookmarkEnd w:id="73"/>
      <w:bookmarkEnd w:id="74"/>
      <w:bookmarkEnd w:id="75"/>
      <w:bookmarkEnd w:id="76"/>
      <w:bookmarkEnd w:id="77"/>
      <w:bookmarkEnd w:id="78"/>
      <w:bookmarkEnd w:id="79"/>
    </w:p>
    <w:p w14:paraId="72D3D2CE" w14:textId="2A3F3CD3" w:rsidR="00DD7CD3" w:rsidRPr="009A5701" w:rsidRDefault="007E2B51" w:rsidP="00DB6BB6">
      <w:pPr>
        <w:pStyle w:val="Hinh"/>
        <w:spacing w:line="360" w:lineRule="auto"/>
        <w:ind w:firstLine="369"/>
        <w:jc w:val="both"/>
      </w:pPr>
      <w:r w:rsidRPr="009A5701">
        <w:t>Nhìn chung, các mô hình máy bay đều hoạt động tốt nhưng các đề tài vẫn còn mang tính “đóng”, chỉ dừng lại ở mức điều khiển manual, khả năng ứng dụng chưa cao và khó có thể nâng cấp, phát triển lên.</w:t>
      </w:r>
    </w:p>
    <w:p w14:paraId="12A0F4F6" w14:textId="337C29F2" w:rsidR="00041ACC" w:rsidRPr="009A5701" w:rsidRDefault="002A5BCC" w:rsidP="006E219C">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80" w:name="_Toc440097311"/>
      <w:bookmarkStart w:id="81" w:name="_Toc473484069"/>
      <w:bookmarkStart w:id="82" w:name="_Toc473484214"/>
      <w:bookmarkStart w:id="83" w:name="_Toc474362443"/>
      <w:bookmarkStart w:id="84" w:name="_Toc474362588"/>
      <w:r w:rsidRPr="009A5701">
        <w:rPr>
          <w:rFonts w:ascii="Times New Roman" w:hAnsi="Times New Roman" w:cs="Times New Roman"/>
          <w:b/>
          <w:color w:val="auto"/>
          <w:sz w:val="26"/>
          <w:szCs w:val="26"/>
        </w:rPr>
        <w:t xml:space="preserve">1.3.2 </w:t>
      </w:r>
      <w:r w:rsidR="00041ACC" w:rsidRPr="009A5701">
        <w:rPr>
          <w:rFonts w:ascii="Times New Roman" w:hAnsi="Times New Roman" w:cs="Times New Roman"/>
          <w:b/>
          <w:color w:val="auto"/>
          <w:sz w:val="26"/>
          <w:szCs w:val="26"/>
        </w:rPr>
        <w:t>Ngoài nước</w:t>
      </w:r>
      <w:bookmarkEnd w:id="80"/>
      <w:bookmarkEnd w:id="81"/>
      <w:bookmarkEnd w:id="82"/>
      <w:bookmarkEnd w:id="83"/>
      <w:bookmarkEnd w:id="84"/>
    </w:p>
    <w:p w14:paraId="0B9D2FBB" w14:textId="77777777" w:rsidR="00B8470A" w:rsidRDefault="006E219C" w:rsidP="006E219C">
      <w:pPr>
        <w:spacing w:line="360" w:lineRule="auto"/>
        <w:ind w:firstLine="369"/>
        <w:jc w:val="both"/>
        <w:rPr>
          <w:rFonts w:ascii="Times New Roman" w:hAnsi="Times New Roman"/>
          <w:sz w:val="26"/>
          <w:szCs w:val="26"/>
        </w:rPr>
      </w:pPr>
      <w:r w:rsidRPr="009A5701">
        <w:rPr>
          <w:rFonts w:ascii="Times New Roman" w:hAnsi="Times New Roman"/>
          <w:sz w:val="26"/>
          <w:szCs w:val="26"/>
        </w:rPr>
        <w:t xml:space="preserve">Rất nhiều nghiên cứu trên thế giới đã và đang được phát triển thành sản phẩm để phục vụ cho nhiều mục đích khác nhau. Đáng chú ý khi đây cũng chính là ngành công nghiệp tiềm năng, mang lại nhiều lợi nhuận cho các quốc gia và nhà sản xuất: </w:t>
      </w:r>
      <w:r w:rsidR="00873E9D" w:rsidRPr="009A5701">
        <w:rPr>
          <w:rFonts w:ascii="Times New Roman" w:hAnsi="Times New Roman"/>
          <w:sz w:val="26"/>
          <w:szCs w:val="26"/>
        </w:rPr>
        <w:t>khoảng</w:t>
      </w:r>
    </w:p>
    <w:p w14:paraId="4D5E229E" w14:textId="29E1B3E2" w:rsidR="007E2B51" w:rsidRPr="009A5701" w:rsidRDefault="00B8470A" w:rsidP="006E219C">
      <w:pPr>
        <w:spacing w:line="360" w:lineRule="auto"/>
        <w:ind w:firstLine="369"/>
        <w:jc w:val="both"/>
        <w:rPr>
          <w:rFonts w:ascii="Times New Roman" w:hAnsi="Times New Roman"/>
          <w:sz w:val="26"/>
          <w:szCs w:val="26"/>
        </w:rPr>
      </w:pPr>
      <w:r>
        <w:rPr>
          <w:rFonts w:ascii="Times New Roman" w:hAnsi="Times New Roman"/>
          <w:sz w:val="26"/>
          <w:szCs w:val="26"/>
        </w:rPr>
        <w:t>1</w:t>
      </w:r>
      <w:r w:rsidR="00873E9D" w:rsidRPr="009A5701">
        <w:rPr>
          <w:rFonts w:ascii="Times New Roman" w:hAnsi="Times New Roman"/>
          <w:sz w:val="26"/>
          <w:szCs w:val="26"/>
        </w:rPr>
        <w:t xml:space="preserve">1.3 tỷ USD năm 2013 và ước tính khoảng 140 tỷ đô năm 2020 </w:t>
      </w:r>
      <w:r w:rsidR="00873E9D" w:rsidRPr="009A5701">
        <w:rPr>
          <w:rFonts w:ascii="Times New Roman" w:hAnsi="Times New Roman"/>
          <w:sz w:val="26"/>
          <w:szCs w:val="26"/>
          <w:vertAlign w:val="superscript"/>
        </w:rPr>
        <w:t>(</w:t>
      </w:r>
      <w:bookmarkStart w:id="85" w:name="_Ref472189754"/>
      <w:r w:rsidR="00873E9D" w:rsidRPr="009A5701">
        <w:rPr>
          <w:rStyle w:val="FootnoteReference"/>
          <w:rFonts w:ascii="Times New Roman" w:hAnsi="Times New Roman"/>
          <w:sz w:val="26"/>
          <w:szCs w:val="26"/>
        </w:rPr>
        <w:footnoteReference w:id="1"/>
      </w:r>
      <w:bookmarkEnd w:id="85"/>
      <w:r w:rsidR="00873E9D" w:rsidRPr="009A5701">
        <w:rPr>
          <w:rFonts w:ascii="Times New Roman" w:hAnsi="Times New Roman"/>
          <w:sz w:val="26"/>
          <w:szCs w:val="26"/>
          <w:vertAlign w:val="superscript"/>
        </w:rPr>
        <w:t>)</w:t>
      </w:r>
      <w:r w:rsidR="00873E9D" w:rsidRPr="009A5701">
        <w:rPr>
          <w:rFonts w:ascii="Times New Roman" w:hAnsi="Times New Roman"/>
          <w:sz w:val="26"/>
          <w:szCs w:val="26"/>
        </w:rPr>
        <w:t>.</w:t>
      </w:r>
    </w:p>
    <w:p w14:paraId="4202138D" w14:textId="08F86102" w:rsidR="00DA33AA" w:rsidRPr="009A5701" w:rsidRDefault="00DA33AA" w:rsidP="003F4DDE">
      <w:pPr>
        <w:spacing w:line="360" w:lineRule="auto"/>
        <w:jc w:val="both"/>
        <w:rPr>
          <w:rFonts w:ascii="Times New Roman" w:hAnsi="Times New Roman"/>
          <w:sz w:val="26"/>
          <w:szCs w:val="26"/>
        </w:rPr>
      </w:pPr>
      <w:r w:rsidRPr="009A5701">
        <w:rPr>
          <w:rFonts w:ascii="Times New Roman" w:hAnsi="Times New Roman"/>
          <w:sz w:val="26"/>
          <w:szCs w:val="26"/>
        </w:rPr>
        <w:lastRenderedPageBreak/>
        <w:t>Một số sản phẩm nổi bật:</w:t>
      </w:r>
    </w:p>
    <w:p w14:paraId="31AF1921" w14:textId="6A6365F8" w:rsidR="006900A0" w:rsidRPr="009A5701" w:rsidRDefault="006900A0" w:rsidP="00FD29AB">
      <w:pPr>
        <w:pStyle w:val="ListParagraph"/>
        <w:numPr>
          <w:ilvl w:val="0"/>
          <w:numId w:val="30"/>
        </w:numPr>
        <w:spacing w:line="360" w:lineRule="auto"/>
        <w:jc w:val="both"/>
        <w:rPr>
          <w:rFonts w:ascii="Times New Roman" w:hAnsi="Times New Roman" w:cs="Times New Roman"/>
          <w:sz w:val="26"/>
          <w:szCs w:val="26"/>
        </w:rPr>
      </w:pPr>
      <w:r w:rsidRPr="009A5701">
        <w:rPr>
          <w:rFonts w:ascii="Times New Roman" w:hAnsi="Times New Roman" w:cs="Times New Roman"/>
          <w:color w:val="000000" w:themeColor="text1"/>
          <w:sz w:val="26"/>
          <w:szCs w:val="26"/>
        </w:rPr>
        <w:t>Drone của công ty Urban Aeronautics của Israel</w:t>
      </w:r>
    </w:p>
    <w:p w14:paraId="25BC8D95" w14:textId="26D77AD0" w:rsidR="00DA33AA" w:rsidRPr="009A5701" w:rsidRDefault="00DA33AA" w:rsidP="00DA33AA">
      <w:pPr>
        <w:spacing w:line="360" w:lineRule="auto"/>
        <w:ind w:firstLine="369"/>
        <w:jc w:val="center"/>
        <w:rPr>
          <w:rFonts w:ascii="Times New Roman" w:hAnsi="Times New Roman"/>
          <w:sz w:val="26"/>
          <w:szCs w:val="26"/>
        </w:rPr>
      </w:pPr>
      <w:r w:rsidRPr="009A5701">
        <w:rPr>
          <w:rFonts w:ascii="Times New Roman" w:hAnsi="Times New Roman"/>
          <w:noProof/>
        </w:rPr>
        <w:drawing>
          <wp:inline distT="0" distB="0" distL="0" distR="0" wp14:anchorId="338F5155" wp14:editId="3822DB45">
            <wp:extent cx="3318736" cy="1800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3929" cy="1808466"/>
                    </a:xfrm>
                    <a:prstGeom prst="rect">
                      <a:avLst/>
                    </a:prstGeom>
                  </pic:spPr>
                </pic:pic>
              </a:graphicData>
            </a:graphic>
          </wp:inline>
        </w:drawing>
      </w:r>
    </w:p>
    <w:p w14:paraId="5CB4122B" w14:textId="2C54B5D3" w:rsidR="006900A0" w:rsidRPr="009A5701" w:rsidRDefault="006900A0" w:rsidP="00A05387">
      <w:pPr>
        <w:pStyle w:val="Heading1"/>
        <w:spacing w:line="360" w:lineRule="auto"/>
        <w:jc w:val="center"/>
        <w:rPr>
          <w:rFonts w:ascii="Times New Roman" w:eastAsiaTheme="minorHAnsi" w:hAnsi="Times New Roman" w:cs="Times New Roman"/>
          <w:color w:val="000000" w:themeColor="text1"/>
          <w:sz w:val="26"/>
          <w:szCs w:val="26"/>
        </w:rPr>
      </w:pPr>
      <w:bookmarkStart w:id="86" w:name="_Toc473481386"/>
      <w:bookmarkStart w:id="87" w:name="_Toc473481623"/>
      <w:bookmarkStart w:id="88" w:name="_Toc473482140"/>
      <w:bookmarkStart w:id="89" w:name="_Toc473484215"/>
      <w:bookmarkStart w:id="90" w:name="_Toc473484366"/>
      <w:bookmarkStart w:id="91" w:name="_Toc474362444"/>
      <w:bookmarkStart w:id="92" w:name="_Toc474362589"/>
      <w:r w:rsidRPr="009A5701">
        <w:rPr>
          <w:rFonts w:ascii="Times New Roman" w:hAnsi="Times New Roman" w:cs="Times New Roman"/>
          <w:color w:val="auto"/>
          <w:sz w:val="26"/>
          <w:szCs w:val="26"/>
        </w:rPr>
        <w:t xml:space="preserve">Hình </w:t>
      </w:r>
      <w:r w:rsidR="00B6328B">
        <w:rPr>
          <w:rFonts w:ascii="Times New Roman" w:hAnsi="Times New Roman" w:cs="Times New Roman"/>
          <w:color w:val="auto"/>
          <w:sz w:val="26"/>
          <w:szCs w:val="26"/>
        </w:rPr>
        <w:t>1</w:t>
      </w:r>
      <w:r w:rsidRPr="009A5701">
        <w:rPr>
          <w:rFonts w:ascii="Times New Roman" w:hAnsi="Times New Roman" w:cs="Times New Roman"/>
          <w:color w:val="auto"/>
          <w:sz w:val="26"/>
          <w:szCs w:val="26"/>
        </w:rPr>
        <w:t xml:space="preserve">.4 Quadcopter của công ty </w:t>
      </w:r>
      <w:r w:rsidRPr="009A5701">
        <w:rPr>
          <w:rFonts w:ascii="Times New Roman" w:eastAsiaTheme="minorHAnsi" w:hAnsi="Times New Roman" w:cs="Times New Roman"/>
          <w:color w:val="000000" w:themeColor="text1"/>
          <w:sz w:val="26"/>
          <w:szCs w:val="26"/>
        </w:rPr>
        <w:t>Urban Aeronautics</w:t>
      </w:r>
      <w:bookmarkEnd w:id="86"/>
      <w:bookmarkEnd w:id="87"/>
      <w:bookmarkEnd w:id="88"/>
      <w:bookmarkEnd w:id="89"/>
      <w:bookmarkEnd w:id="90"/>
      <w:bookmarkEnd w:id="91"/>
      <w:bookmarkEnd w:id="92"/>
    </w:p>
    <w:p w14:paraId="2FF91C96" w14:textId="218C9D9F" w:rsidR="00560B69" w:rsidRPr="009A5701" w:rsidRDefault="00A05387" w:rsidP="00A05387">
      <w:pPr>
        <w:spacing w:line="360" w:lineRule="auto"/>
        <w:ind w:firstLine="369"/>
        <w:jc w:val="both"/>
        <w:rPr>
          <w:rFonts w:ascii="Times New Roman" w:hAnsi="Times New Roman"/>
        </w:rPr>
      </w:pPr>
      <w:r w:rsidRPr="009A5701">
        <w:rPr>
          <w:rFonts w:ascii="Times New Roman" w:hAnsi="Times New Roman"/>
          <w:color w:val="000000" w:themeColor="text1"/>
          <w:sz w:val="26"/>
          <w:szCs w:val="26"/>
        </w:rPr>
        <w:t xml:space="preserve">Chiếc drone này có kích thước giống như một chiếc xe đã được phát triển 15 năm với mục đích sử dụng cho tìm kiếm cứu nạn, cứu thương trên chiến trường hoặc chuyên chở hàng hóa, binh lính tới những nơi trực thăng khó tiếp cận </w:t>
      </w:r>
      <w:r w:rsidRPr="009A5701">
        <w:rPr>
          <w:rFonts w:ascii="Times New Roman" w:hAnsi="Times New Roman"/>
          <w:color w:val="000000" w:themeColor="text1"/>
          <w:sz w:val="26"/>
          <w:szCs w:val="26"/>
          <w:vertAlign w:val="superscript"/>
        </w:rPr>
        <w:t>(</w:t>
      </w:r>
      <w:r w:rsidRPr="009A5701">
        <w:rPr>
          <w:rStyle w:val="FootnoteReference"/>
          <w:rFonts w:ascii="Times New Roman" w:hAnsi="Times New Roman"/>
          <w:color w:val="000000" w:themeColor="text1"/>
          <w:sz w:val="26"/>
          <w:szCs w:val="26"/>
        </w:rPr>
        <w:footnoteReference w:id="2"/>
      </w:r>
      <w:r w:rsidRPr="009A5701">
        <w:rPr>
          <w:rFonts w:ascii="Times New Roman" w:hAnsi="Times New Roman"/>
          <w:color w:val="000000" w:themeColor="text1"/>
          <w:sz w:val="26"/>
          <w:szCs w:val="26"/>
          <w:vertAlign w:val="superscript"/>
        </w:rPr>
        <w:t>)</w:t>
      </w:r>
      <w:r w:rsidRPr="009A5701">
        <w:rPr>
          <w:rFonts w:ascii="Times New Roman" w:hAnsi="Times New Roman"/>
          <w:color w:val="000000" w:themeColor="text1"/>
          <w:sz w:val="26"/>
          <w:szCs w:val="26"/>
        </w:rPr>
        <w:t>.</w:t>
      </w:r>
    </w:p>
    <w:p w14:paraId="25AD4922" w14:textId="4D618B90" w:rsidR="006900A0" w:rsidRPr="009A5701" w:rsidRDefault="006900A0" w:rsidP="00FD29AB">
      <w:pPr>
        <w:pStyle w:val="ListParagraph"/>
        <w:numPr>
          <w:ilvl w:val="0"/>
          <w:numId w:val="30"/>
        </w:numPr>
        <w:spacing w:line="360" w:lineRule="auto"/>
        <w:rPr>
          <w:rFonts w:ascii="Times New Roman" w:hAnsi="Times New Roman" w:cs="Times New Roman"/>
          <w:sz w:val="26"/>
          <w:szCs w:val="26"/>
        </w:rPr>
      </w:pPr>
      <w:r w:rsidRPr="009A5701">
        <w:rPr>
          <w:rFonts w:ascii="Times New Roman" w:hAnsi="Times New Roman" w:cs="Times New Roman"/>
          <w:sz w:val="26"/>
          <w:szCs w:val="26"/>
        </w:rPr>
        <w:t xml:space="preserve">Drone của hải quân Nga </w:t>
      </w:r>
      <w:r w:rsidR="00560B69" w:rsidRPr="009A5701">
        <w:rPr>
          <w:rFonts w:ascii="Times New Roman" w:hAnsi="Times New Roman" w:cs="Times New Roman"/>
          <w:sz w:val="26"/>
          <w:szCs w:val="26"/>
          <w:vertAlign w:val="superscript"/>
        </w:rPr>
        <w:t>(</w:t>
      </w:r>
      <w:r w:rsidR="00560B69" w:rsidRPr="009A5701">
        <w:rPr>
          <w:rStyle w:val="FootnoteReference"/>
          <w:rFonts w:ascii="Times New Roman" w:hAnsi="Times New Roman" w:cs="Times New Roman"/>
          <w:sz w:val="26"/>
          <w:szCs w:val="26"/>
        </w:rPr>
        <w:footnoteReference w:id="3"/>
      </w:r>
      <w:r w:rsidR="00560B69" w:rsidRPr="009A5701">
        <w:rPr>
          <w:rFonts w:ascii="Times New Roman" w:hAnsi="Times New Roman" w:cs="Times New Roman"/>
          <w:sz w:val="26"/>
          <w:szCs w:val="26"/>
          <w:vertAlign w:val="superscript"/>
        </w:rPr>
        <w:t>)</w:t>
      </w:r>
    </w:p>
    <w:p w14:paraId="0A1E0752" w14:textId="77777777" w:rsidR="006900A0" w:rsidRPr="009A5701" w:rsidRDefault="006900A0" w:rsidP="006900A0">
      <w:pPr>
        <w:pStyle w:val="ListParagraph"/>
        <w:ind w:left="729"/>
        <w:rPr>
          <w:rFonts w:ascii="Times New Roman" w:hAnsi="Times New Roman" w:cs="Times New Roman"/>
        </w:rPr>
      </w:pPr>
    </w:p>
    <w:p w14:paraId="7C059398" w14:textId="3BBED158" w:rsidR="006900A0" w:rsidRPr="009A5701" w:rsidRDefault="006900A0" w:rsidP="006900A0">
      <w:pPr>
        <w:pStyle w:val="ListParagraph"/>
        <w:ind w:left="729"/>
        <w:jc w:val="center"/>
        <w:rPr>
          <w:rFonts w:ascii="Times New Roman" w:hAnsi="Times New Roman" w:cs="Times New Roman"/>
        </w:rPr>
      </w:pPr>
      <w:r w:rsidRPr="009A5701">
        <w:rPr>
          <w:rFonts w:ascii="Times New Roman" w:hAnsi="Times New Roman" w:cs="Times New Roman"/>
          <w:noProof/>
        </w:rPr>
        <w:drawing>
          <wp:inline distT="0" distB="0" distL="0" distR="0" wp14:anchorId="2271DE88" wp14:editId="0AF891C3">
            <wp:extent cx="3409950" cy="182592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7450" cy="1835294"/>
                    </a:xfrm>
                    <a:prstGeom prst="rect">
                      <a:avLst/>
                    </a:prstGeom>
                  </pic:spPr>
                </pic:pic>
              </a:graphicData>
            </a:graphic>
          </wp:inline>
        </w:drawing>
      </w:r>
    </w:p>
    <w:p w14:paraId="741DFD5D" w14:textId="75F5970E" w:rsidR="006900A0" w:rsidRDefault="006900A0" w:rsidP="00A05387">
      <w:pPr>
        <w:pStyle w:val="Heading1"/>
        <w:spacing w:line="360" w:lineRule="auto"/>
        <w:jc w:val="center"/>
        <w:rPr>
          <w:rFonts w:ascii="Times New Roman" w:hAnsi="Times New Roman" w:cs="Times New Roman"/>
          <w:color w:val="auto"/>
          <w:sz w:val="26"/>
          <w:szCs w:val="26"/>
        </w:rPr>
      </w:pPr>
      <w:bookmarkStart w:id="93" w:name="_Toc473481387"/>
      <w:bookmarkStart w:id="94" w:name="_Toc473481624"/>
      <w:bookmarkStart w:id="95" w:name="_Toc473482141"/>
      <w:bookmarkStart w:id="96" w:name="_Toc473484216"/>
      <w:bookmarkStart w:id="97" w:name="_Toc473484367"/>
      <w:bookmarkStart w:id="98" w:name="_Toc474362445"/>
      <w:bookmarkStart w:id="99" w:name="_Toc474362590"/>
      <w:r w:rsidRPr="009A5701">
        <w:rPr>
          <w:rFonts w:ascii="Times New Roman" w:hAnsi="Times New Roman" w:cs="Times New Roman"/>
          <w:color w:val="auto"/>
          <w:sz w:val="26"/>
          <w:szCs w:val="26"/>
        </w:rPr>
        <w:t xml:space="preserve">Hình </w:t>
      </w:r>
      <w:r w:rsidR="00B6328B">
        <w:rPr>
          <w:rFonts w:ascii="Times New Roman" w:hAnsi="Times New Roman" w:cs="Times New Roman"/>
          <w:color w:val="auto"/>
          <w:sz w:val="26"/>
          <w:szCs w:val="26"/>
        </w:rPr>
        <w:t>1</w:t>
      </w:r>
      <w:r w:rsidRPr="009A5701">
        <w:rPr>
          <w:rFonts w:ascii="Times New Roman" w:hAnsi="Times New Roman" w:cs="Times New Roman"/>
          <w:color w:val="auto"/>
          <w:sz w:val="26"/>
          <w:szCs w:val="26"/>
        </w:rPr>
        <w:t>.5 Quadcopter của hải quân Nga</w:t>
      </w:r>
      <w:bookmarkEnd w:id="93"/>
      <w:bookmarkEnd w:id="94"/>
      <w:bookmarkEnd w:id="95"/>
      <w:bookmarkEnd w:id="96"/>
      <w:bookmarkEnd w:id="97"/>
      <w:bookmarkEnd w:id="98"/>
      <w:bookmarkEnd w:id="99"/>
    </w:p>
    <w:p w14:paraId="500DC70D" w14:textId="77777777" w:rsidR="00CB7EBF" w:rsidRPr="00CB7EBF" w:rsidRDefault="00CB7EBF" w:rsidP="00CB7EBF"/>
    <w:p w14:paraId="464FA131" w14:textId="77777777" w:rsidR="00042B44" w:rsidRDefault="00A05387" w:rsidP="00A05387">
      <w:pPr>
        <w:spacing w:line="360" w:lineRule="auto"/>
        <w:rPr>
          <w:rFonts w:ascii="Times New Roman" w:hAnsi="Times New Roman"/>
          <w:sz w:val="26"/>
          <w:szCs w:val="26"/>
        </w:rPr>
      </w:pPr>
      <w:r w:rsidRPr="009A5701">
        <w:rPr>
          <w:rFonts w:ascii="Times New Roman" w:hAnsi="Times New Roman"/>
          <w:sz w:val="26"/>
          <w:szCs w:val="26"/>
        </w:rPr>
        <w:t xml:space="preserve">     Chiếc </w:t>
      </w:r>
      <w:r w:rsidR="00A1743C" w:rsidRPr="009A5701">
        <w:rPr>
          <w:rFonts w:ascii="Times New Roman" w:hAnsi="Times New Roman"/>
          <w:sz w:val="26"/>
          <w:szCs w:val="26"/>
        </w:rPr>
        <w:t>máy bay</w:t>
      </w:r>
      <w:r w:rsidRPr="009A5701">
        <w:rPr>
          <w:rFonts w:ascii="Times New Roman" w:hAnsi="Times New Roman"/>
          <w:sz w:val="26"/>
          <w:szCs w:val="26"/>
        </w:rPr>
        <w:t xml:space="preserve"> hoạt động trên tàu chiến với thiế</w:t>
      </w:r>
      <w:r w:rsidR="00CB7EBF">
        <w:rPr>
          <w:rFonts w:ascii="Times New Roman" w:hAnsi="Times New Roman"/>
          <w:sz w:val="26"/>
          <w:szCs w:val="26"/>
        </w:rPr>
        <w:t xml:space="preserve">t kế thông minh đã trợ giúp đắc </w:t>
      </w:r>
    </w:p>
    <w:p w14:paraId="7CFC9F4E" w14:textId="77E7A100" w:rsidR="006900A0" w:rsidRPr="009A5701" w:rsidRDefault="00A05387" w:rsidP="00A05387">
      <w:pPr>
        <w:spacing w:line="360" w:lineRule="auto"/>
        <w:rPr>
          <w:rFonts w:ascii="Times New Roman" w:hAnsi="Times New Roman"/>
          <w:sz w:val="26"/>
          <w:szCs w:val="26"/>
        </w:rPr>
      </w:pPr>
      <w:r w:rsidRPr="009A5701">
        <w:rPr>
          <w:rFonts w:ascii="Times New Roman" w:hAnsi="Times New Roman"/>
          <w:sz w:val="26"/>
          <w:szCs w:val="26"/>
        </w:rPr>
        <w:t>lực cho hải quân Nga trong quá trình tìm kiếm cứu nạn và dò xét an ninh hàng hải.</w:t>
      </w:r>
    </w:p>
    <w:p w14:paraId="16E2CE4B" w14:textId="77777777" w:rsidR="00A05387" w:rsidRPr="009A5701" w:rsidRDefault="00A05387" w:rsidP="00FD29AB">
      <w:pPr>
        <w:pStyle w:val="Noidung"/>
        <w:numPr>
          <w:ilvl w:val="0"/>
          <w:numId w:val="30"/>
        </w:numPr>
      </w:pPr>
      <w:r w:rsidRPr="009A5701">
        <w:lastRenderedPageBreak/>
        <w:t xml:space="preserve">AR.Drone được điều khiển từ xa qua sóng </w:t>
      </w:r>
      <w:hyperlink r:id="rId17" w:history="1">
        <w:r w:rsidRPr="009A5701">
          <w:t>WiFi</w:t>
        </w:r>
      </w:hyperlink>
      <w:r w:rsidRPr="009A5701">
        <w:t xml:space="preserve"> do hãng Parrot phát triển.</w:t>
      </w:r>
    </w:p>
    <w:p w14:paraId="1610E333" w14:textId="77777777" w:rsidR="00A05387" w:rsidRPr="009A5701" w:rsidRDefault="00A05387" w:rsidP="00A05387">
      <w:pPr>
        <w:pStyle w:val="Hinh"/>
      </w:pPr>
      <w:r w:rsidRPr="009A5701">
        <w:rPr>
          <w:noProof/>
          <w:lang w:val="en-US" w:eastAsia="en-US"/>
        </w:rPr>
        <w:drawing>
          <wp:inline distT="0" distB="0" distL="0" distR="0" wp14:anchorId="1D435795" wp14:editId="3B83B244">
            <wp:extent cx="2965837" cy="1235896"/>
            <wp:effectExtent l="0" t="0" r="6350" b="2540"/>
            <wp:docPr id="12" name="Picture 12" descr="C:\Users\QuocTuanIT\Desktop\parrot-ardrone-20-00-700x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QuocTuanIT\Desktop\parrot-ardrone-20-00-700x7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351" cy="1254029"/>
                    </a:xfrm>
                    <a:prstGeom prst="rect">
                      <a:avLst/>
                    </a:prstGeom>
                    <a:noFill/>
                    <a:ln>
                      <a:noFill/>
                    </a:ln>
                  </pic:spPr>
                </pic:pic>
              </a:graphicData>
            </a:graphic>
          </wp:inline>
        </w:drawing>
      </w:r>
    </w:p>
    <w:p w14:paraId="20E8C7BD" w14:textId="45536426" w:rsidR="00A05387" w:rsidRPr="009A5701" w:rsidRDefault="00A05387" w:rsidP="00045AF7">
      <w:pPr>
        <w:pStyle w:val="Heading1"/>
        <w:spacing w:line="360" w:lineRule="auto"/>
        <w:jc w:val="center"/>
        <w:rPr>
          <w:rFonts w:ascii="Times New Roman" w:hAnsi="Times New Roman" w:cs="Times New Roman"/>
          <w:color w:val="auto"/>
          <w:sz w:val="26"/>
          <w:szCs w:val="26"/>
          <w:vertAlign w:val="superscript"/>
        </w:rPr>
      </w:pPr>
      <w:bookmarkStart w:id="100" w:name="_Toc440097449"/>
      <w:bookmarkStart w:id="101" w:name="_Toc473481388"/>
      <w:bookmarkStart w:id="102" w:name="_Toc473481625"/>
      <w:bookmarkStart w:id="103" w:name="_Toc473482142"/>
      <w:bookmarkStart w:id="104" w:name="_Toc473484217"/>
      <w:bookmarkStart w:id="105" w:name="_Toc473484368"/>
      <w:bookmarkStart w:id="106" w:name="_Toc474362446"/>
      <w:bookmarkStart w:id="107" w:name="_Toc474362591"/>
      <w:r w:rsidRPr="009A5701">
        <w:rPr>
          <w:rFonts w:ascii="Times New Roman" w:hAnsi="Times New Roman" w:cs="Times New Roman"/>
          <w:color w:val="auto"/>
          <w:sz w:val="26"/>
          <w:szCs w:val="26"/>
        </w:rPr>
        <w:t xml:space="preserve">Hình </w:t>
      </w:r>
      <w:r w:rsidR="00B6328B">
        <w:rPr>
          <w:rFonts w:ascii="Times New Roman" w:hAnsi="Times New Roman" w:cs="Times New Roman"/>
          <w:color w:val="auto"/>
          <w:sz w:val="26"/>
          <w:szCs w:val="26"/>
        </w:rPr>
        <w:t>1</w:t>
      </w:r>
      <w:r w:rsidR="006C21ED" w:rsidRPr="009A5701">
        <w:rPr>
          <w:rFonts w:ascii="Times New Roman" w:hAnsi="Times New Roman" w:cs="Times New Roman"/>
          <w:color w:val="auto"/>
          <w:sz w:val="26"/>
          <w:szCs w:val="26"/>
        </w:rPr>
        <w:t>.6</w:t>
      </w:r>
      <w:r w:rsidRPr="009A5701">
        <w:rPr>
          <w:rFonts w:ascii="Times New Roman" w:hAnsi="Times New Roman" w:cs="Times New Roman"/>
          <w:color w:val="auto"/>
          <w:sz w:val="26"/>
          <w:szCs w:val="26"/>
        </w:rPr>
        <w:t xml:space="preserve"> AR Drone của Parrot</w:t>
      </w:r>
      <w:r w:rsidRPr="009A5701">
        <w:rPr>
          <w:rFonts w:ascii="Times New Roman" w:hAnsi="Times New Roman" w:cs="Times New Roman"/>
          <w:color w:val="auto"/>
          <w:sz w:val="26"/>
          <w:szCs w:val="26"/>
          <w:vertAlign w:val="superscript"/>
        </w:rPr>
        <w:t>(</w:t>
      </w:r>
      <w:r w:rsidRPr="009A5701">
        <w:rPr>
          <w:rStyle w:val="FootnoteReference"/>
          <w:rFonts w:ascii="Times New Roman" w:hAnsi="Times New Roman" w:cs="Times New Roman"/>
          <w:color w:val="auto"/>
          <w:sz w:val="26"/>
          <w:szCs w:val="26"/>
        </w:rPr>
        <w:footnoteReference w:id="4"/>
      </w:r>
      <w:r w:rsidRPr="009A5701">
        <w:rPr>
          <w:rFonts w:ascii="Times New Roman" w:hAnsi="Times New Roman" w:cs="Times New Roman"/>
          <w:color w:val="auto"/>
          <w:sz w:val="26"/>
          <w:szCs w:val="26"/>
          <w:vertAlign w:val="superscript"/>
        </w:rPr>
        <w:t>)</w:t>
      </w:r>
      <w:bookmarkEnd w:id="100"/>
      <w:bookmarkEnd w:id="101"/>
      <w:bookmarkEnd w:id="102"/>
      <w:bookmarkEnd w:id="103"/>
      <w:bookmarkEnd w:id="104"/>
      <w:bookmarkEnd w:id="105"/>
      <w:bookmarkEnd w:id="106"/>
      <w:bookmarkEnd w:id="107"/>
    </w:p>
    <w:p w14:paraId="27DB7D6B" w14:textId="5404F618" w:rsidR="00045AF7" w:rsidRPr="009A5701" w:rsidRDefault="00045AF7" w:rsidP="00045AF7">
      <w:pPr>
        <w:spacing w:line="360" w:lineRule="auto"/>
        <w:jc w:val="both"/>
        <w:rPr>
          <w:rFonts w:ascii="Times New Roman" w:hAnsi="Times New Roman"/>
          <w:sz w:val="26"/>
          <w:szCs w:val="26"/>
        </w:rPr>
      </w:pPr>
      <w:r w:rsidRPr="009A5701">
        <w:rPr>
          <w:rFonts w:ascii="Times New Roman" w:hAnsi="Times New Roman"/>
          <w:sz w:val="26"/>
          <w:szCs w:val="26"/>
        </w:rPr>
        <w:t xml:space="preserve">     Máy bay không người lái vẫn đang được nhiều quốc gia chú trọng và đầu tư. Ưu điểm của loại thiết bị này là mục đích hướng đến của các nhà phát triển. Theo nghiên cứu của trang Cloud Tweaks thì sự phát triển drone phân theo quốc gia như sau </w:t>
      </w:r>
      <w:r w:rsidRPr="009A5701">
        <w:rPr>
          <w:rFonts w:ascii="Times New Roman" w:hAnsi="Times New Roman"/>
          <w:sz w:val="26"/>
          <w:szCs w:val="26"/>
          <w:vertAlign w:val="superscript"/>
        </w:rPr>
        <w:t>(</w:t>
      </w:r>
      <w:r w:rsidRPr="009A5701">
        <w:rPr>
          <w:rStyle w:val="FootnoteReference"/>
          <w:rFonts w:ascii="Times New Roman" w:hAnsi="Times New Roman"/>
          <w:sz w:val="26"/>
          <w:szCs w:val="26"/>
        </w:rPr>
        <w:footnoteReference w:id="5"/>
      </w:r>
      <w:r w:rsidRPr="009A5701">
        <w:rPr>
          <w:rFonts w:ascii="Times New Roman" w:hAnsi="Times New Roman"/>
          <w:sz w:val="26"/>
          <w:szCs w:val="26"/>
          <w:vertAlign w:val="superscript"/>
        </w:rPr>
        <w:t>)</w:t>
      </w:r>
      <w:r w:rsidRPr="009A5701">
        <w:rPr>
          <w:rFonts w:ascii="Times New Roman" w:hAnsi="Times New Roman"/>
          <w:sz w:val="26"/>
          <w:szCs w:val="26"/>
        </w:rPr>
        <w:t xml:space="preserve">: </w:t>
      </w:r>
    </w:p>
    <w:p w14:paraId="43896072" w14:textId="77777777" w:rsidR="00045AF7" w:rsidRPr="009A5701" w:rsidRDefault="00045AF7" w:rsidP="00045AF7">
      <w:pPr>
        <w:pStyle w:val="Hinh"/>
      </w:pPr>
      <w:r w:rsidRPr="009A5701">
        <w:rPr>
          <w:noProof/>
          <w:lang w:val="en-US" w:eastAsia="en-US"/>
        </w:rPr>
        <w:drawing>
          <wp:inline distT="0" distB="0" distL="0" distR="0" wp14:anchorId="78386D46" wp14:editId="7E1CFFA1">
            <wp:extent cx="3143250" cy="2277903"/>
            <wp:effectExtent l="0" t="0" r="0" b="8255"/>
            <wp:docPr id="146" name="Picture 146" descr="C:\Users\QuocTuan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QuocTuanIT\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4769" cy="2286251"/>
                    </a:xfrm>
                    <a:prstGeom prst="rect">
                      <a:avLst/>
                    </a:prstGeom>
                    <a:noFill/>
                    <a:ln>
                      <a:noFill/>
                    </a:ln>
                  </pic:spPr>
                </pic:pic>
              </a:graphicData>
            </a:graphic>
          </wp:inline>
        </w:drawing>
      </w:r>
    </w:p>
    <w:p w14:paraId="00CF32C6" w14:textId="4CDA2E3A" w:rsidR="00045AF7" w:rsidRPr="009A5701" w:rsidRDefault="00045AF7" w:rsidP="00A1743C">
      <w:pPr>
        <w:pStyle w:val="Heading1"/>
        <w:spacing w:line="360" w:lineRule="auto"/>
        <w:jc w:val="center"/>
        <w:rPr>
          <w:rFonts w:ascii="Times New Roman" w:hAnsi="Times New Roman" w:cs="Times New Roman"/>
          <w:color w:val="auto"/>
          <w:sz w:val="26"/>
          <w:szCs w:val="26"/>
        </w:rPr>
      </w:pPr>
      <w:bookmarkStart w:id="110" w:name="_Toc440097452"/>
      <w:bookmarkStart w:id="111" w:name="_Toc473481389"/>
      <w:bookmarkStart w:id="112" w:name="_Toc473481626"/>
      <w:bookmarkStart w:id="113" w:name="_Toc473482143"/>
      <w:bookmarkStart w:id="114" w:name="_Toc473484218"/>
      <w:bookmarkStart w:id="115" w:name="_Toc473484369"/>
      <w:bookmarkStart w:id="116" w:name="_Toc474362447"/>
      <w:bookmarkStart w:id="117" w:name="_Toc474362592"/>
      <w:r w:rsidRPr="009A5701">
        <w:rPr>
          <w:rFonts w:ascii="Times New Roman" w:hAnsi="Times New Roman" w:cs="Times New Roman"/>
          <w:color w:val="auto"/>
          <w:sz w:val="26"/>
          <w:szCs w:val="26"/>
        </w:rPr>
        <w:t xml:space="preserve">Hình </w:t>
      </w:r>
      <w:r w:rsidR="00B6328B">
        <w:rPr>
          <w:rFonts w:ascii="Times New Roman" w:hAnsi="Times New Roman" w:cs="Times New Roman"/>
          <w:color w:val="auto"/>
          <w:sz w:val="26"/>
          <w:szCs w:val="26"/>
        </w:rPr>
        <w:t>1</w:t>
      </w:r>
      <w:r w:rsidRPr="009A5701">
        <w:rPr>
          <w:rFonts w:ascii="Times New Roman" w:hAnsi="Times New Roman" w:cs="Times New Roman"/>
          <w:color w:val="auto"/>
          <w:sz w:val="26"/>
          <w:szCs w:val="26"/>
        </w:rPr>
        <w:t>.7 Sự phát triển máy bay không người lái theo quốc gia</w:t>
      </w:r>
      <w:bookmarkEnd w:id="110"/>
      <w:bookmarkEnd w:id="111"/>
      <w:bookmarkEnd w:id="112"/>
      <w:bookmarkEnd w:id="113"/>
      <w:bookmarkEnd w:id="114"/>
      <w:bookmarkEnd w:id="115"/>
      <w:bookmarkEnd w:id="116"/>
      <w:bookmarkEnd w:id="117"/>
    </w:p>
    <w:p w14:paraId="267B54D1" w14:textId="672318C5" w:rsidR="00041ACC" w:rsidRPr="009A5701" w:rsidRDefault="00AC312F" w:rsidP="00A1743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18" w:name="_Toc440097312"/>
      <w:bookmarkStart w:id="119" w:name="_Toc473484074"/>
      <w:bookmarkStart w:id="120" w:name="_Toc473484219"/>
      <w:bookmarkStart w:id="121" w:name="_Toc474362448"/>
      <w:bookmarkStart w:id="122" w:name="_Toc474362593"/>
      <w:r w:rsidRPr="009A5701">
        <w:rPr>
          <w:rFonts w:ascii="Times New Roman" w:hAnsi="Times New Roman" w:cs="Times New Roman"/>
          <w:b/>
          <w:color w:val="auto"/>
        </w:rPr>
        <w:t xml:space="preserve">1.4 </w:t>
      </w:r>
      <w:r w:rsidR="00041ACC" w:rsidRPr="009A5701">
        <w:rPr>
          <w:rFonts w:ascii="Times New Roman" w:hAnsi="Times New Roman" w:cs="Times New Roman"/>
          <w:b/>
          <w:color w:val="auto"/>
        </w:rPr>
        <w:t>Mục đích, đối tượng và phạm vi nghiên cứu</w:t>
      </w:r>
      <w:bookmarkEnd w:id="118"/>
      <w:bookmarkEnd w:id="119"/>
      <w:bookmarkEnd w:id="120"/>
      <w:bookmarkEnd w:id="121"/>
      <w:bookmarkEnd w:id="122"/>
    </w:p>
    <w:p w14:paraId="64718B46" w14:textId="1C251D55" w:rsidR="00041ACC" w:rsidRPr="009A5701"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123" w:name="_Toc440097313"/>
      <w:bookmarkStart w:id="124" w:name="_Toc473484075"/>
      <w:bookmarkStart w:id="125" w:name="_Toc473484220"/>
      <w:bookmarkStart w:id="126" w:name="_Toc474362449"/>
      <w:bookmarkStart w:id="127" w:name="_Toc474362594"/>
      <w:r w:rsidRPr="009A5701">
        <w:rPr>
          <w:rFonts w:ascii="Times New Roman" w:hAnsi="Times New Roman" w:cs="Times New Roman"/>
          <w:b/>
          <w:color w:val="auto"/>
          <w:sz w:val="26"/>
          <w:szCs w:val="26"/>
        </w:rPr>
        <w:t xml:space="preserve">1.4.1 </w:t>
      </w:r>
      <w:r w:rsidR="00041ACC" w:rsidRPr="009A5701">
        <w:rPr>
          <w:rFonts w:ascii="Times New Roman" w:hAnsi="Times New Roman" w:cs="Times New Roman"/>
          <w:b/>
          <w:color w:val="auto"/>
          <w:sz w:val="26"/>
          <w:szCs w:val="26"/>
        </w:rPr>
        <w:t>Mục đích nghiên cứu</w:t>
      </w:r>
      <w:bookmarkEnd w:id="123"/>
      <w:bookmarkEnd w:id="124"/>
      <w:bookmarkEnd w:id="125"/>
      <w:bookmarkEnd w:id="126"/>
      <w:bookmarkEnd w:id="127"/>
    </w:p>
    <w:p w14:paraId="441BC7FD" w14:textId="41E5EE43" w:rsidR="00EC586C" w:rsidRDefault="009A5701" w:rsidP="009C2504">
      <w:pPr>
        <w:spacing w:line="360" w:lineRule="auto"/>
        <w:ind w:firstLine="369"/>
        <w:jc w:val="both"/>
        <w:rPr>
          <w:rFonts w:ascii="Times New Roman" w:hAnsi="Times New Roman"/>
          <w:sz w:val="26"/>
          <w:szCs w:val="26"/>
        </w:rPr>
      </w:pPr>
      <w:r>
        <w:rPr>
          <w:rFonts w:ascii="Times New Roman" w:hAnsi="Times New Roman"/>
          <w:sz w:val="26"/>
          <w:szCs w:val="26"/>
        </w:rPr>
        <w:t xml:space="preserve">Khóa luận tập trung nghiên cứu và </w:t>
      </w:r>
      <w:r w:rsidR="00BA03B7">
        <w:rPr>
          <w:rFonts w:ascii="Times New Roman" w:hAnsi="Times New Roman"/>
          <w:sz w:val="26"/>
          <w:szCs w:val="26"/>
        </w:rPr>
        <w:t>điều khiển</w:t>
      </w:r>
      <w:r>
        <w:rPr>
          <w:rFonts w:ascii="Times New Roman" w:hAnsi="Times New Roman"/>
          <w:sz w:val="26"/>
          <w:szCs w:val="26"/>
        </w:rPr>
        <w:t xml:space="preserve"> quadcopter hoạt động ổn định</w:t>
      </w:r>
      <w:r w:rsidR="00EC586C">
        <w:rPr>
          <w:rFonts w:ascii="Times New Roman" w:hAnsi="Times New Roman"/>
          <w:sz w:val="26"/>
          <w:szCs w:val="26"/>
        </w:rPr>
        <w:t xml:space="preserve"> với hai</w:t>
      </w:r>
      <w:r w:rsidR="00CB7EBF">
        <w:rPr>
          <w:rFonts w:ascii="Times New Roman" w:hAnsi="Times New Roman"/>
          <w:sz w:val="26"/>
          <w:szCs w:val="26"/>
        </w:rPr>
        <w:t xml:space="preserve"> </w:t>
      </w:r>
      <w:r w:rsidR="00EC586C">
        <w:rPr>
          <w:rFonts w:ascii="Times New Roman" w:hAnsi="Times New Roman"/>
          <w:sz w:val="26"/>
          <w:szCs w:val="26"/>
        </w:rPr>
        <w:t xml:space="preserve">chế độ là </w:t>
      </w:r>
      <w:r w:rsidR="00AC2F52">
        <w:rPr>
          <w:rFonts w:ascii="Times New Roman" w:hAnsi="Times New Roman"/>
          <w:sz w:val="26"/>
          <w:szCs w:val="26"/>
        </w:rPr>
        <w:t>điều khiển bằng tay</w:t>
      </w:r>
      <w:r w:rsidR="00EC586C">
        <w:rPr>
          <w:rFonts w:ascii="Times New Roman" w:hAnsi="Times New Roman"/>
          <w:sz w:val="26"/>
          <w:szCs w:val="26"/>
        </w:rPr>
        <w:t xml:space="preserve"> và </w:t>
      </w:r>
      <w:r w:rsidR="00AC2F52">
        <w:rPr>
          <w:rFonts w:ascii="Times New Roman" w:hAnsi="Times New Roman"/>
          <w:sz w:val="26"/>
          <w:szCs w:val="26"/>
        </w:rPr>
        <w:t>tự động</w:t>
      </w:r>
      <w:r w:rsidR="00EC586C">
        <w:rPr>
          <w:rFonts w:ascii="Times New Roman" w:hAnsi="Times New Roman"/>
          <w:sz w:val="26"/>
          <w:szCs w:val="26"/>
        </w:rPr>
        <w:t>.</w:t>
      </w:r>
    </w:p>
    <w:p w14:paraId="09A9AE56" w14:textId="7A753343" w:rsidR="003F4DDE" w:rsidRDefault="002E1B97" w:rsidP="009C2504">
      <w:pPr>
        <w:spacing w:line="360" w:lineRule="auto"/>
        <w:ind w:firstLine="369"/>
        <w:jc w:val="both"/>
        <w:rPr>
          <w:rFonts w:ascii="Times New Roman" w:hAnsi="Times New Roman"/>
          <w:sz w:val="26"/>
          <w:szCs w:val="26"/>
        </w:rPr>
      </w:pPr>
      <w:r>
        <w:rPr>
          <w:rFonts w:ascii="Times New Roman" w:hAnsi="Times New Roman"/>
          <w:sz w:val="26"/>
          <w:szCs w:val="26"/>
        </w:rPr>
        <w:t xml:space="preserve">Khóa luận sử dụng </w:t>
      </w:r>
      <w:r w:rsidRPr="00DB6BB6">
        <w:rPr>
          <w:rFonts w:ascii="Times New Roman" w:hAnsi="Times New Roman"/>
          <w:color w:val="000000" w:themeColor="text1"/>
          <w:sz w:val="26"/>
          <w:szCs w:val="26"/>
        </w:rPr>
        <w:t xml:space="preserve">board </w:t>
      </w:r>
      <w:r w:rsidR="00DB6BB6">
        <w:rPr>
          <w:rFonts w:ascii="Times New Roman" w:hAnsi="Times New Roman"/>
          <w:sz w:val="26"/>
          <w:szCs w:val="26"/>
        </w:rPr>
        <w:t xml:space="preserve">Raspberry Pi 2 Model B </w:t>
      </w:r>
      <w:r>
        <w:rPr>
          <w:rFonts w:ascii="Times New Roman" w:hAnsi="Times New Roman"/>
          <w:sz w:val="26"/>
          <w:szCs w:val="26"/>
        </w:rPr>
        <w:t xml:space="preserve">và </w:t>
      </w:r>
      <w:r w:rsidR="00DB6BB6">
        <w:rPr>
          <w:rFonts w:ascii="Times New Roman" w:hAnsi="Times New Roman"/>
          <w:sz w:val="26"/>
          <w:szCs w:val="26"/>
        </w:rPr>
        <w:t xml:space="preserve">board </w:t>
      </w:r>
      <w:r>
        <w:rPr>
          <w:rFonts w:ascii="Times New Roman" w:hAnsi="Times New Roman"/>
          <w:sz w:val="26"/>
          <w:szCs w:val="26"/>
        </w:rPr>
        <w:t>Tiva</w:t>
      </w:r>
      <w:ins w:id="128" w:author="duy phan" w:date="2017-02-07T04:36:00Z">
        <w:r w:rsidR="00A14A11">
          <w:rPr>
            <w:rFonts w:ascii="Times New Roman" w:hAnsi="Times New Roman"/>
            <w:sz w:val="26"/>
            <w:szCs w:val="26"/>
          </w:rPr>
          <w:t xml:space="preserve"> </w:t>
        </w:r>
      </w:ins>
      <w:r w:rsidR="00DB6BB6">
        <w:rPr>
          <w:rFonts w:ascii="Times New Roman" w:hAnsi="Times New Roman"/>
          <w:sz w:val="26"/>
          <w:szCs w:val="26"/>
        </w:rPr>
        <w:t>Launchpad</w:t>
      </w:r>
      <w:r>
        <w:rPr>
          <w:rFonts w:ascii="Times New Roman" w:hAnsi="Times New Roman"/>
          <w:sz w:val="26"/>
          <w:szCs w:val="26"/>
        </w:rPr>
        <w:t xml:space="preserve"> làm</w:t>
      </w:r>
    </w:p>
    <w:p w14:paraId="7F0DB942" w14:textId="77777777" w:rsidR="00DC3CFD" w:rsidRDefault="002B6FA1" w:rsidP="003F4DDE">
      <w:pPr>
        <w:spacing w:line="360" w:lineRule="auto"/>
        <w:jc w:val="both"/>
        <w:rPr>
          <w:rFonts w:ascii="Times New Roman" w:hAnsi="Times New Roman"/>
          <w:sz w:val="26"/>
          <w:szCs w:val="26"/>
        </w:rPr>
      </w:pPr>
      <w:r>
        <w:rPr>
          <w:rFonts w:ascii="Times New Roman" w:hAnsi="Times New Roman"/>
          <w:sz w:val="26"/>
          <w:szCs w:val="26"/>
        </w:rPr>
        <w:t xml:space="preserve">Board </w:t>
      </w:r>
      <w:r w:rsidR="00BA03B7">
        <w:rPr>
          <w:rFonts w:ascii="Times New Roman" w:hAnsi="Times New Roman"/>
          <w:sz w:val="26"/>
          <w:szCs w:val="26"/>
        </w:rPr>
        <w:t xml:space="preserve">điều khiển </w:t>
      </w:r>
      <w:r w:rsidR="002E1B97">
        <w:rPr>
          <w:rFonts w:ascii="Times New Roman" w:hAnsi="Times New Roman"/>
          <w:sz w:val="26"/>
          <w:szCs w:val="26"/>
        </w:rPr>
        <w:t xml:space="preserve">trung tâm, cùng với nhiều module hỗ trợ khác như GPS, ESC, </w:t>
      </w:r>
    </w:p>
    <w:p w14:paraId="18C22340" w14:textId="4C8927DD" w:rsidR="003F4DDE" w:rsidRDefault="002E1B97" w:rsidP="003F4DDE">
      <w:pPr>
        <w:spacing w:line="360" w:lineRule="auto"/>
        <w:jc w:val="both"/>
        <w:rPr>
          <w:rFonts w:ascii="Times New Roman" w:hAnsi="Times New Roman"/>
          <w:sz w:val="26"/>
          <w:szCs w:val="26"/>
        </w:rPr>
      </w:pPr>
      <w:r w:rsidRPr="002E1B97">
        <w:rPr>
          <w:rFonts w:ascii="Times New Roman" w:hAnsi="Times New Roman"/>
          <w:sz w:val="26"/>
          <w:szCs w:val="26"/>
        </w:rPr>
        <w:lastRenderedPageBreak/>
        <w:t>motor, cánh quạt</w:t>
      </w:r>
      <w:r>
        <w:rPr>
          <w:rFonts w:ascii="Times New Roman" w:hAnsi="Times New Roman"/>
          <w:sz w:val="26"/>
          <w:szCs w:val="26"/>
        </w:rPr>
        <w:t>,… để tạo nên một hệ thống hoàn chỉnh.</w:t>
      </w:r>
      <w:r w:rsidR="00A14A11">
        <w:rPr>
          <w:rFonts w:ascii="Times New Roman" w:hAnsi="Times New Roman"/>
          <w:sz w:val="26"/>
          <w:szCs w:val="26"/>
        </w:rPr>
        <w:t xml:space="preserve"> Cụ thể đề tài khóa luận </w:t>
      </w:r>
    </w:p>
    <w:p w14:paraId="052AE491" w14:textId="6ACF0A0A" w:rsidR="002E1B97" w:rsidRDefault="00A14A11" w:rsidP="003F4DDE">
      <w:pPr>
        <w:spacing w:line="360" w:lineRule="auto"/>
        <w:jc w:val="both"/>
        <w:rPr>
          <w:rFonts w:ascii="Times New Roman" w:hAnsi="Times New Roman"/>
          <w:sz w:val="26"/>
          <w:szCs w:val="26"/>
        </w:rPr>
      </w:pPr>
      <w:r>
        <w:rPr>
          <w:rFonts w:ascii="Times New Roman" w:hAnsi="Times New Roman"/>
          <w:sz w:val="26"/>
          <w:szCs w:val="26"/>
        </w:rPr>
        <w:t>thực hiện:</w:t>
      </w:r>
    </w:p>
    <w:p w14:paraId="26086D6C" w14:textId="77777777" w:rsidR="002E1B97" w:rsidRDefault="002E1B97" w:rsidP="009C2504">
      <w:pPr>
        <w:pStyle w:val="ListParagraph"/>
        <w:numPr>
          <w:ilvl w:val="0"/>
          <w:numId w:val="30"/>
        </w:numPr>
        <w:spacing w:line="360" w:lineRule="auto"/>
        <w:jc w:val="both"/>
        <w:rPr>
          <w:rFonts w:ascii="Times New Roman" w:hAnsi="Times New Roman"/>
          <w:sz w:val="26"/>
          <w:szCs w:val="26"/>
        </w:rPr>
      </w:pPr>
      <w:r>
        <w:rPr>
          <w:rFonts w:ascii="Times New Roman" w:hAnsi="Times New Roman"/>
          <w:sz w:val="26"/>
          <w:szCs w:val="26"/>
        </w:rPr>
        <w:t>Xây dựng một client – server để thực hiện giao tiếp giữa người dùng và các board trung tâm.</w:t>
      </w:r>
    </w:p>
    <w:p w14:paraId="2C5A9A35" w14:textId="77777777" w:rsidR="002E1B97" w:rsidRPr="002E1B97" w:rsidRDefault="002E1B97" w:rsidP="00FD29AB">
      <w:pPr>
        <w:pStyle w:val="ListParagraph"/>
        <w:numPr>
          <w:ilvl w:val="0"/>
          <w:numId w:val="30"/>
        </w:numPr>
        <w:spacing w:line="360" w:lineRule="auto"/>
        <w:jc w:val="both"/>
        <w:rPr>
          <w:rFonts w:ascii="Times New Roman" w:hAnsi="Times New Roman"/>
          <w:sz w:val="26"/>
          <w:szCs w:val="26"/>
        </w:rPr>
      </w:pPr>
      <w:r>
        <w:rPr>
          <w:rFonts w:ascii="Times New Roman" w:hAnsi="Times New Roman"/>
          <w:sz w:val="26"/>
          <w:szCs w:val="26"/>
        </w:rPr>
        <w:t>Xây dựng ứng dụng cho điện thoại Android để điều khiển máy bay</w:t>
      </w:r>
    </w:p>
    <w:p w14:paraId="4FF061A0" w14:textId="164030AD" w:rsidR="00A1743C" w:rsidRPr="002E1B97" w:rsidRDefault="00EC586C" w:rsidP="00FD29AB">
      <w:pPr>
        <w:pStyle w:val="ListParagraph"/>
        <w:numPr>
          <w:ilvl w:val="0"/>
          <w:numId w:val="30"/>
        </w:numPr>
        <w:spacing w:line="360" w:lineRule="auto"/>
        <w:jc w:val="both"/>
        <w:rPr>
          <w:rFonts w:ascii="Times New Roman" w:hAnsi="Times New Roman"/>
          <w:sz w:val="26"/>
          <w:szCs w:val="26"/>
        </w:rPr>
      </w:pPr>
      <w:r w:rsidRPr="002E1B97">
        <w:rPr>
          <w:rFonts w:ascii="Times New Roman" w:hAnsi="Times New Roman"/>
          <w:sz w:val="26"/>
          <w:szCs w:val="26"/>
        </w:rPr>
        <w:t xml:space="preserve">Ở chế độ </w:t>
      </w:r>
      <w:r w:rsidR="002E1B97" w:rsidRPr="002E1B97">
        <w:rPr>
          <w:rFonts w:ascii="Times New Roman" w:hAnsi="Times New Roman"/>
          <w:sz w:val="26"/>
          <w:szCs w:val="26"/>
        </w:rPr>
        <w:t>manual</w:t>
      </w:r>
      <w:r w:rsidRPr="002E1B97">
        <w:rPr>
          <w:rFonts w:ascii="Times New Roman" w:hAnsi="Times New Roman"/>
          <w:sz w:val="26"/>
          <w:szCs w:val="26"/>
        </w:rPr>
        <w:t>, máy bay</w:t>
      </w:r>
      <w:r w:rsidR="009A5701" w:rsidRPr="002E1B97">
        <w:rPr>
          <w:rFonts w:ascii="Times New Roman" w:hAnsi="Times New Roman"/>
          <w:sz w:val="26"/>
          <w:szCs w:val="26"/>
        </w:rPr>
        <w:t xml:space="preserve"> </w:t>
      </w:r>
      <w:r w:rsidRPr="002E1B97">
        <w:rPr>
          <w:rFonts w:ascii="Times New Roman" w:hAnsi="Times New Roman"/>
          <w:sz w:val="26"/>
          <w:szCs w:val="26"/>
        </w:rPr>
        <w:t xml:space="preserve">di chuyển theo sự điều khiển của người dùng thông qua điện thoại Android. </w:t>
      </w:r>
    </w:p>
    <w:p w14:paraId="40DC0EED" w14:textId="21ED58AF" w:rsidR="00EC586C" w:rsidRDefault="00EC586C" w:rsidP="00FD29AB">
      <w:pPr>
        <w:pStyle w:val="ListParagraph"/>
        <w:numPr>
          <w:ilvl w:val="0"/>
          <w:numId w:val="14"/>
        </w:numPr>
        <w:spacing w:line="360" w:lineRule="auto"/>
        <w:jc w:val="both"/>
        <w:rPr>
          <w:rFonts w:ascii="Times New Roman" w:hAnsi="Times New Roman"/>
          <w:sz w:val="26"/>
          <w:szCs w:val="26"/>
        </w:rPr>
      </w:pPr>
      <w:r w:rsidRPr="002E1B97">
        <w:rPr>
          <w:rFonts w:ascii="Times New Roman" w:hAnsi="Times New Roman"/>
          <w:sz w:val="26"/>
          <w:szCs w:val="26"/>
        </w:rPr>
        <w:t xml:space="preserve">Ở chế độ </w:t>
      </w:r>
      <w:r w:rsidR="002E1B97" w:rsidRPr="002E1B97">
        <w:rPr>
          <w:rFonts w:ascii="Times New Roman" w:hAnsi="Times New Roman"/>
          <w:sz w:val="26"/>
          <w:szCs w:val="26"/>
        </w:rPr>
        <w:t>auto, drone sẽ bay theo một bản đồ được lưu sẵn trên điện thoạ</w:t>
      </w:r>
      <w:r w:rsidR="002E1B97">
        <w:rPr>
          <w:rFonts w:ascii="Times New Roman" w:hAnsi="Times New Roman"/>
          <w:sz w:val="26"/>
          <w:szCs w:val="26"/>
        </w:rPr>
        <w:t>i Android.</w:t>
      </w:r>
    </w:p>
    <w:p w14:paraId="20B314D8" w14:textId="77777777" w:rsidR="002E1B97" w:rsidRDefault="002E1B97" w:rsidP="00FD29AB">
      <w:pPr>
        <w:pStyle w:val="Noidung"/>
        <w:numPr>
          <w:ilvl w:val="0"/>
          <w:numId w:val="14"/>
        </w:numPr>
      </w:pPr>
      <w:r>
        <w:t>Tìm hiểu và ứng dụng bộ lọc số trong việc lọc nhiễu tín hiệu đọc về từ con quay hồi chuyển.</w:t>
      </w:r>
    </w:p>
    <w:p w14:paraId="7A2CEE4E" w14:textId="77777777" w:rsidR="002E1B97" w:rsidRDefault="002E1B97" w:rsidP="00FD29AB">
      <w:pPr>
        <w:pStyle w:val="Noidung"/>
        <w:numPr>
          <w:ilvl w:val="0"/>
          <w:numId w:val="14"/>
        </w:numPr>
      </w:pPr>
      <w:r>
        <w:t>Ứng dụng giải thuật PID vào hệ thống để xây dựng thuật toán điều khiển máy bay.</w:t>
      </w:r>
    </w:p>
    <w:p w14:paraId="36CB447E" w14:textId="26879A5B" w:rsidR="00CB3EC9" w:rsidRDefault="00CB3EC9" w:rsidP="00FD29AB">
      <w:pPr>
        <w:pStyle w:val="Noidung"/>
        <w:numPr>
          <w:ilvl w:val="0"/>
          <w:numId w:val="14"/>
        </w:numPr>
      </w:pPr>
      <w:r>
        <w:t>Tìm hiểu và giao tiếp các module MPU 6050, GPS, RF với hệ thống.</w:t>
      </w:r>
    </w:p>
    <w:p w14:paraId="3B395C3E" w14:textId="4198B4E5" w:rsidR="00CB3EC9" w:rsidRDefault="00CB3EC9" w:rsidP="00FD29AB">
      <w:pPr>
        <w:pStyle w:val="Noidung"/>
        <w:numPr>
          <w:ilvl w:val="0"/>
          <w:numId w:val="14"/>
        </w:numPr>
      </w:pPr>
      <w:r>
        <w:t>Xác định năng lượng cần thiết cho quá trình bay.</w:t>
      </w:r>
    </w:p>
    <w:p w14:paraId="35C5FBE5" w14:textId="66B15B8C" w:rsidR="002E1B97" w:rsidRPr="002E1B97" w:rsidRDefault="002E1B97" w:rsidP="00FD29AB">
      <w:pPr>
        <w:pStyle w:val="Noidung"/>
        <w:numPr>
          <w:ilvl w:val="0"/>
          <w:numId w:val="14"/>
        </w:numPr>
      </w:pPr>
      <w:r>
        <w:t>Xây dự</w:t>
      </w:r>
      <w:r w:rsidR="006D5B57">
        <w:t>ng giải thuật</w:t>
      </w:r>
      <w:r>
        <w:t xml:space="preserve"> bay thẳng cho máy bay.</w:t>
      </w:r>
    </w:p>
    <w:p w14:paraId="76E123AB" w14:textId="3AD52271" w:rsidR="00041ACC" w:rsidRDefault="00AC312F" w:rsidP="00606836">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129" w:name="_Toc440097314"/>
      <w:bookmarkStart w:id="130" w:name="_Toc473484076"/>
      <w:bookmarkStart w:id="131" w:name="_Toc473484221"/>
      <w:bookmarkStart w:id="132" w:name="_Toc474362450"/>
      <w:bookmarkStart w:id="133" w:name="_Toc474362595"/>
      <w:r w:rsidRPr="009A5701">
        <w:rPr>
          <w:rFonts w:ascii="Times New Roman" w:hAnsi="Times New Roman" w:cs="Times New Roman"/>
          <w:b/>
          <w:color w:val="auto"/>
          <w:sz w:val="26"/>
          <w:szCs w:val="26"/>
        </w:rPr>
        <w:t xml:space="preserve">1.4.2 </w:t>
      </w:r>
      <w:r w:rsidR="00041ACC" w:rsidRPr="009A5701">
        <w:rPr>
          <w:rFonts w:ascii="Times New Roman" w:hAnsi="Times New Roman" w:cs="Times New Roman"/>
          <w:b/>
          <w:color w:val="auto"/>
          <w:sz w:val="26"/>
          <w:szCs w:val="26"/>
        </w:rPr>
        <w:t>Đối tượng nghiên cứu</w:t>
      </w:r>
      <w:bookmarkEnd w:id="129"/>
      <w:bookmarkEnd w:id="130"/>
      <w:bookmarkEnd w:id="131"/>
      <w:bookmarkEnd w:id="132"/>
      <w:bookmarkEnd w:id="133"/>
    </w:p>
    <w:p w14:paraId="666B6535" w14:textId="06403497" w:rsidR="00BB572B" w:rsidRPr="00606836" w:rsidRDefault="00606836" w:rsidP="00606836">
      <w:pPr>
        <w:spacing w:line="360" w:lineRule="auto"/>
        <w:ind w:firstLine="369"/>
        <w:jc w:val="both"/>
        <w:rPr>
          <w:rFonts w:ascii="Times New Roman" w:hAnsi="Times New Roman"/>
          <w:sz w:val="26"/>
          <w:szCs w:val="26"/>
        </w:rPr>
      </w:pPr>
      <w:r>
        <w:rPr>
          <w:rFonts w:ascii="Times New Roman" w:hAnsi="Times New Roman"/>
          <w:sz w:val="26"/>
          <w:szCs w:val="26"/>
        </w:rPr>
        <w:t>Các thiết bị lắp ráp, mô hình máy bay và hệ thống điều khiển qua điện thoại để cân bằng máy bay, đồng thời bay theo mục đích người dùng.</w:t>
      </w:r>
    </w:p>
    <w:p w14:paraId="5F3A945D" w14:textId="5B321A0F" w:rsidR="00041ACC" w:rsidRPr="009A5701"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134" w:name="_Toc440097315"/>
      <w:bookmarkStart w:id="135" w:name="_Toc473484077"/>
      <w:bookmarkStart w:id="136" w:name="_Toc473484222"/>
      <w:bookmarkStart w:id="137" w:name="_Toc474362451"/>
      <w:bookmarkStart w:id="138" w:name="_Toc474362596"/>
      <w:r w:rsidRPr="009A5701">
        <w:rPr>
          <w:rFonts w:ascii="Times New Roman" w:hAnsi="Times New Roman" w:cs="Times New Roman"/>
          <w:b/>
          <w:color w:val="auto"/>
          <w:sz w:val="26"/>
          <w:szCs w:val="26"/>
        </w:rPr>
        <w:t xml:space="preserve">1.4.3 </w:t>
      </w:r>
      <w:r w:rsidR="00041ACC" w:rsidRPr="009A5701">
        <w:rPr>
          <w:rFonts w:ascii="Times New Roman" w:hAnsi="Times New Roman" w:cs="Times New Roman"/>
          <w:b/>
          <w:color w:val="auto"/>
          <w:sz w:val="26"/>
          <w:szCs w:val="26"/>
        </w:rPr>
        <w:t>Phạm vi nghiên cứu</w:t>
      </w:r>
      <w:bookmarkEnd w:id="134"/>
      <w:bookmarkEnd w:id="135"/>
      <w:bookmarkEnd w:id="136"/>
      <w:bookmarkEnd w:id="137"/>
      <w:bookmarkEnd w:id="138"/>
    </w:p>
    <w:p w14:paraId="655A90B2" w14:textId="73F3FECA" w:rsidR="00041ACC" w:rsidRPr="009A5701" w:rsidRDefault="00041ACC" w:rsidP="009C2504">
      <w:pPr>
        <w:pStyle w:val="Noidung"/>
        <w:ind w:firstLine="374"/>
      </w:pPr>
      <w:r w:rsidRPr="009A5701">
        <w:t>Trong giới hạn của đề tài</w:t>
      </w:r>
      <w:r w:rsidR="00AC312F" w:rsidRPr="009A5701">
        <w:t>,</w:t>
      </w:r>
      <w:r w:rsidRPr="009A5701">
        <w:t xml:space="preserve"> nhóm giới hạn nghiên cứu thiết kế hệ thống máy </w:t>
      </w:r>
      <w:r w:rsidR="00AC312F" w:rsidRPr="009A5701">
        <w:t>bay và lập trình</w:t>
      </w:r>
      <w:r w:rsidRPr="009A5701">
        <w:t xml:space="preserve"> điều khiển </w:t>
      </w:r>
      <w:r w:rsidR="00AC312F" w:rsidRPr="009A5701">
        <w:t>quá trình bay thẳng</w:t>
      </w:r>
      <w:r w:rsidRPr="009A5701">
        <w:t xml:space="preserve"> cho máy bay</w:t>
      </w:r>
      <w:r w:rsidR="003301FD">
        <w:t xml:space="preserve"> theo một bản đồ lưu sẵn</w:t>
      </w:r>
      <w:r w:rsidRPr="009A5701">
        <w:t>.</w:t>
      </w:r>
      <w:ins w:id="139" w:author="duy phan" w:date="2017-02-07T04:37:00Z">
        <w:r w:rsidR="00AF58B3">
          <w:t xml:space="preserve"> </w:t>
        </w:r>
      </w:ins>
      <w:r w:rsidR="00886E92">
        <w:t>Cụ</w:t>
      </w:r>
      <w:r w:rsidR="00AF58B3">
        <w:t xml:space="preserve"> thể là bay qua 2 điểm hoặc nhiều điểm, </w:t>
      </w:r>
      <w:r w:rsidR="009C2504">
        <w:t>thời gian bay phụ thuộc vào năng lượng được cung cấp trên máy bay, với</w:t>
      </w:r>
      <w:r w:rsidR="00AF58B3">
        <w:t xml:space="preserve"> phạm vi điều khiển </w:t>
      </w:r>
      <w:r w:rsidR="009C2504">
        <w:t>trong tầm bán kính khoảng 500m. Máy bay có thể bay ở độ cao tối đa là 100m trong điều khiển thời tiết bình thường và ít vật cản hoặc môi trường ít biến động.</w:t>
      </w:r>
    </w:p>
    <w:p w14:paraId="5E6DDF7E" w14:textId="3AD5B9CC" w:rsidR="00041ACC" w:rsidRPr="009A5701"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40" w:name="_Toc440097316"/>
      <w:bookmarkStart w:id="141" w:name="_Toc473484078"/>
      <w:bookmarkStart w:id="142" w:name="_Toc473484223"/>
      <w:bookmarkStart w:id="143" w:name="_Toc474362452"/>
      <w:bookmarkStart w:id="144" w:name="_Toc474362597"/>
      <w:r w:rsidRPr="009A5701">
        <w:rPr>
          <w:rFonts w:ascii="Times New Roman" w:hAnsi="Times New Roman" w:cs="Times New Roman"/>
          <w:b/>
          <w:color w:val="auto"/>
        </w:rPr>
        <w:lastRenderedPageBreak/>
        <w:t xml:space="preserve">1.5 </w:t>
      </w:r>
      <w:r w:rsidR="00041ACC" w:rsidRPr="009A5701">
        <w:rPr>
          <w:rFonts w:ascii="Times New Roman" w:hAnsi="Times New Roman" w:cs="Times New Roman"/>
          <w:b/>
          <w:color w:val="auto"/>
        </w:rPr>
        <w:t>Phương pháp nghiên cứu</w:t>
      </w:r>
      <w:bookmarkEnd w:id="140"/>
      <w:bookmarkEnd w:id="141"/>
      <w:bookmarkEnd w:id="142"/>
      <w:bookmarkEnd w:id="143"/>
      <w:bookmarkEnd w:id="144"/>
    </w:p>
    <w:p w14:paraId="3823D504" w14:textId="3582AA04" w:rsidR="00041ACC"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145" w:name="_Toc440097317"/>
      <w:bookmarkStart w:id="146" w:name="_Toc473484079"/>
      <w:bookmarkStart w:id="147" w:name="_Toc473484224"/>
      <w:bookmarkStart w:id="148" w:name="_Toc474362453"/>
      <w:bookmarkStart w:id="149" w:name="_Toc474362598"/>
      <w:r w:rsidRPr="009A5701">
        <w:rPr>
          <w:rFonts w:ascii="Times New Roman" w:hAnsi="Times New Roman" w:cs="Times New Roman"/>
          <w:b/>
          <w:color w:val="auto"/>
          <w:sz w:val="26"/>
          <w:szCs w:val="26"/>
        </w:rPr>
        <w:t xml:space="preserve">1.5.1 </w:t>
      </w:r>
      <w:r w:rsidR="00041ACC" w:rsidRPr="009A5701">
        <w:rPr>
          <w:rFonts w:ascii="Times New Roman" w:hAnsi="Times New Roman" w:cs="Times New Roman"/>
          <w:b/>
          <w:color w:val="auto"/>
          <w:sz w:val="26"/>
          <w:szCs w:val="26"/>
        </w:rPr>
        <w:t>Phương pháp nghiên cứu trực tiếp</w:t>
      </w:r>
      <w:bookmarkEnd w:id="145"/>
      <w:bookmarkEnd w:id="146"/>
      <w:bookmarkEnd w:id="147"/>
      <w:bookmarkEnd w:id="148"/>
      <w:bookmarkEnd w:id="149"/>
    </w:p>
    <w:p w14:paraId="4AA0773A" w14:textId="627FB53C" w:rsidR="003301FD" w:rsidRDefault="003301FD" w:rsidP="003301FD">
      <w:pPr>
        <w:pStyle w:val="Noidung"/>
      </w:pPr>
      <w:r>
        <w:t xml:space="preserve">Đặc điểm của phương pháp này chính là xác định trực tiếp được lời giải qua một thủ tục tính toán (công thức, hệ luật, định luật…) hoặc qua các bước căn bản để có được lời giải. Ngoài ra, việc giải quyết vấn đề trên máy tính chỉ là thao tác lập trình hay là sự chuyển đổi lời giải từ ngôn ngữ bên ngoài sang các ngôn ngữ được sử dụng trong máy tính. Ở đây, nhóm đã sử dụng </w:t>
      </w:r>
      <w:r w:rsidRPr="00314F03">
        <w:t>ngôn ngữ lập trình C</w:t>
      </w:r>
      <w:r>
        <w:rPr>
          <w:i/>
        </w:rPr>
        <w:t xml:space="preserve"> </w:t>
      </w:r>
      <w:r>
        <w:t>để hiện thực các chức năng cần có</w:t>
      </w:r>
      <w:r w:rsidR="00606836">
        <w:t xml:space="preserve"> cho hệ thống</w:t>
      </w:r>
      <w:r>
        <w:t>.</w:t>
      </w:r>
    </w:p>
    <w:p w14:paraId="16FDA3D7" w14:textId="5165E599" w:rsidR="00041ACC" w:rsidRPr="009A5701" w:rsidRDefault="00AC312F" w:rsidP="00AC312F">
      <w:pPr>
        <w:pStyle w:val="Heading3"/>
        <w:keepNext w:val="0"/>
        <w:keepLines w:val="0"/>
        <w:numPr>
          <w:ilvl w:val="2"/>
          <w:numId w:val="0"/>
        </w:numPr>
        <w:spacing w:before="120" w:after="120" w:line="360" w:lineRule="auto"/>
        <w:ind w:left="720" w:hanging="351"/>
        <w:jc w:val="both"/>
        <w:rPr>
          <w:rFonts w:ascii="Times New Roman" w:hAnsi="Times New Roman" w:cs="Times New Roman"/>
          <w:b/>
          <w:color w:val="auto"/>
          <w:sz w:val="26"/>
          <w:szCs w:val="26"/>
        </w:rPr>
      </w:pPr>
      <w:bookmarkStart w:id="150" w:name="_Toc440097318"/>
      <w:bookmarkStart w:id="151" w:name="_Toc473484080"/>
      <w:bookmarkStart w:id="152" w:name="_Toc473484225"/>
      <w:bookmarkStart w:id="153" w:name="_Toc474362454"/>
      <w:bookmarkStart w:id="154" w:name="_Toc474362599"/>
      <w:r w:rsidRPr="009A5701">
        <w:rPr>
          <w:rFonts w:ascii="Times New Roman" w:hAnsi="Times New Roman" w:cs="Times New Roman"/>
          <w:b/>
          <w:color w:val="auto"/>
          <w:sz w:val="26"/>
          <w:szCs w:val="26"/>
        </w:rPr>
        <w:t xml:space="preserve">1.5.2 </w:t>
      </w:r>
      <w:r w:rsidR="00041ACC" w:rsidRPr="009A5701">
        <w:rPr>
          <w:rFonts w:ascii="Times New Roman" w:hAnsi="Times New Roman" w:cs="Times New Roman"/>
          <w:b/>
          <w:color w:val="auto"/>
          <w:sz w:val="26"/>
          <w:szCs w:val="26"/>
        </w:rPr>
        <w:t>Phương pháp nghiên cứu gián tiếp</w:t>
      </w:r>
      <w:bookmarkEnd w:id="150"/>
      <w:bookmarkEnd w:id="151"/>
      <w:bookmarkEnd w:id="152"/>
      <w:bookmarkEnd w:id="153"/>
      <w:bookmarkEnd w:id="154"/>
    </w:p>
    <w:p w14:paraId="0FB5EC9B" w14:textId="55A76937" w:rsidR="00041ACC" w:rsidRPr="009A5701" w:rsidRDefault="00041ACC" w:rsidP="00BB572B">
      <w:pPr>
        <w:pStyle w:val="Noidung"/>
      </w:pPr>
      <w:r w:rsidRPr="009A5701">
        <w:t>Phương pháp thử - sai được sử dụng để tìm ra kết quả của bài toán.</w:t>
      </w:r>
      <w:r w:rsidR="003301FD">
        <w:t xml:space="preserve"> </w:t>
      </w:r>
      <w:r w:rsidRPr="009A5701">
        <w:t>Các nguyên lý áp dụng trong phương pháp này bao gồm:</w:t>
      </w:r>
    </w:p>
    <w:p w14:paraId="5142C1B0" w14:textId="77777777" w:rsidR="00041ACC" w:rsidRPr="009A5701" w:rsidRDefault="00041ACC" w:rsidP="00041ACC">
      <w:pPr>
        <w:pStyle w:val="Noidung"/>
      </w:pPr>
      <w:r w:rsidRPr="00314F03">
        <w:t>Nguyên lý vét cạn toàn bộ</w:t>
      </w:r>
      <w:r w:rsidRPr="009A5701">
        <w:t>: Đây là phương pháp đơn giản nhất, liệt kê tất cả các trường hợp có thể xảy ra.</w:t>
      </w:r>
    </w:p>
    <w:p w14:paraId="090D4C71" w14:textId="77777777" w:rsidR="00041ACC" w:rsidRPr="009A5701" w:rsidRDefault="00041ACC" w:rsidP="00041ACC">
      <w:pPr>
        <w:pStyle w:val="Noidung"/>
      </w:pPr>
      <w:r w:rsidRPr="00314F03">
        <w:t>Nguyên lý mắt lưới:</w:t>
      </w:r>
      <w:r w:rsidRPr="009A5701">
        <w:t xml:space="preserve"> Vận dụng nguyên lý này để sàn lọc ra những trường hợp nào phù hợp với các điều kiện đưa ra, giống như lưới bắt cá chỉ bắt được những con các có kích thước lớn hơn kích thước của mắt lưới.</w:t>
      </w:r>
    </w:p>
    <w:p w14:paraId="79E28535" w14:textId="77777777" w:rsidR="00041ACC" w:rsidRPr="009A5701" w:rsidRDefault="00041ACC" w:rsidP="00041ACC">
      <w:pPr>
        <w:pStyle w:val="Noidung"/>
      </w:pPr>
      <w:r w:rsidRPr="00314F03">
        <w:t>Nguyên lý thu gọn không gian tìm kiếm:</w:t>
      </w:r>
      <w:r w:rsidRPr="009A5701">
        <w:t xml:space="preserve"> Loại bỏ những trường hợp hoặc nhóm trường hợp chắc chắn không dẫn đến lời giải.</w:t>
      </w:r>
    </w:p>
    <w:p w14:paraId="021D2982" w14:textId="261DB722" w:rsidR="00041ACC" w:rsidRPr="009A5701" w:rsidRDefault="00AC312F" w:rsidP="00041ACC">
      <w:pPr>
        <w:pStyle w:val="Heading2"/>
        <w:keepNext w:val="0"/>
        <w:keepLines w:val="0"/>
        <w:numPr>
          <w:ilvl w:val="1"/>
          <w:numId w:val="0"/>
        </w:numPr>
        <w:spacing w:before="120" w:after="120" w:line="360" w:lineRule="auto"/>
        <w:ind w:left="576" w:hanging="576"/>
        <w:jc w:val="both"/>
        <w:rPr>
          <w:rFonts w:ascii="Times New Roman" w:hAnsi="Times New Roman" w:cs="Times New Roman"/>
          <w:b/>
          <w:color w:val="auto"/>
        </w:rPr>
      </w:pPr>
      <w:bookmarkStart w:id="155" w:name="_Toc440097319"/>
      <w:bookmarkStart w:id="156" w:name="_Toc473484081"/>
      <w:bookmarkStart w:id="157" w:name="_Toc473484226"/>
      <w:bookmarkStart w:id="158" w:name="_Toc474362455"/>
      <w:bookmarkStart w:id="159" w:name="_Toc474362600"/>
      <w:r w:rsidRPr="009A5701">
        <w:rPr>
          <w:rFonts w:ascii="Times New Roman" w:hAnsi="Times New Roman" w:cs="Times New Roman"/>
          <w:b/>
          <w:color w:val="auto"/>
        </w:rPr>
        <w:t xml:space="preserve">1.6 </w:t>
      </w:r>
      <w:r w:rsidR="00041ACC" w:rsidRPr="009A5701">
        <w:rPr>
          <w:rFonts w:ascii="Times New Roman" w:hAnsi="Times New Roman" w:cs="Times New Roman"/>
          <w:b/>
          <w:color w:val="auto"/>
        </w:rPr>
        <w:t>Ý nghĩa lý luận và thực tiễn của đề tài</w:t>
      </w:r>
      <w:bookmarkEnd w:id="155"/>
      <w:bookmarkEnd w:id="156"/>
      <w:bookmarkEnd w:id="157"/>
      <w:bookmarkEnd w:id="158"/>
      <w:bookmarkEnd w:id="159"/>
    </w:p>
    <w:p w14:paraId="59D4C510" w14:textId="6D7BA838" w:rsidR="009A7DE0" w:rsidRDefault="00E510F0" w:rsidP="00E510F0">
      <w:pPr>
        <w:spacing w:line="360" w:lineRule="auto"/>
        <w:ind w:firstLine="576"/>
        <w:jc w:val="both"/>
        <w:rPr>
          <w:rFonts w:ascii="Times New Roman" w:hAnsi="Times New Roman"/>
          <w:sz w:val="26"/>
          <w:szCs w:val="26"/>
        </w:rPr>
      </w:pPr>
      <w:r w:rsidRPr="00E510F0">
        <w:rPr>
          <w:rFonts w:ascii="Times New Roman" w:hAnsi="Times New Roman"/>
          <w:sz w:val="26"/>
          <w:szCs w:val="26"/>
        </w:rPr>
        <w:t xml:space="preserve">Tình hình </w:t>
      </w:r>
      <w:r w:rsidR="003E306B" w:rsidRPr="00E510F0">
        <w:rPr>
          <w:rFonts w:ascii="Times New Roman" w:hAnsi="Times New Roman"/>
          <w:sz w:val="26"/>
          <w:szCs w:val="26"/>
        </w:rPr>
        <w:t>nghiên cứu</w:t>
      </w:r>
      <w:r>
        <w:rPr>
          <w:rFonts w:ascii="Times New Roman" w:hAnsi="Times New Roman"/>
          <w:sz w:val="26"/>
          <w:szCs w:val="26"/>
        </w:rPr>
        <w:t xml:space="preserve"> drone</w:t>
      </w:r>
      <w:r w:rsidR="003E306B" w:rsidRPr="00E510F0">
        <w:rPr>
          <w:rFonts w:ascii="Times New Roman" w:hAnsi="Times New Roman"/>
          <w:sz w:val="26"/>
          <w:szCs w:val="26"/>
        </w:rPr>
        <w:t xml:space="preserve"> trong một đất nước </w:t>
      </w:r>
      <w:r w:rsidR="003E306B" w:rsidRPr="00DB6BB6">
        <w:rPr>
          <w:rFonts w:ascii="Times New Roman" w:hAnsi="Times New Roman"/>
          <w:color w:val="000000" w:themeColor="text1"/>
          <w:sz w:val="26"/>
          <w:szCs w:val="26"/>
        </w:rPr>
        <w:t xml:space="preserve">còn khó khăn lạc hậu </w:t>
      </w:r>
      <w:r w:rsidR="003E306B" w:rsidRPr="00E510F0">
        <w:rPr>
          <w:rFonts w:ascii="Times New Roman" w:hAnsi="Times New Roman"/>
          <w:sz w:val="26"/>
          <w:szCs w:val="26"/>
        </w:rPr>
        <w:t xml:space="preserve">đã và đang gặp nhiều khó khăn. </w:t>
      </w:r>
      <w:r>
        <w:rPr>
          <w:rFonts w:ascii="Times New Roman" w:hAnsi="Times New Roman"/>
          <w:sz w:val="26"/>
          <w:szCs w:val="26"/>
        </w:rPr>
        <w:t>Vì vậy,</w:t>
      </w:r>
      <w:r w:rsidR="003E306B" w:rsidRPr="00E510F0">
        <w:rPr>
          <w:rFonts w:ascii="Times New Roman" w:hAnsi="Times New Roman"/>
          <w:sz w:val="26"/>
          <w:szCs w:val="26"/>
        </w:rPr>
        <w:t xml:space="preserve"> </w:t>
      </w:r>
      <w:r w:rsidRPr="00E510F0">
        <w:rPr>
          <w:rFonts w:ascii="Times New Roman" w:hAnsi="Times New Roman"/>
          <w:sz w:val="26"/>
          <w:szCs w:val="26"/>
        </w:rPr>
        <w:t>việc</w:t>
      </w:r>
      <w:r w:rsidR="003E306B" w:rsidRPr="00E510F0">
        <w:rPr>
          <w:rFonts w:ascii="Times New Roman" w:hAnsi="Times New Roman"/>
          <w:sz w:val="26"/>
          <w:szCs w:val="26"/>
        </w:rPr>
        <w:t xml:space="preserve"> </w:t>
      </w:r>
      <w:r w:rsidR="00693F98">
        <w:rPr>
          <w:rFonts w:ascii="Times New Roman" w:hAnsi="Times New Roman"/>
          <w:sz w:val="26"/>
          <w:szCs w:val="26"/>
        </w:rPr>
        <w:t>điều khiển</w:t>
      </w:r>
      <w:r w:rsidR="003E306B" w:rsidRPr="00E510F0">
        <w:rPr>
          <w:rFonts w:ascii="Times New Roman" w:hAnsi="Times New Roman"/>
          <w:sz w:val="26"/>
          <w:szCs w:val="26"/>
        </w:rPr>
        <w:t xml:space="preserve"> thành công một máy bay không người lái, hoạt động tự động </w:t>
      </w:r>
      <w:r w:rsidRPr="00E510F0">
        <w:rPr>
          <w:rFonts w:ascii="Times New Roman" w:hAnsi="Times New Roman"/>
          <w:sz w:val="26"/>
          <w:szCs w:val="26"/>
        </w:rPr>
        <w:t xml:space="preserve">thành công </w:t>
      </w:r>
      <w:r w:rsidR="003E306B" w:rsidRPr="00E510F0">
        <w:rPr>
          <w:rFonts w:ascii="Times New Roman" w:hAnsi="Times New Roman"/>
          <w:sz w:val="26"/>
          <w:szCs w:val="26"/>
        </w:rPr>
        <w:t>sẽ giải qu</w:t>
      </w:r>
      <w:r w:rsidRPr="00E510F0">
        <w:rPr>
          <w:rFonts w:ascii="Times New Roman" w:hAnsi="Times New Roman"/>
          <w:sz w:val="26"/>
          <w:szCs w:val="26"/>
        </w:rPr>
        <w:t xml:space="preserve">yết được nhiều vấn đề trong xã hội </w:t>
      </w:r>
      <w:r>
        <w:rPr>
          <w:rFonts w:ascii="Times New Roman" w:hAnsi="Times New Roman"/>
          <w:sz w:val="26"/>
          <w:szCs w:val="26"/>
        </w:rPr>
        <w:t>và</w:t>
      </w:r>
      <w:r w:rsidRPr="00E510F0">
        <w:rPr>
          <w:rFonts w:ascii="Times New Roman" w:hAnsi="Times New Roman"/>
          <w:sz w:val="26"/>
          <w:szCs w:val="26"/>
        </w:rPr>
        <w:t xml:space="preserve"> đón đầu được công nghệ mới. Nước ta sẽ không còn phải nhập khẩu các drone từ nước ngoài, cũng như có thể phát triển trong các hệ thống lớn hơn.</w:t>
      </w:r>
    </w:p>
    <w:p w14:paraId="73F42570" w14:textId="307CE186" w:rsidR="00E510F0" w:rsidRPr="00E510F0" w:rsidRDefault="00E510F0" w:rsidP="00E510F0">
      <w:pPr>
        <w:spacing w:line="360" w:lineRule="auto"/>
        <w:ind w:firstLine="576"/>
        <w:jc w:val="both"/>
        <w:rPr>
          <w:rFonts w:ascii="Times New Roman" w:hAnsi="Times New Roman"/>
          <w:sz w:val="26"/>
          <w:szCs w:val="26"/>
        </w:rPr>
      </w:pPr>
      <w:r>
        <w:rPr>
          <w:rFonts w:ascii="Times New Roman" w:hAnsi="Times New Roman"/>
          <w:sz w:val="26"/>
          <w:szCs w:val="26"/>
        </w:rPr>
        <w:t xml:space="preserve">Kết quả của đề tài cho thấy tính khả thi trong nghiên cứu, mở ra nhiều định hướng cho sinh viên khoa Kĩ Thuật Máy Tính nói riêng cũng như sinh viên ngành kĩ thuật nói chung, góp phần thúc đẩy nhiều đề tài nghiên cứu hơn nữa cho khoa học. </w:t>
      </w:r>
    </w:p>
    <w:p w14:paraId="79BF822A" w14:textId="7C61D40D" w:rsidR="00383E6D" w:rsidRPr="009A5701" w:rsidRDefault="00383E6D" w:rsidP="00B17EE5">
      <w:pPr>
        <w:pStyle w:val="Heading1"/>
        <w:spacing w:line="360" w:lineRule="auto"/>
        <w:jc w:val="center"/>
        <w:rPr>
          <w:rFonts w:ascii="Times New Roman" w:hAnsi="Times New Roman" w:cs="Times New Roman"/>
          <w:b/>
          <w:color w:val="auto"/>
          <w:sz w:val="28"/>
          <w:szCs w:val="28"/>
        </w:rPr>
      </w:pPr>
      <w:bookmarkStart w:id="160" w:name="_Toc473484082"/>
      <w:bookmarkStart w:id="161" w:name="_Toc473484227"/>
      <w:bookmarkStart w:id="162" w:name="_Toc474362456"/>
      <w:bookmarkStart w:id="163" w:name="_Toc474362601"/>
      <w:r w:rsidRPr="009A5701">
        <w:rPr>
          <w:rFonts w:ascii="Times New Roman" w:hAnsi="Times New Roman" w:cs="Times New Roman"/>
          <w:b/>
          <w:color w:val="auto"/>
          <w:sz w:val="28"/>
          <w:szCs w:val="28"/>
        </w:rPr>
        <w:lastRenderedPageBreak/>
        <w:t xml:space="preserve">CHƯƠNG 2. </w:t>
      </w:r>
      <w:r w:rsidR="00650655" w:rsidRPr="009A5701">
        <w:rPr>
          <w:rFonts w:ascii="Times New Roman" w:hAnsi="Times New Roman" w:cs="Times New Roman"/>
          <w:b/>
          <w:color w:val="auto"/>
          <w:sz w:val="28"/>
          <w:szCs w:val="28"/>
        </w:rPr>
        <w:t>CƠ SỞ LÝ THUYẾT</w:t>
      </w:r>
      <w:bookmarkEnd w:id="160"/>
      <w:bookmarkEnd w:id="161"/>
      <w:bookmarkEnd w:id="162"/>
      <w:bookmarkEnd w:id="163"/>
    </w:p>
    <w:p w14:paraId="2FEB2032" w14:textId="5C8AC61D" w:rsidR="00475DF7" w:rsidRPr="009A5701" w:rsidRDefault="00475DF7" w:rsidP="00FD29AB">
      <w:pPr>
        <w:pStyle w:val="Heading2"/>
        <w:numPr>
          <w:ilvl w:val="1"/>
          <w:numId w:val="29"/>
        </w:numPr>
        <w:spacing w:line="360" w:lineRule="auto"/>
        <w:rPr>
          <w:rFonts w:ascii="Times New Roman" w:hAnsi="Times New Roman" w:cs="Times New Roman"/>
          <w:b/>
          <w:color w:val="auto"/>
        </w:rPr>
      </w:pPr>
      <w:bookmarkStart w:id="164" w:name="_Toc473484083"/>
      <w:bookmarkStart w:id="165" w:name="_Toc473484228"/>
      <w:bookmarkStart w:id="166" w:name="_Toc474362457"/>
      <w:bookmarkStart w:id="167" w:name="_Toc474362602"/>
      <w:r w:rsidRPr="009A5701">
        <w:rPr>
          <w:rFonts w:ascii="Times New Roman" w:hAnsi="Times New Roman" w:cs="Times New Roman"/>
          <w:b/>
          <w:color w:val="auto"/>
        </w:rPr>
        <w:t>Giới thiệu mô hình máy bay Quadcopter</w:t>
      </w:r>
      <w:bookmarkEnd w:id="164"/>
      <w:bookmarkEnd w:id="165"/>
      <w:bookmarkEnd w:id="166"/>
      <w:bookmarkEnd w:id="167"/>
    </w:p>
    <w:p w14:paraId="6A3EF5D4" w14:textId="37823C6F" w:rsidR="00475DF7" w:rsidRPr="009A5701" w:rsidRDefault="00475DF7" w:rsidP="00475DF7">
      <w:pPr>
        <w:pStyle w:val="Heading3"/>
        <w:spacing w:line="360" w:lineRule="auto"/>
        <w:ind w:firstLine="390"/>
        <w:rPr>
          <w:rFonts w:ascii="Times New Roman" w:hAnsi="Times New Roman" w:cs="Times New Roman"/>
        </w:rPr>
      </w:pPr>
      <w:bookmarkStart w:id="168" w:name="_Toc473484084"/>
      <w:bookmarkStart w:id="169" w:name="_Toc473484229"/>
      <w:bookmarkStart w:id="170" w:name="_Toc474362458"/>
      <w:bookmarkStart w:id="171" w:name="_Toc474362603"/>
      <w:r w:rsidRPr="009A5701">
        <w:rPr>
          <w:rFonts w:ascii="Times New Roman" w:hAnsi="Times New Roman" w:cs="Times New Roman"/>
          <w:b/>
          <w:color w:val="auto"/>
          <w:sz w:val="26"/>
          <w:szCs w:val="26"/>
        </w:rPr>
        <w:t>2.1.1 Sơ lược về cấu tạo</w:t>
      </w:r>
      <w:bookmarkEnd w:id="168"/>
      <w:bookmarkEnd w:id="169"/>
      <w:bookmarkEnd w:id="170"/>
      <w:bookmarkEnd w:id="171"/>
    </w:p>
    <w:p w14:paraId="0C69B3CA" w14:textId="5F9682C5" w:rsidR="00475DF7" w:rsidRPr="009A5701" w:rsidRDefault="005673AF" w:rsidP="00E525C4">
      <w:pPr>
        <w:spacing w:line="360" w:lineRule="auto"/>
        <w:ind w:firstLine="390"/>
        <w:jc w:val="both"/>
        <w:rPr>
          <w:rFonts w:ascii="Times New Roman" w:hAnsi="Times New Roman"/>
        </w:rPr>
      </w:pPr>
      <w:r>
        <w:rPr>
          <w:rFonts w:ascii="Times New Roman" w:hAnsi="Times New Roman"/>
          <w:sz w:val="26"/>
          <w:szCs w:val="26"/>
        </w:rPr>
        <w:t>Quadcopter</w:t>
      </w:r>
      <w:r w:rsidR="00475DF7" w:rsidRPr="009A5701">
        <w:rPr>
          <w:rFonts w:ascii="Times New Roman" w:hAnsi="Times New Roman"/>
          <w:sz w:val="26"/>
          <w:szCs w:val="26"/>
        </w:rPr>
        <w:t xml:space="preserve"> là một thiết bị bay lên theo phương thẳng đứng, với bốn động cơ có gắn cánh quạt được bố trí lần lượt tại bốn đỉnh của một khung chữ thập đối xứng.</w:t>
      </w:r>
    </w:p>
    <w:p w14:paraId="4E2303D4" w14:textId="77777777" w:rsidR="00475DF7" w:rsidRPr="009A5701" w:rsidRDefault="00475DF7" w:rsidP="00475DF7">
      <w:pPr>
        <w:rPr>
          <w:rFonts w:ascii="Times New Roman" w:hAnsi="Times New Roman"/>
        </w:rPr>
      </w:pPr>
    </w:p>
    <w:p w14:paraId="3056C5BE" w14:textId="77777777" w:rsidR="00475DF7" w:rsidRPr="009A5701" w:rsidRDefault="00475DF7" w:rsidP="00475DF7">
      <w:pPr>
        <w:jc w:val="center"/>
        <w:rPr>
          <w:rFonts w:ascii="Times New Roman" w:hAnsi="Times New Roman"/>
        </w:rPr>
      </w:pPr>
      <w:r w:rsidRPr="009A5701">
        <w:rPr>
          <w:rFonts w:ascii="Times New Roman" w:hAnsi="Times New Roman"/>
          <w:noProof/>
        </w:rPr>
        <w:drawing>
          <wp:inline distT="0" distB="0" distL="0" distR="0" wp14:anchorId="0134CC8E" wp14:editId="48665199">
            <wp:extent cx="3924300" cy="2596558"/>
            <wp:effectExtent l="0" t="0" r="0" b="0"/>
            <wp:docPr id="26" name="Picture 26" descr="Mô hình bay Quadcopter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bay Quadcopter (P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2361" cy="2621741"/>
                    </a:xfrm>
                    <a:prstGeom prst="rect">
                      <a:avLst/>
                    </a:prstGeom>
                    <a:noFill/>
                    <a:ln>
                      <a:noFill/>
                    </a:ln>
                  </pic:spPr>
                </pic:pic>
              </a:graphicData>
            </a:graphic>
          </wp:inline>
        </w:drawing>
      </w:r>
    </w:p>
    <w:p w14:paraId="0BECC8D1" w14:textId="77777777" w:rsidR="00475DF7" w:rsidRPr="009A5701" w:rsidRDefault="00475DF7" w:rsidP="00475DF7">
      <w:pPr>
        <w:jc w:val="center"/>
        <w:rPr>
          <w:rFonts w:ascii="Times New Roman" w:hAnsi="Times New Roman"/>
        </w:rPr>
      </w:pPr>
    </w:p>
    <w:p w14:paraId="15E0B5A6" w14:textId="06DD60BC" w:rsidR="00475DF7" w:rsidRPr="009A5701" w:rsidRDefault="00475DF7" w:rsidP="00475DF7">
      <w:pPr>
        <w:pStyle w:val="Heading1"/>
        <w:jc w:val="center"/>
        <w:rPr>
          <w:rFonts w:ascii="Times New Roman" w:hAnsi="Times New Roman" w:cs="Times New Roman"/>
          <w:color w:val="auto"/>
          <w:sz w:val="26"/>
          <w:szCs w:val="26"/>
        </w:rPr>
      </w:pPr>
      <w:bookmarkStart w:id="172" w:name="_Toc455101819"/>
      <w:bookmarkStart w:id="173" w:name="_Toc473481401"/>
      <w:bookmarkStart w:id="174" w:name="_Toc473481638"/>
      <w:bookmarkStart w:id="175" w:name="_Toc473482155"/>
      <w:bookmarkStart w:id="176" w:name="_Toc473484230"/>
      <w:bookmarkStart w:id="177" w:name="_Toc473484381"/>
      <w:bookmarkStart w:id="178" w:name="_Toc474362459"/>
      <w:bookmarkStart w:id="179" w:name="_Toc474362604"/>
      <w:r w:rsidRPr="009A5701">
        <w:rPr>
          <w:rFonts w:ascii="Times New Roman" w:hAnsi="Times New Roman" w:cs="Times New Roman"/>
          <w:color w:val="auto"/>
          <w:sz w:val="26"/>
          <w:szCs w:val="26"/>
        </w:rPr>
        <w:t>Hìn</w:t>
      </w:r>
      <w:r w:rsidR="00AD4EFD" w:rsidRPr="009A5701">
        <w:rPr>
          <w:rFonts w:ascii="Times New Roman" w:hAnsi="Times New Roman" w:cs="Times New Roman"/>
          <w:color w:val="auto"/>
          <w:sz w:val="26"/>
          <w:szCs w:val="26"/>
        </w:rPr>
        <w:t>h 2</w:t>
      </w:r>
      <w:r w:rsidRPr="009A5701">
        <w:rPr>
          <w:rFonts w:ascii="Times New Roman" w:hAnsi="Times New Roman" w:cs="Times New Roman"/>
          <w:color w:val="auto"/>
          <w:sz w:val="26"/>
          <w:szCs w:val="26"/>
        </w:rPr>
        <w:t>.1 Mô hình Quadcopter</w:t>
      </w:r>
      <w:bookmarkEnd w:id="172"/>
      <w:bookmarkEnd w:id="173"/>
      <w:bookmarkEnd w:id="174"/>
      <w:bookmarkEnd w:id="175"/>
      <w:bookmarkEnd w:id="176"/>
      <w:bookmarkEnd w:id="177"/>
      <w:bookmarkEnd w:id="178"/>
      <w:bookmarkEnd w:id="179"/>
    </w:p>
    <w:p w14:paraId="68A54BDD" w14:textId="77777777" w:rsidR="00475DF7" w:rsidRPr="009A5701" w:rsidRDefault="00475DF7" w:rsidP="00475DF7">
      <w:pPr>
        <w:jc w:val="center"/>
        <w:rPr>
          <w:rFonts w:ascii="Times New Roman" w:hAnsi="Times New Roman"/>
        </w:rPr>
      </w:pPr>
    </w:p>
    <w:p w14:paraId="285C3DB8" w14:textId="6FA0DB58" w:rsidR="00475DF7" w:rsidRPr="009A5701" w:rsidRDefault="00475DF7" w:rsidP="00475DF7">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E525C4" w:rsidRPr="009A5701">
        <w:rPr>
          <w:rFonts w:ascii="Times New Roman" w:hAnsi="Times New Roman"/>
          <w:sz w:val="26"/>
          <w:szCs w:val="26"/>
        </w:rPr>
        <w:t xml:space="preserve">      </w:t>
      </w:r>
      <w:r w:rsidRPr="009A5701">
        <w:rPr>
          <w:rFonts w:ascii="Times New Roman" w:hAnsi="Times New Roman"/>
          <w:sz w:val="26"/>
          <w:szCs w:val="26"/>
        </w:rPr>
        <w:t>Cơ chế bay của Quadcopter đơn giản hơn các loại thiết bị bay khác như máy bay cánh bằng, máy bay trực thăng…Ở Quadcopter, bốn cánh quạt quay với tốc độ cao sẽ tạo ra lực nâng, khi lực nâng này lớn hơn trọng lực tác dụng lên Quadcopter thì nó sẽ bay lên, vận tốc góc của cánh quạt càng lớn, lực nâng cành mạnh thì Quadcopter bay lên nhanh hơn. Khi lực nâng được tạo ra cân bằng với trọng lực tác dụng lên Quadcopter thì nó sẽ giữ độ cao hiện tại.</w:t>
      </w:r>
    </w:p>
    <w:p w14:paraId="75B88CEA" w14:textId="424F402D" w:rsidR="00475DF7" w:rsidRPr="009A5701" w:rsidRDefault="00E525C4" w:rsidP="00E525C4">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475DF7" w:rsidRPr="009A5701">
        <w:rPr>
          <w:rFonts w:ascii="Times New Roman" w:hAnsi="Times New Roman"/>
          <w:sz w:val="26"/>
          <w:szCs w:val="26"/>
        </w:rPr>
        <w:t xml:space="preserve">Lực nâng được tạo ra từ quạt khi quay còn gọi là lực nâng Joukowski </w:t>
      </w:r>
      <w:r w:rsidR="00475DF7" w:rsidRPr="009A5701">
        <w:rPr>
          <w:rFonts w:ascii="Times New Roman" w:hAnsi="Times New Roman"/>
          <w:sz w:val="26"/>
          <w:szCs w:val="26"/>
          <w:vertAlign w:val="superscript"/>
        </w:rPr>
        <w:t>[3]</w:t>
      </w:r>
      <w:r w:rsidR="00475DF7" w:rsidRPr="009A5701">
        <w:rPr>
          <w:rFonts w:ascii="Times New Roman" w:hAnsi="Times New Roman"/>
          <w:sz w:val="26"/>
          <w:szCs w:val="26"/>
        </w:rPr>
        <w:t xml:space="preserve">, là kết quả của sự chênh lệch áp suất không khí tại mặt trên và mặt dưới của vật thể (cánh quạt) khi dòng khí chuyển động bao vật thể. Bốn cánh quạt được chia làm hai loại với chiều quay khác nhau – cùng hoặc ngược chiều kim đồng hồ, trong đó hai cánh đối diện cùng chiều quay, hai cánh cận nhau ngược chiều quay. </w:t>
      </w:r>
    </w:p>
    <w:p w14:paraId="4402DB61" w14:textId="77777777" w:rsidR="00475DF7" w:rsidRPr="009A5701" w:rsidRDefault="00475DF7" w:rsidP="00475DF7">
      <w:pPr>
        <w:spacing w:line="360" w:lineRule="auto"/>
        <w:jc w:val="center"/>
        <w:rPr>
          <w:rFonts w:ascii="Times New Roman" w:hAnsi="Times New Roman"/>
          <w:sz w:val="26"/>
          <w:szCs w:val="26"/>
        </w:rPr>
      </w:pPr>
      <w:r w:rsidRPr="009A5701">
        <w:rPr>
          <w:rFonts w:ascii="Times New Roman" w:hAnsi="Times New Roman"/>
          <w:noProof/>
        </w:rPr>
        <w:lastRenderedPageBreak/>
        <w:drawing>
          <wp:inline distT="0" distB="0" distL="0" distR="0" wp14:anchorId="219FDF29" wp14:editId="7B7C668B">
            <wp:extent cx="5191125" cy="2354737"/>
            <wp:effectExtent l="0" t="0" r="0" b="7620"/>
            <wp:docPr id="27" name="Pictur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1930" cy="2359638"/>
                    </a:xfrm>
                    <a:prstGeom prst="rect">
                      <a:avLst/>
                    </a:prstGeom>
                    <a:noFill/>
                    <a:ln>
                      <a:noFill/>
                    </a:ln>
                  </pic:spPr>
                </pic:pic>
              </a:graphicData>
            </a:graphic>
          </wp:inline>
        </w:drawing>
      </w:r>
    </w:p>
    <w:p w14:paraId="3CA6E125" w14:textId="077542EE" w:rsidR="00475DF7" w:rsidRPr="009A5701" w:rsidRDefault="00AD4EFD" w:rsidP="00475DF7">
      <w:pPr>
        <w:pStyle w:val="Heading1"/>
        <w:jc w:val="center"/>
        <w:rPr>
          <w:rFonts w:ascii="Times New Roman" w:hAnsi="Times New Roman" w:cs="Times New Roman"/>
          <w:color w:val="auto"/>
          <w:sz w:val="26"/>
          <w:szCs w:val="26"/>
        </w:rPr>
      </w:pPr>
      <w:bookmarkStart w:id="180" w:name="_Toc455101820"/>
      <w:bookmarkStart w:id="181" w:name="_Toc473481402"/>
      <w:bookmarkStart w:id="182" w:name="_Toc473481639"/>
      <w:bookmarkStart w:id="183" w:name="_Toc473482156"/>
      <w:bookmarkStart w:id="184" w:name="_Toc473484231"/>
      <w:bookmarkStart w:id="185" w:name="_Toc473484382"/>
      <w:bookmarkStart w:id="186" w:name="_Toc474362460"/>
      <w:bookmarkStart w:id="187" w:name="_Toc474362605"/>
      <w:r w:rsidRPr="009A5701">
        <w:rPr>
          <w:rFonts w:ascii="Times New Roman" w:hAnsi="Times New Roman" w:cs="Times New Roman"/>
          <w:color w:val="auto"/>
          <w:sz w:val="26"/>
          <w:szCs w:val="26"/>
        </w:rPr>
        <w:t>Hình 2</w:t>
      </w:r>
      <w:r w:rsidR="00475DF7" w:rsidRPr="009A5701">
        <w:rPr>
          <w:rFonts w:ascii="Times New Roman" w:hAnsi="Times New Roman" w:cs="Times New Roman"/>
          <w:color w:val="auto"/>
          <w:sz w:val="26"/>
          <w:szCs w:val="26"/>
        </w:rPr>
        <w:t>.2 Các lực tác dụng lên Quadcopter</w:t>
      </w:r>
      <w:bookmarkEnd w:id="180"/>
      <w:bookmarkEnd w:id="181"/>
      <w:bookmarkEnd w:id="182"/>
      <w:bookmarkEnd w:id="183"/>
      <w:bookmarkEnd w:id="184"/>
      <w:bookmarkEnd w:id="185"/>
      <w:bookmarkEnd w:id="186"/>
      <w:bookmarkEnd w:id="187"/>
    </w:p>
    <w:p w14:paraId="6918182A" w14:textId="77777777" w:rsidR="00475DF7" w:rsidRPr="009A5701" w:rsidRDefault="00475DF7" w:rsidP="00475DF7">
      <w:pPr>
        <w:rPr>
          <w:rFonts w:ascii="Times New Roman" w:hAnsi="Times New Roman"/>
        </w:rPr>
      </w:pPr>
    </w:p>
    <w:p w14:paraId="5C63E749" w14:textId="53F66777" w:rsidR="00475DF7" w:rsidRPr="009A5701" w:rsidRDefault="00475DF7" w:rsidP="00475DF7">
      <w:pPr>
        <w:pStyle w:val="Heading3"/>
        <w:ind w:firstLine="360"/>
        <w:rPr>
          <w:rFonts w:ascii="Times New Roman" w:hAnsi="Times New Roman" w:cs="Times New Roman"/>
          <w:b/>
          <w:color w:val="auto"/>
          <w:sz w:val="26"/>
          <w:szCs w:val="26"/>
        </w:rPr>
      </w:pPr>
      <w:bookmarkStart w:id="188" w:name="_Toc473484087"/>
      <w:bookmarkStart w:id="189" w:name="_Toc473484232"/>
      <w:bookmarkStart w:id="190" w:name="_Toc474362461"/>
      <w:bookmarkStart w:id="191" w:name="_Toc474362606"/>
      <w:r w:rsidRPr="009A5701">
        <w:rPr>
          <w:rFonts w:ascii="Times New Roman" w:hAnsi="Times New Roman" w:cs="Times New Roman"/>
          <w:b/>
          <w:color w:val="auto"/>
          <w:sz w:val="26"/>
          <w:szCs w:val="26"/>
        </w:rPr>
        <w:t>2.1.2 Sơ lược về nguyên lý bay</w:t>
      </w:r>
      <w:bookmarkEnd w:id="188"/>
      <w:bookmarkEnd w:id="189"/>
      <w:bookmarkEnd w:id="190"/>
      <w:bookmarkEnd w:id="191"/>
    </w:p>
    <w:p w14:paraId="7FACC829" w14:textId="77777777" w:rsidR="00475DF7" w:rsidRPr="009A5701" w:rsidRDefault="00475DF7" w:rsidP="00475DF7">
      <w:pPr>
        <w:rPr>
          <w:rFonts w:ascii="Times New Roman" w:hAnsi="Times New Roman"/>
        </w:rPr>
      </w:pPr>
    </w:p>
    <w:p w14:paraId="2287DBA3" w14:textId="1FC0AE9E" w:rsidR="00475DF7" w:rsidRPr="009A5701" w:rsidRDefault="00475DF7" w:rsidP="00E525C4">
      <w:pPr>
        <w:spacing w:line="360" w:lineRule="auto"/>
        <w:ind w:firstLine="360"/>
        <w:jc w:val="both"/>
        <w:rPr>
          <w:rFonts w:ascii="Times New Roman" w:hAnsi="Times New Roman"/>
          <w:sz w:val="26"/>
          <w:szCs w:val="26"/>
        </w:rPr>
      </w:pPr>
      <w:r w:rsidRPr="009A5701">
        <w:rPr>
          <w:rFonts w:ascii="Times New Roman" w:hAnsi="Times New Roman"/>
          <w:sz w:val="26"/>
          <w:szCs w:val="26"/>
        </w:rPr>
        <w:t>Do thiết kế đối xứng, với trọng tâm đặt tại chính giữa mô hình, cách đều các cánh quạt nên khoảng cách cánh tay đòn từ các động cơ đến trọng tâm là như nhau, do đó cơ chế thăng bằng của Quadcopter giống như bập bênh, góc nghiêng theo một trục phụ thuộc độ chênh lệch vận tốc giữa hai động cơ đối diện được bố trí trên trục đó. Nguyên lý di chuyển trong không gian của Quadcopter được giải thích như sau:</w:t>
      </w:r>
    </w:p>
    <w:p w14:paraId="33D0BC5E" w14:textId="5BD60C28" w:rsidR="00475DF7" w:rsidRPr="009A5701" w:rsidRDefault="00475DF7" w:rsidP="001C226A">
      <w:pPr>
        <w:pStyle w:val="ListParagraph"/>
        <w:numPr>
          <w:ilvl w:val="0"/>
          <w:numId w:val="4"/>
        </w:numPr>
        <w:spacing w:line="360" w:lineRule="auto"/>
        <w:jc w:val="both"/>
        <w:rPr>
          <w:rFonts w:ascii="Times New Roman" w:hAnsi="Times New Roman" w:cs="Times New Roman"/>
        </w:rPr>
      </w:pPr>
      <w:r w:rsidRPr="009A5701">
        <w:rPr>
          <w:rFonts w:ascii="Times New Roman" w:hAnsi="Times New Roman" w:cs="Times New Roman"/>
          <w:sz w:val="26"/>
          <w:szCs w:val="26"/>
        </w:rPr>
        <w:t xml:space="preserve">Giữ nguyên vị trí hiện tại của Quadcopter: phân bố lực nâng trên bốn cánh quạt bằng nhau và tổng hợp lực cân bằng với trọng lực tác dụng lên Quadcopter. </w:t>
      </w:r>
    </w:p>
    <w:p w14:paraId="69D7408E" w14:textId="77777777" w:rsidR="00475DF7" w:rsidRPr="009A5701" w:rsidRDefault="00475DF7" w:rsidP="001C226A">
      <w:pPr>
        <w:pStyle w:val="ListParagraph"/>
        <w:numPr>
          <w:ilvl w:val="0"/>
          <w:numId w:val="4"/>
        </w:numPr>
        <w:spacing w:line="360" w:lineRule="auto"/>
        <w:ind w:left="714" w:hanging="357"/>
        <w:jc w:val="both"/>
        <w:rPr>
          <w:rFonts w:ascii="Times New Roman" w:hAnsi="Times New Roman" w:cs="Times New Roman"/>
        </w:rPr>
      </w:pPr>
      <w:r w:rsidRPr="009A5701">
        <w:rPr>
          <w:rFonts w:ascii="Times New Roman" w:hAnsi="Times New Roman" w:cs="Times New Roman"/>
          <w:sz w:val="26"/>
          <w:szCs w:val="26"/>
        </w:rPr>
        <w:t xml:space="preserve">Quadcopter bay lên – xuống theo phương thẳng đứng: khi muốn bay lên ta cần tăng đồng thời lực nâng của cả bốn cánh quạt, lực nâng được phân bố đều nhau trên bốn cánh quạt và ngược lại trong trường hợp hạ xuống. </w:t>
      </w:r>
    </w:p>
    <w:p w14:paraId="01D482B2" w14:textId="77777777" w:rsidR="00475DF7" w:rsidRPr="009A5701" w:rsidRDefault="00475DF7" w:rsidP="001C226A">
      <w:pPr>
        <w:pStyle w:val="ListParagraph"/>
        <w:numPr>
          <w:ilvl w:val="0"/>
          <w:numId w:val="4"/>
        </w:numPr>
        <w:spacing w:line="360" w:lineRule="auto"/>
        <w:ind w:left="714" w:hanging="357"/>
        <w:jc w:val="both"/>
        <w:rPr>
          <w:rFonts w:ascii="Times New Roman" w:hAnsi="Times New Roman" w:cs="Times New Roman"/>
        </w:rPr>
      </w:pPr>
      <w:r w:rsidRPr="009A5701">
        <w:rPr>
          <w:rFonts w:ascii="Times New Roman" w:hAnsi="Times New Roman" w:cs="Times New Roman"/>
          <w:sz w:val="26"/>
          <w:szCs w:val="26"/>
        </w:rPr>
        <w:t xml:space="preserve">Thực hiện di chuyển tới, lui, qua trái, qua phải trong mặt phẳng ngang: nếu Quadcopter bay về phía trước, khi đó cần giữ nguyên lực nâng của cặp cánh quạt trái phải, tăng lực nâng của cánh quạt sau, đồng thời giảm lực nâng của cánh quạt trước nhưng vẫn đảm bảo tổng lực nâng của bốn cánh quạt không thay đổi và cân bằng với trọng lực để chuyển trạng thái cân bằng cho Quadcopter. </w:t>
      </w:r>
    </w:p>
    <w:p w14:paraId="50A6AAD9" w14:textId="1C24980F" w:rsidR="00475DF7" w:rsidRPr="009A5701" w:rsidRDefault="00475DF7" w:rsidP="001C226A">
      <w:pPr>
        <w:pStyle w:val="ListParagraph"/>
        <w:numPr>
          <w:ilvl w:val="0"/>
          <w:numId w:val="4"/>
        </w:numPr>
        <w:spacing w:line="360" w:lineRule="auto"/>
        <w:ind w:left="714" w:hanging="357"/>
        <w:jc w:val="both"/>
        <w:rPr>
          <w:rFonts w:ascii="Times New Roman" w:hAnsi="Times New Roman" w:cs="Times New Roman"/>
          <w:sz w:val="26"/>
          <w:szCs w:val="26"/>
        </w:rPr>
      </w:pPr>
      <w:r w:rsidRPr="009A5701">
        <w:rPr>
          <w:rFonts w:ascii="Times New Roman" w:hAnsi="Times New Roman" w:cs="Times New Roman"/>
          <w:sz w:val="26"/>
          <w:szCs w:val="26"/>
        </w:rPr>
        <w:lastRenderedPageBreak/>
        <w:t xml:space="preserve">Thực hiện xoay tại chỗ: khi xoay Quadcopter trong mặt phẳng ngang theo chiều kim đồng hồ thì tổng moment lực theo chiều kim đồng hồ lớn hơn tổng moment ngược chiều kim đồng hồ, đồng thời vẫn đảm bảo lực nâng của hai cánh quạt đối diện bằng nhau và tổng lực nâng của bốn cánh quạt cân bằng với trọng lực tác dụng lên Quadcopter. </w:t>
      </w:r>
    </w:p>
    <w:p w14:paraId="42F17580" w14:textId="0F029A5C" w:rsidR="00A820AD" w:rsidRPr="009A5701" w:rsidRDefault="00475DF7" w:rsidP="00E525C4">
      <w:pPr>
        <w:pStyle w:val="Heading2"/>
        <w:spacing w:line="360" w:lineRule="auto"/>
        <w:rPr>
          <w:rFonts w:ascii="Times New Roman" w:hAnsi="Times New Roman" w:cs="Times New Roman"/>
          <w:b/>
        </w:rPr>
      </w:pPr>
      <w:bookmarkStart w:id="192" w:name="_Toc473484088"/>
      <w:bookmarkStart w:id="193" w:name="_Toc473484233"/>
      <w:bookmarkStart w:id="194" w:name="_Toc474362462"/>
      <w:bookmarkStart w:id="195" w:name="_Toc474362607"/>
      <w:r w:rsidRPr="009A5701">
        <w:rPr>
          <w:rFonts w:ascii="Times New Roman" w:eastAsia="Times New Roman" w:hAnsi="Times New Roman" w:cs="Times New Roman"/>
          <w:b/>
          <w:color w:val="auto"/>
        </w:rPr>
        <w:t xml:space="preserve">2.2 </w:t>
      </w:r>
      <w:r w:rsidR="00E525C4" w:rsidRPr="009A5701">
        <w:rPr>
          <w:rFonts w:ascii="Times New Roman" w:eastAsia="Times New Roman" w:hAnsi="Times New Roman" w:cs="Times New Roman"/>
          <w:b/>
          <w:color w:val="auto"/>
        </w:rPr>
        <w:t xml:space="preserve">Tìm </w:t>
      </w:r>
      <w:r w:rsidR="00F558F9" w:rsidRPr="009A5701">
        <w:rPr>
          <w:rFonts w:ascii="Times New Roman" w:hAnsi="Times New Roman" w:cs="Times New Roman"/>
          <w:b/>
          <w:color w:val="auto"/>
        </w:rPr>
        <w:t>hiể</w:t>
      </w:r>
      <w:r w:rsidR="002A0C38" w:rsidRPr="009A5701">
        <w:rPr>
          <w:rFonts w:ascii="Times New Roman" w:hAnsi="Times New Roman" w:cs="Times New Roman"/>
          <w:b/>
          <w:color w:val="auto"/>
        </w:rPr>
        <w:t xml:space="preserve">u </w:t>
      </w:r>
      <w:r w:rsidR="00F558F9" w:rsidRPr="009A5701">
        <w:rPr>
          <w:rFonts w:ascii="Times New Roman" w:hAnsi="Times New Roman" w:cs="Times New Roman"/>
          <w:b/>
          <w:color w:val="auto"/>
        </w:rPr>
        <w:t xml:space="preserve">giải thuật PID cho </w:t>
      </w:r>
      <w:r w:rsidR="00E50E57" w:rsidRPr="009A5701">
        <w:rPr>
          <w:rFonts w:ascii="Times New Roman" w:hAnsi="Times New Roman" w:cs="Times New Roman"/>
          <w:b/>
          <w:color w:val="auto"/>
        </w:rPr>
        <w:t>Quadcopter</w:t>
      </w:r>
      <w:bookmarkEnd w:id="192"/>
      <w:bookmarkEnd w:id="193"/>
      <w:bookmarkEnd w:id="194"/>
      <w:bookmarkEnd w:id="195"/>
    </w:p>
    <w:p w14:paraId="44358D3C" w14:textId="77777777" w:rsidR="00F558F9" w:rsidRPr="009A5701" w:rsidRDefault="00413A2F" w:rsidP="002A0C38">
      <w:pPr>
        <w:jc w:val="center"/>
        <w:rPr>
          <w:rFonts w:ascii="Times New Roman" w:hAnsi="Times New Roman"/>
        </w:rPr>
      </w:pPr>
      <w:r w:rsidRPr="009A5701">
        <w:rPr>
          <w:rFonts w:ascii="Times New Roman" w:hAnsi="Times New Roman"/>
          <w:noProof/>
        </w:rPr>
        <w:drawing>
          <wp:inline distT="0" distB="0" distL="0" distR="0" wp14:anchorId="4A88FC8C" wp14:editId="713EE9B4">
            <wp:extent cx="4552950" cy="256282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808" cy="2598204"/>
                    </a:xfrm>
                    <a:prstGeom prst="rect">
                      <a:avLst/>
                    </a:prstGeom>
                  </pic:spPr>
                </pic:pic>
              </a:graphicData>
            </a:graphic>
          </wp:inline>
        </w:drawing>
      </w:r>
    </w:p>
    <w:p w14:paraId="262A3DFB" w14:textId="1E4D5F8C" w:rsidR="002A0C38" w:rsidRDefault="00AD4EFD" w:rsidP="001658E3">
      <w:pPr>
        <w:pStyle w:val="Heading1"/>
        <w:spacing w:line="360" w:lineRule="auto"/>
        <w:jc w:val="center"/>
        <w:rPr>
          <w:rFonts w:ascii="Times New Roman" w:hAnsi="Times New Roman" w:cs="Times New Roman"/>
          <w:color w:val="auto"/>
          <w:sz w:val="26"/>
          <w:szCs w:val="26"/>
        </w:rPr>
      </w:pPr>
      <w:bookmarkStart w:id="196" w:name="_Toc455101852"/>
      <w:bookmarkStart w:id="197" w:name="_Toc473481405"/>
      <w:bookmarkStart w:id="198" w:name="_Toc473481642"/>
      <w:bookmarkStart w:id="199" w:name="_Toc473482159"/>
      <w:bookmarkStart w:id="200" w:name="_Toc473484234"/>
      <w:bookmarkStart w:id="201" w:name="_Toc473484385"/>
      <w:bookmarkStart w:id="202" w:name="_Toc474362463"/>
      <w:bookmarkStart w:id="203" w:name="_Toc474362608"/>
      <w:r w:rsidRPr="009A5701">
        <w:rPr>
          <w:rFonts w:ascii="Times New Roman" w:hAnsi="Times New Roman" w:cs="Times New Roman"/>
          <w:color w:val="auto"/>
          <w:sz w:val="26"/>
          <w:szCs w:val="26"/>
        </w:rPr>
        <w:t>Hình 2.3</w:t>
      </w:r>
      <w:r w:rsidR="000E7920" w:rsidRPr="009A5701">
        <w:rPr>
          <w:rFonts w:ascii="Times New Roman" w:hAnsi="Times New Roman" w:cs="Times New Roman"/>
          <w:color w:val="auto"/>
          <w:sz w:val="26"/>
          <w:szCs w:val="26"/>
        </w:rPr>
        <w:t xml:space="preserve"> Sơ đồ giải thuật điều khiển kinh điển PID</w:t>
      </w:r>
      <w:bookmarkEnd w:id="196"/>
      <w:bookmarkEnd w:id="197"/>
      <w:bookmarkEnd w:id="198"/>
      <w:bookmarkEnd w:id="199"/>
      <w:bookmarkEnd w:id="200"/>
      <w:bookmarkEnd w:id="201"/>
      <w:bookmarkEnd w:id="202"/>
      <w:bookmarkEnd w:id="203"/>
    </w:p>
    <w:p w14:paraId="57816F42" w14:textId="715E6403" w:rsidR="001658E3" w:rsidRDefault="001658E3" w:rsidP="001658E3">
      <w:pPr>
        <w:spacing w:line="360" w:lineRule="auto"/>
        <w:jc w:val="both"/>
        <w:rPr>
          <w:rFonts w:ascii="Times New Roman" w:hAnsi="Times New Roman"/>
          <w:sz w:val="26"/>
          <w:szCs w:val="26"/>
        </w:rPr>
      </w:pPr>
      <w:r>
        <w:rPr>
          <w:rFonts w:ascii="Times New Roman" w:hAnsi="Times New Roman"/>
          <w:sz w:val="26"/>
          <w:szCs w:val="26"/>
        </w:rPr>
        <w:t>Trong đó:</w:t>
      </w:r>
    </w:p>
    <w:p w14:paraId="336E5CD3" w14:textId="6FA6389C" w:rsidR="002A0C38" w:rsidRPr="001658E3" w:rsidRDefault="002A0C38" w:rsidP="001658E3">
      <w:pPr>
        <w:pStyle w:val="ListParagraph"/>
        <w:numPr>
          <w:ilvl w:val="0"/>
          <w:numId w:val="46"/>
        </w:numPr>
        <w:spacing w:line="360" w:lineRule="auto"/>
        <w:jc w:val="both"/>
        <w:rPr>
          <w:rFonts w:ascii="Times New Roman" w:hAnsi="Times New Roman"/>
          <w:sz w:val="26"/>
          <w:szCs w:val="26"/>
        </w:rPr>
      </w:pPr>
      <w:r w:rsidRPr="001658E3">
        <w:rPr>
          <w:rFonts w:ascii="Times New Roman" w:hAnsi="Times New Roman"/>
          <w:sz w:val="26"/>
          <w:szCs w:val="26"/>
        </w:rPr>
        <w:t>PID là cách viết tắt của các từ</w:t>
      </w:r>
      <w:r w:rsidR="004238C9" w:rsidRPr="001658E3">
        <w:rPr>
          <w:rFonts w:ascii="Times New Roman" w:hAnsi="Times New Roman"/>
          <w:sz w:val="26"/>
          <w:szCs w:val="26"/>
        </w:rPr>
        <w:t xml:space="preserve"> Propotional</w:t>
      </w:r>
      <w:r w:rsidRPr="001658E3">
        <w:rPr>
          <w:rFonts w:ascii="Times New Roman" w:hAnsi="Times New Roman"/>
          <w:sz w:val="26"/>
          <w:szCs w:val="26"/>
          <w:vertAlign w:val="superscript"/>
        </w:rPr>
        <w:t xml:space="preserve"> </w:t>
      </w:r>
      <w:r w:rsidRPr="001658E3">
        <w:rPr>
          <w:rFonts w:ascii="Times New Roman" w:hAnsi="Times New Roman"/>
          <w:sz w:val="26"/>
          <w:szCs w:val="26"/>
        </w:rPr>
        <w:t>(tỉ lệ), Integral (tích phân), Derivative (đạo hàm) và là giải thuật điều khiển được dùng nhiều nhất trong các ứng dụng điều khiển tự động với yêu cầu chính xác, nhanh, ổn định.</w:t>
      </w:r>
    </w:p>
    <w:p w14:paraId="1731CA18" w14:textId="257B31C4" w:rsidR="002A0C38" w:rsidRPr="009A5701" w:rsidRDefault="002A0C38" w:rsidP="00C46DEB">
      <w:pPr>
        <w:pStyle w:val="ListParagraph"/>
        <w:numPr>
          <w:ilvl w:val="0"/>
          <w:numId w:val="6"/>
        </w:numPr>
        <w:spacing w:line="360" w:lineRule="auto"/>
        <w:ind w:left="720"/>
        <w:jc w:val="both"/>
        <w:rPr>
          <w:rFonts w:ascii="Times New Roman" w:hAnsi="Times New Roman" w:cs="Times New Roman"/>
          <w:sz w:val="26"/>
          <w:szCs w:val="26"/>
        </w:rPr>
      </w:pPr>
      <w:r w:rsidRPr="009A5701">
        <w:rPr>
          <w:rFonts w:ascii="Times New Roman" w:hAnsi="Times New Roman" w:cs="Times New Roman"/>
          <w:sz w:val="26"/>
          <w:szCs w:val="26"/>
        </w:rPr>
        <w:t xml:space="preserve">Gain P: giúp </w:t>
      </w:r>
      <w:r w:rsidR="00E50E57" w:rsidRPr="009A5701">
        <w:rPr>
          <w:rFonts w:ascii="Times New Roman" w:hAnsi="Times New Roman" w:cs="Times New Roman"/>
          <w:sz w:val="26"/>
          <w:szCs w:val="26"/>
        </w:rPr>
        <w:t>Quadcopter</w:t>
      </w:r>
      <w:r w:rsidRPr="009A5701">
        <w:rPr>
          <w:rFonts w:ascii="Times New Roman" w:hAnsi="Times New Roman" w:cs="Times New Roman"/>
          <w:sz w:val="26"/>
          <w:szCs w:val="26"/>
        </w:rPr>
        <w:t xml:space="preserve"> giữ cân bằng tốt, phản ứng chính xác lệnh điều khiển</w:t>
      </w:r>
      <w:r w:rsidR="00E525C4" w:rsidRPr="009A5701">
        <w:rPr>
          <w:rFonts w:ascii="Times New Roman" w:hAnsi="Times New Roman" w:cs="Times New Roman"/>
          <w:sz w:val="26"/>
          <w:szCs w:val="26"/>
        </w:rPr>
        <w:t>.</w:t>
      </w:r>
    </w:p>
    <w:p w14:paraId="62B13478" w14:textId="22548612" w:rsidR="00EC41E3" w:rsidRPr="009A5701" w:rsidRDefault="00D14EED" w:rsidP="00C46DEB">
      <w:pPr>
        <w:pStyle w:val="ListParagraph"/>
        <w:numPr>
          <w:ilvl w:val="0"/>
          <w:numId w:val="6"/>
        </w:numPr>
        <w:spacing w:line="360" w:lineRule="auto"/>
        <w:ind w:left="720"/>
        <w:jc w:val="both"/>
        <w:rPr>
          <w:rFonts w:ascii="Times New Roman" w:hAnsi="Times New Roman" w:cs="Times New Roman"/>
          <w:sz w:val="26"/>
          <w:szCs w:val="26"/>
        </w:rPr>
      </w:pPr>
      <w:r w:rsidRPr="009A5701">
        <w:rPr>
          <w:rFonts w:ascii="Times New Roman" w:hAnsi="Times New Roman" w:cs="Times New Roman"/>
          <w:sz w:val="26"/>
          <w:szCs w:val="26"/>
        </w:rPr>
        <w:t xml:space="preserve">Gain I: giữ cho các thao tác roll, loop ổn định, gain I chỉ cần set vừa đủ đến khi roll, loop ổn định và mượt là ngưng. </w:t>
      </w:r>
    </w:p>
    <w:p w14:paraId="313B7573" w14:textId="77777777" w:rsidR="00886E92" w:rsidRDefault="00D14EED" w:rsidP="00283649">
      <w:pPr>
        <w:pStyle w:val="ListParagraph"/>
        <w:numPr>
          <w:ilvl w:val="0"/>
          <w:numId w:val="6"/>
        </w:numPr>
        <w:spacing w:line="360" w:lineRule="auto"/>
        <w:ind w:left="720"/>
        <w:jc w:val="both"/>
        <w:rPr>
          <w:rFonts w:ascii="Times New Roman" w:hAnsi="Times New Roman" w:cs="Times New Roman"/>
          <w:sz w:val="26"/>
          <w:szCs w:val="26"/>
        </w:rPr>
      </w:pPr>
      <w:r w:rsidRPr="009A5701">
        <w:rPr>
          <w:rFonts w:ascii="Times New Roman" w:hAnsi="Times New Roman" w:cs="Times New Roman"/>
          <w:sz w:val="26"/>
          <w:szCs w:val="26"/>
        </w:rPr>
        <w:t xml:space="preserve">Gain D: Sau khi đã chỉnh xong P và I, đến lúc chỉnh gain D để </w:t>
      </w:r>
      <w:r w:rsidR="00E50E57" w:rsidRPr="009A5701">
        <w:rPr>
          <w:rFonts w:ascii="Times New Roman" w:hAnsi="Times New Roman" w:cs="Times New Roman"/>
          <w:sz w:val="26"/>
          <w:szCs w:val="26"/>
        </w:rPr>
        <w:t>Quadcopter</w:t>
      </w:r>
      <w:r w:rsidR="00681858" w:rsidRPr="009A5701">
        <w:rPr>
          <w:rFonts w:ascii="Times New Roman" w:hAnsi="Times New Roman" w:cs="Times New Roman"/>
          <w:sz w:val="26"/>
          <w:szCs w:val="26"/>
        </w:rPr>
        <w:t xml:space="preserve"> </w:t>
      </w:r>
      <w:r w:rsidRPr="009A5701">
        <w:rPr>
          <w:rFonts w:ascii="Times New Roman" w:hAnsi="Times New Roman" w:cs="Times New Roman"/>
          <w:sz w:val="26"/>
          <w:szCs w:val="26"/>
        </w:rPr>
        <w:t xml:space="preserve">có độ dừng </w:t>
      </w:r>
      <w:r w:rsidR="00891741" w:rsidRPr="009A5701">
        <w:rPr>
          <w:rFonts w:ascii="Times New Roman" w:hAnsi="Times New Roman" w:cs="Times New Roman"/>
          <w:sz w:val="26"/>
          <w:szCs w:val="26"/>
        </w:rPr>
        <w:t>lệnh</w:t>
      </w:r>
      <w:r w:rsidRPr="009A5701">
        <w:rPr>
          <w:rFonts w:ascii="Times New Roman" w:hAnsi="Times New Roman" w:cs="Times New Roman"/>
          <w:sz w:val="26"/>
          <w:szCs w:val="26"/>
        </w:rPr>
        <w:t xml:space="preserve"> như mong muốn. </w:t>
      </w:r>
      <w:bookmarkStart w:id="204" w:name="_Toc473484090"/>
      <w:bookmarkStart w:id="205" w:name="_Toc473484235"/>
    </w:p>
    <w:p w14:paraId="3C11AC36" w14:textId="511597E4" w:rsidR="00F47191" w:rsidRPr="00886E92" w:rsidRDefault="00E525C4" w:rsidP="00886E92">
      <w:pPr>
        <w:pStyle w:val="Heading2"/>
        <w:spacing w:line="360" w:lineRule="auto"/>
        <w:rPr>
          <w:rFonts w:ascii="Times New Roman" w:hAnsi="Times New Roman" w:cs="Times New Roman"/>
          <w:b/>
          <w:color w:val="000000" w:themeColor="text1"/>
        </w:rPr>
      </w:pPr>
      <w:bookmarkStart w:id="206" w:name="_Toc474362464"/>
      <w:bookmarkStart w:id="207" w:name="_Toc474362609"/>
      <w:r w:rsidRPr="00886E92">
        <w:rPr>
          <w:rFonts w:ascii="Times New Roman" w:hAnsi="Times New Roman" w:cs="Times New Roman"/>
          <w:b/>
          <w:color w:val="000000" w:themeColor="text1"/>
        </w:rPr>
        <w:t>2.3</w:t>
      </w:r>
      <w:r w:rsidR="00F47191" w:rsidRPr="00886E92">
        <w:rPr>
          <w:rFonts w:ascii="Times New Roman" w:hAnsi="Times New Roman" w:cs="Times New Roman"/>
          <w:b/>
          <w:color w:val="000000" w:themeColor="text1"/>
        </w:rPr>
        <w:t xml:space="preserve"> </w:t>
      </w:r>
      <w:r w:rsidR="005673AF" w:rsidRPr="00886E92">
        <w:rPr>
          <w:rFonts w:ascii="Times New Roman" w:hAnsi="Times New Roman" w:cs="Times New Roman"/>
          <w:b/>
          <w:color w:val="000000" w:themeColor="text1"/>
        </w:rPr>
        <w:t>Tìm hiểu về</w:t>
      </w:r>
      <w:r w:rsidR="00F47191" w:rsidRPr="00886E92">
        <w:rPr>
          <w:rFonts w:ascii="Times New Roman" w:hAnsi="Times New Roman" w:cs="Times New Roman"/>
          <w:b/>
          <w:color w:val="000000" w:themeColor="text1"/>
        </w:rPr>
        <w:t xml:space="preserve"> PWM</w:t>
      </w:r>
      <w:bookmarkEnd w:id="204"/>
      <w:bookmarkEnd w:id="205"/>
      <w:bookmarkEnd w:id="206"/>
      <w:bookmarkEnd w:id="207"/>
    </w:p>
    <w:p w14:paraId="75C5E04C" w14:textId="77777777" w:rsidR="00886E92" w:rsidRDefault="00E525C4" w:rsidP="00886E92">
      <w:pPr>
        <w:spacing w:line="360" w:lineRule="auto"/>
        <w:ind w:firstLine="360"/>
        <w:jc w:val="both"/>
        <w:rPr>
          <w:rFonts w:ascii="Times New Roman" w:hAnsi="Times New Roman"/>
          <w:sz w:val="26"/>
          <w:szCs w:val="26"/>
        </w:rPr>
      </w:pPr>
      <w:r w:rsidRPr="009A5701">
        <w:rPr>
          <w:rFonts w:ascii="Times New Roman" w:hAnsi="Times New Roman"/>
          <w:sz w:val="26"/>
          <w:szCs w:val="26"/>
        </w:rPr>
        <w:t xml:space="preserve">Điều chế độ rộng xung (Pulse Width Modulation) là một kĩ thuật kiểm soát power, </w:t>
      </w:r>
    </w:p>
    <w:p w14:paraId="7F1A7150" w14:textId="77777777" w:rsidR="00886E92" w:rsidRDefault="00E525C4" w:rsidP="00886E92">
      <w:pPr>
        <w:spacing w:line="360" w:lineRule="auto"/>
        <w:jc w:val="both"/>
        <w:rPr>
          <w:rFonts w:ascii="Times New Roman" w:hAnsi="Times New Roman"/>
          <w:sz w:val="26"/>
          <w:szCs w:val="26"/>
        </w:rPr>
      </w:pPr>
      <w:r w:rsidRPr="009A5701">
        <w:rPr>
          <w:rFonts w:ascii="Times New Roman" w:hAnsi="Times New Roman"/>
          <w:sz w:val="26"/>
          <w:szCs w:val="26"/>
        </w:rPr>
        <w:t xml:space="preserve">được </w:t>
      </w:r>
      <w:r w:rsidR="00123BA0" w:rsidRPr="009A5701">
        <w:rPr>
          <w:rFonts w:ascii="Times New Roman" w:hAnsi="Times New Roman"/>
          <w:sz w:val="26"/>
          <w:szCs w:val="26"/>
        </w:rPr>
        <w:t>sử dụng để kiểm soát lượng điện đi vào động cơ và do đó biết được động cơ</w:t>
      </w:r>
    </w:p>
    <w:p w14:paraId="13A75DDB" w14:textId="48224D73" w:rsidR="00123BA0" w:rsidRPr="009A5701" w:rsidRDefault="00123BA0" w:rsidP="00886E92">
      <w:pPr>
        <w:spacing w:line="360" w:lineRule="auto"/>
        <w:jc w:val="both"/>
        <w:rPr>
          <w:rFonts w:ascii="Times New Roman" w:hAnsi="Times New Roman"/>
          <w:sz w:val="26"/>
          <w:szCs w:val="26"/>
        </w:rPr>
      </w:pPr>
      <w:r w:rsidRPr="009A5701">
        <w:rPr>
          <w:rFonts w:ascii="Times New Roman" w:hAnsi="Times New Roman"/>
          <w:sz w:val="26"/>
          <w:szCs w:val="26"/>
        </w:rPr>
        <w:lastRenderedPageBreak/>
        <w:t>quay nhanh hay chậm như thế nào.</w:t>
      </w:r>
    </w:p>
    <w:p w14:paraId="0193D6DA" w14:textId="111A4CB5" w:rsidR="00E525C4" w:rsidRPr="009A5701" w:rsidRDefault="00123BA0" w:rsidP="00E525C4">
      <w:pPr>
        <w:spacing w:line="360" w:lineRule="auto"/>
        <w:ind w:firstLine="360"/>
        <w:jc w:val="both"/>
        <w:rPr>
          <w:rFonts w:ascii="Times New Roman" w:hAnsi="Times New Roman"/>
          <w:sz w:val="26"/>
          <w:szCs w:val="26"/>
        </w:rPr>
      </w:pPr>
      <w:r w:rsidRPr="009A5701">
        <w:rPr>
          <w:rFonts w:ascii="Times New Roman" w:hAnsi="Times New Roman"/>
          <w:sz w:val="26"/>
          <w:szCs w:val="26"/>
        </w:rPr>
        <w:t>Xung là các trạng thái cao</w:t>
      </w:r>
      <w:r w:rsidR="00312572">
        <w:rPr>
          <w:rFonts w:ascii="Times New Roman" w:hAnsi="Times New Roman"/>
          <w:sz w:val="26"/>
          <w:szCs w:val="26"/>
        </w:rPr>
        <w:t>/</w:t>
      </w:r>
      <w:r w:rsidRPr="009A5701">
        <w:rPr>
          <w:rFonts w:ascii="Times New Roman" w:hAnsi="Times New Roman"/>
          <w:sz w:val="26"/>
          <w:szCs w:val="26"/>
        </w:rPr>
        <w:t>thấp (HIGH/LOW) về mức điện áp được lặp đi lặp lại. Đại lượng đặc trưng cho 1 xung PWM bao gồm tần số (frequency) và chu kì xung (duty cycle). Tần số là số lần lặp lại trong 1 đơn vị thời gian. Đơn vị tần số là Hz, tức là số lần lặp lại dao động trong 1 giây. Dao động được xác định từ trạng thái bắt đầu và kết thúc ngay trước khi trạng thái bắt đầu được lặp lại.</w:t>
      </w:r>
      <w:r w:rsidR="00E525C4" w:rsidRPr="009A5701">
        <w:rPr>
          <w:rFonts w:ascii="Times New Roman" w:hAnsi="Times New Roman"/>
          <w:sz w:val="26"/>
          <w:szCs w:val="26"/>
        </w:rPr>
        <w:t xml:space="preserve"> </w:t>
      </w:r>
    </w:p>
    <w:p w14:paraId="538818F8" w14:textId="726962AE" w:rsidR="00D3371A" w:rsidRPr="009A5701" w:rsidRDefault="00E525C4" w:rsidP="00AD4EFD">
      <w:pPr>
        <w:pStyle w:val="Heading2"/>
        <w:spacing w:line="360" w:lineRule="auto"/>
        <w:rPr>
          <w:rFonts w:ascii="Times New Roman" w:hAnsi="Times New Roman" w:cs="Times New Roman"/>
          <w:b/>
          <w:color w:val="auto"/>
        </w:rPr>
      </w:pPr>
      <w:bookmarkStart w:id="208" w:name="_Toc473484091"/>
      <w:bookmarkStart w:id="209" w:name="_Toc473484236"/>
      <w:bookmarkStart w:id="210" w:name="_Toc474362465"/>
      <w:bookmarkStart w:id="211" w:name="_Toc474362610"/>
      <w:r w:rsidRPr="009A5701">
        <w:rPr>
          <w:rFonts w:ascii="Times New Roman" w:hAnsi="Times New Roman" w:cs="Times New Roman"/>
          <w:b/>
          <w:color w:val="auto"/>
        </w:rPr>
        <w:t xml:space="preserve">2.4 </w:t>
      </w:r>
      <w:r w:rsidR="00A04B99" w:rsidRPr="009A5701">
        <w:rPr>
          <w:rFonts w:ascii="Times New Roman" w:hAnsi="Times New Roman" w:cs="Times New Roman"/>
          <w:b/>
          <w:color w:val="auto"/>
        </w:rPr>
        <w:t>Bộ lọc Kalman</w:t>
      </w:r>
      <w:bookmarkEnd w:id="208"/>
      <w:bookmarkEnd w:id="209"/>
      <w:bookmarkEnd w:id="210"/>
      <w:bookmarkEnd w:id="211"/>
    </w:p>
    <w:p w14:paraId="2732B69D" w14:textId="472098AD" w:rsidR="00D3371A" w:rsidRPr="009A5701" w:rsidRDefault="008651DB" w:rsidP="00AD4EFD">
      <w:pPr>
        <w:pStyle w:val="Heading3"/>
        <w:spacing w:line="360" w:lineRule="auto"/>
        <w:rPr>
          <w:rFonts w:ascii="Times New Roman" w:hAnsi="Times New Roman" w:cs="Times New Roman"/>
        </w:rPr>
      </w:pPr>
      <w:r w:rsidRPr="009A5701">
        <w:rPr>
          <w:rFonts w:ascii="Times New Roman" w:hAnsi="Times New Roman" w:cs="Times New Roman"/>
        </w:rPr>
        <w:t xml:space="preserve"> </w:t>
      </w:r>
      <w:r w:rsidR="00AD4EFD" w:rsidRPr="009A5701">
        <w:rPr>
          <w:rFonts w:ascii="Times New Roman" w:hAnsi="Times New Roman" w:cs="Times New Roman"/>
        </w:rPr>
        <w:t xml:space="preserve">    </w:t>
      </w:r>
      <w:bookmarkStart w:id="212" w:name="_Toc473484092"/>
      <w:bookmarkStart w:id="213" w:name="_Toc473484237"/>
      <w:bookmarkStart w:id="214" w:name="_Toc474362466"/>
      <w:bookmarkStart w:id="215" w:name="_Toc474362611"/>
      <w:r w:rsidR="009A7DE0" w:rsidRPr="009A5701">
        <w:rPr>
          <w:rFonts w:ascii="Times New Roman" w:hAnsi="Times New Roman" w:cs="Times New Roman"/>
          <w:b/>
          <w:color w:val="auto"/>
          <w:sz w:val="26"/>
          <w:szCs w:val="26"/>
        </w:rPr>
        <w:t>2.4</w:t>
      </w:r>
      <w:r w:rsidR="00EC41E3" w:rsidRPr="009A5701">
        <w:rPr>
          <w:rFonts w:ascii="Times New Roman" w:hAnsi="Times New Roman" w:cs="Times New Roman"/>
          <w:b/>
          <w:color w:val="auto"/>
          <w:sz w:val="26"/>
          <w:szCs w:val="26"/>
        </w:rPr>
        <w:t xml:space="preserve">.1 </w:t>
      </w:r>
      <w:r w:rsidRPr="009A5701">
        <w:rPr>
          <w:rFonts w:ascii="Times New Roman" w:hAnsi="Times New Roman" w:cs="Times New Roman"/>
          <w:b/>
          <w:color w:val="auto"/>
          <w:sz w:val="26"/>
          <w:szCs w:val="26"/>
        </w:rPr>
        <w:t xml:space="preserve">Khái niệm </w:t>
      </w:r>
      <w:r w:rsidR="009A7DE0" w:rsidRPr="009A5701">
        <w:rPr>
          <w:rFonts w:ascii="Times New Roman" w:hAnsi="Times New Roman" w:cs="Times New Roman"/>
          <w:b/>
          <w:color w:val="auto"/>
          <w:sz w:val="26"/>
          <w:szCs w:val="26"/>
        </w:rPr>
        <w:t xml:space="preserve">chung </w:t>
      </w:r>
      <w:r w:rsidRPr="009A5701">
        <w:rPr>
          <w:rFonts w:ascii="Times New Roman" w:hAnsi="Times New Roman" w:cs="Times New Roman"/>
          <w:b/>
          <w:color w:val="auto"/>
          <w:sz w:val="26"/>
          <w:szCs w:val="26"/>
        </w:rPr>
        <w:t>về bộ lọc</w:t>
      </w:r>
      <w:bookmarkEnd w:id="212"/>
      <w:bookmarkEnd w:id="213"/>
      <w:bookmarkEnd w:id="214"/>
      <w:bookmarkEnd w:id="215"/>
    </w:p>
    <w:p w14:paraId="739743C4" w14:textId="32586131" w:rsidR="00F90147" w:rsidRPr="009A5701" w:rsidRDefault="00AD4EFD" w:rsidP="00AD4EFD">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8651DB" w:rsidRPr="009A5701">
        <w:rPr>
          <w:rFonts w:ascii="Times New Roman" w:hAnsi="Times New Roman"/>
          <w:sz w:val="26"/>
          <w:szCs w:val="26"/>
        </w:rPr>
        <w:t xml:space="preserve">Bộ lọc (filter) là một quá trình xử lý nhằm loạị bỏ những gì không có giá trị hoặc không quan tâm đến và giữ lại những gì có giá trị sử dụng. </w:t>
      </w:r>
    </w:p>
    <w:p w14:paraId="5F947AAD" w14:textId="7232735A" w:rsidR="008651DB" w:rsidRPr="009A5701" w:rsidRDefault="00AD4EFD" w:rsidP="00AD4EFD">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8651DB" w:rsidRPr="009A5701">
        <w:rPr>
          <w:rFonts w:ascii="Times New Roman" w:hAnsi="Times New Roman"/>
          <w:sz w:val="26"/>
          <w:szCs w:val="26"/>
        </w:rPr>
        <w:t>Trong xử lý tín hiệu, bộ lọc được thiết kế để lọc tín hiệu cần tìm từ trong tín</w:t>
      </w:r>
      <w:r w:rsidR="008651DB" w:rsidRPr="009A5701">
        <w:rPr>
          <w:rFonts w:ascii="Times New Roman" w:hAnsi="Times New Roman"/>
          <w:b/>
          <w:sz w:val="26"/>
          <w:szCs w:val="26"/>
        </w:rPr>
        <w:t xml:space="preserve"> </w:t>
      </w:r>
      <w:r w:rsidR="008651DB" w:rsidRPr="009A5701">
        <w:rPr>
          <w:rFonts w:ascii="Times New Roman" w:hAnsi="Times New Roman"/>
          <w:sz w:val="26"/>
          <w:szCs w:val="26"/>
        </w:rPr>
        <w:t>hiệu trộn lẫn giữa tín hiệu sạch và nhiều tín hiệu bẩn (không cần thiết). Tuy nhiên, cũng cần phải chú ý rằng không có bộ lọc nào có thể lọc hoàn toàn các tín hiệu nhiễu. Vậy nên, các bộ lọc cũng chỉ lọc được tương đối các tín hiệu sạch, không thể tuyệt đối được.</w:t>
      </w:r>
    </w:p>
    <w:p w14:paraId="673A2432" w14:textId="30E625C6" w:rsidR="004238C9" w:rsidRPr="00705864" w:rsidRDefault="00705864" w:rsidP="004238C9">
      <w:pPr>
        <w:spacing w:line="360" w:lineRule="auto"/>
        <w:jc w:val="both"/>
        <w:rPr>
          <w:rStyle w:val="apple-converted-space"/>
          <w:rFonts w:ascii="Times New Roman" w:hAnsi="Times New Roman"/>
          <w:color w:val="333333"/>
          <w:sz w:val="26"/>
          <w:szCs w:val="26"/>
          <w:shd w:val="clear" w:color="auto" w:fill="FAFAFA"/>
        </w:rPr>
      </w:pPr>
      <w:r>
        <w:rPr>
          <w:rFonts w:ascii="Times New Roman" w:hAnsi="Times New Roman"/>
          <w:sz w:val="26"/>
          <w:szCs w:val="26"/>
        </w:rPr>
        <w:t xml:space="preserve">     Nếu</w:t>
      </w:r>
      <w:r w:rsidRPr="00705864">
        <w:rPr>
          <w:rFonts w:ascii="Times New Roman" w:hAnsi="Times New Roman"/>
          <w:sz w:val="26"/>
          <w:szCs w:val="26"/>
        </w:rPr>
        <w:t xml:space="preserve"> có tín hiệu S (signal) trộn lẫn với nhiễu N (noise) </w:t>
      </w:r>
      <w:r>
        <w:rPr>
          <w:rFonts w:ascii="Times New Roman" w:hAnsi="Times New Roman"/>
          <w:sz w:val="26"/>
          <w:szCs w:val="26"/>
        </w:rPr>
        <w:t>trong một tín hiệu tổng hợp X v</w:t>
      </w:r>
      <w:r w:rsidRPr="00705864">
        <w:rPr>
          <w:rFonts w:ascii="Times New Roman" w:hAnsi="Times New Roman"/>
          <w:sz w:val="26"/>
          <w:szCs w:val="26"/>
        </w:rPr>
        <w:t>à ta cần lọc để loại bỏ N ra khỏi X.</w:t>
      </w:r>
      <w:r w:rsidR="004238C9">
        <w:rPr>
          <w:rFonts w:ascii="Times New Roman" w:hAnsi="Times New Roman"/>
          <w:color w:val="333333"/>
          <w:sz w:val="26"/>
          <w:szCs w:val="26"/>
          <w:shd w:val="clear" w:color="auto" w:fill="FAFAF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520"/>
      </w:tblGrid>
      <w:tr w:rsidR="004238C9" w14:paraId="2ABFAFA5" w14:textId="77777777" w:rsidTr="004238C9">
        <w:tc>
          <w:tcPr>
            <w:tcW w:w="8365" w:type="dxa"/>
          </w:tcPr>
          <w:p w14:paraId="5B087E19" w14:textId="2B6DB2EA" w:rsidR="004238C9" w:rsidRPr="00981F31" w:rsidRDefault="00981F31" w:rsidP="004238C9">
            <w:pPr>
              <w:spacing w:line="360" w:lineRule="auto"/>
              <w:jc w:val="center"/>
              <w:rPr>
                <w:rStyle w:val="apple-converted-space"/>
                <w:rFonts w:ascii="Times New Roman" w:hAnsi="Times New Roman"/>
                <w:i/>
                <w:color w:val="333333"/>
                <w:sz w:val="26"/>
                <w:szCs w:val="26"/>
                <w:shd w:val="clear" w:color="auto" w:fill="FAFAFA"/>
              </w:rPr>
            </w:pPr>
            <m:oMathPara>
              <m:oMathParaPr>
                <m:jc m:val="center"/>
              </m:oMathParaPr>
              <m:oMath>
                <m:r>
                  <w:rPr>
                    <w:rFonts w:ascii="Cambria Math" w:hAnsi="Cambria Math"/>
                    <w:color w:val="000000" w:themeColor="text1"/>
                    <w:sz w:val="26"/>
                    <w:szCs w:val="26"/>
                    <w:shd w:val="clear" w:color="auto" w:fill="FAFAFA"/>
                  </w:rPr>
                  <m:t>X(k)=S(k)+N(k)</m:t>
                </m:r>
              </m:oMath>
            </m:oMathPara>
          </w:p>
        </w:tc>
        <w:tc>
          <w:tcPr>
            <w:tcW w:w="413" w:type="dxa"/>
          </w:tcPr>
          <w:p w14:paraId="6FDA74CC" w14:textId="0DD148E5" w:rsidR="004238C9" w:rsidRPr="004238C9" w:rsidRDefault="004238C9" w:rsidP="004238C9">
            <w:pPr>
              <w:spacing w:line="360" w:lineRule="auto"/>
              <w:jc w:val="center"/>
              <w:rPr>
                <w:rStyle w:val="apple-converted-space"/>
                <w:rFonts w:ascii="Times New Roman" w:hAnsi="Times New Roman"/>
                <w:b/>
                <w:color w:val="333333"/>
                <w:sz w:val="26"/>
                <w:szCs w:val="26"/>
                <w:shd w:val="clear" w:color="auto" w:fill="FAFAFA"/>
              </w:rPr>
            </w:pPr>
            <w:r w:rsidRPr="004238C9">
              <w:rPr>
                <w:rStyle w:val="apple-converted-space"/>
                <w:rFonts w:ascii="Times New Roman" w:hAnsi="Times New Roman"/>
                <w:b/>
                <w:color w:val="333333"/>
                <w:sz w:val="26"/>
                <w:szCs w:val="26"/>
                <w:shd w:val="clear" w:color="auto" w:fill="FAFAFA"/>
              </w:rPr>
              <w:t>(1)</w:t>
            </w:r>
          </w:p>
        </w:tc>
      </w:tr>
    </w:tbl>
    <w:p w14:paraId="30F1ED95" w14:textId="01D0F604" w:rsidR="00705864" w:rsidRDefault="00705864" w:rsidP="00172A87">
      <w:pPr>
        <w:spacing w:line="360" w:lineRule="auto"/>
        <w:rPr>
          <w:rFonts w:ascii="Times New Roman" w:hAnsi="Times New Roman"/>
          <w:sz w:val="26"/>
          <w:szCs w:val="26"/>
        </w:rPr>
      </w:pPr>
      <w:r>
        <w:rPr>
          <w:rFonts w:ascii="Times New Roman" w:hAnsi="Times New Roman"/>
          <w:sz w:val="26"/>
          <w:szCs w:val="26"/>
        </w:rPr>
        <w:t>N</w:t>
      </w:r>
      <w:r w:rsidRPr="00705864">
        <w:rPr>
          <w:rFonts w:ascii="Times New Roman" w:hAnsi="Times New Roman"/>
          <w:sz w:val="26"/>
          <w:szCs w:val="26"/>
        </w:rPr>
        <w:t>hiễu N dao động xung quanh 0 và có giá trị trung bình là 0</w:t>
      </w:r>
      <w:r w:rsidR="00973FBC">
        <w:rPr>
          <w:rFonts w:ascii="Times New Roman" w:hAnsi="Times New Roman"/>
          <w:sz w:val="26"/>
          <w:szCs w:val="26"/>
        </w:rPr>
        <w:t>.</w:t>
      </w:r>
      <w:r w:rsidRPr="00705864">
        <w:rPr>
          <w:rFonts w:ascii="Times New Roman" w:hAnsi="Times New Roman"/>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520"/>
      </w:tblGrid>
      <w:tr w:rsidR="004238C9" w14:paraId="42E99A53" w14:textId="77777777" w:rsidTr="004238C9">
        <w:trPr>
          <w:jc w:val="center"/>
        </w:trPr>
        <w:tc>
          <w:tcPr>
            <w:tcW w:w="8365" w:type="dxa"/>
          </w:tcPr>
          <w:p w14:paraId="23787796" w14:textId="60B01045" w:rsidR="004238C9" w:rsidRPr="00BE740C" w:rsidRDefault="006A5735" w:rsidP="004A2E9E">
            <w:pPr>
              <w:spacing w:line="360" w:lineRule="auto"/>
              <w:jc w:val="center"/>
              <w:rPr>
                <w:rStyle w:val="apple-converted-space"/>
                <w:rFonts w:ascii="Times New Roman" w:hAnsi="Times New Roman"/>
                <w:color w:val="333333"/>
                <w:sz w:val="26"/>
                <w:szCs w:val="26"/>
                <w:shd w:val="clear" w:color="auto" w:fill="FAFAFA"/>
              </w:rPr>
            </w:pPr>
            <m:oMathPara>
              <m:oMathParaPr>
                <m:jc m:val="center"/>
              </m:oMathParaPr>
              <m:oMath>
                <m:f>
                  <m:fPr>
                    <m:ctrlPr>
                      <w:rPr>
                        <w:rFonts w:ascii="Cambria Math" w:hAnsi="Cambria Math"/>
                        <w:i/>
                        <w:noProof/>
                        <w:sz w:val="26"/>
                        <w:szCs w:val="26"/>
                      </w:rPr>
                    </m:ctrlPr>
                  </m:fPr>
                  <m:num>
                    <m:nary>
                      <m:naryPr>
                        <m:chr m:val="∑"/>
                        <m:limLoc m:val="subSup"/>
                        <m:ctrlPr>
                          <w:rPr>
                            <w:rFonts w:ascii="Cambria Math" w:hAnsi="Cambria Math"/>
                            <w:i/>
                            <w:noProof/>
                            <w:sz w:val="26"/>
                            <w:szCs w:val="26"/>
                          </w:rPr>
                        </m:ctrlPr>
                      </m:naryPr>
                      <m:sub>
                        <m:r>
                          <w:rPr>
                            <w:rFonts w:ascii="Cambria Math" w:hAnsi="Cambria Math"/>
                            <w:noProof/>
                            <w:sz w:val="26"/>
                            <w:szCs w:val="26"/>
                          </w:rPr>
                          <m:t>k=1</m:t>
                        </m:r>
                      </m:sub>
                      <m:sup>
                        <m:r>
                          <w:rPr>
                            <w:rFonts w:ascii="Cambria Math" w:hAnsi="Cambria Math"/>
                            <w:noProof/>
                            <w:sz w:val="26"/>
                            <w:szCs w:val="26"/>
                          </w:rPr>
                          <m:t>M</m:t>
                        </m:r>
                      </m:sup>
                      <m:e>
                        <m:r>
                          <w:rPr>
                            <w:rFonts w:ascii="Cambria Math" w:hAnsi="Cambria Math"/>
                            <w:noProof/>
                            <w:sz w:val="26"/>
                            <w:szCs w:val="26"/>
                          </w:rPr>
                          <m:t>N(k)</m:t>
                        </m:r>
                      </m:e>
                    </m:nary>
                    <m:r>
                      <w:rPr>
                        <w:rFonts w:ascii="Cambria Math" w:hAnsi="Cambria Math"/>
                        <w:noProof/>
                        <w:sz w:val="26"/>
                        <w:szCs w:val="26"/>
                      </w:rPr>
                      <m:t xml:space="preserve"> </m:t>
                    </m:r>
                  </m:num>
                  <m:den>
                    <m:r>
                      <w:rPr>
                        <w:rFonts w:ascii="Cambria Math" w:hAnsi="Cambria Math"/>
                        <w:noProof/>
                        <w:sz w:val="26"/>
                        <w:szCs w:val="26"/>
                      </w:rPr>
                      <m:t>M</m:t>
                    </m:r>
                  </m:den>
                </m:f>
                <m:r>
                  <w:rPr>
                    <w:rFonts w:ascii="Cambria Math" w:hAnsi="Cambria Math"/>
                    <w:noProof/>
                    <w:sz w:val="26"/>
                    <w:szCs w:val="26"/>
                  </w:rPr>
                  <m:t>=0</m:t>
                </m:r>
              </m:oMath>
            </m:oMathPara>
          </w:p>
        </w:tc>
        <w:tc>
          <w:tcPr>
            <w:tcW w:w="413" w:type="dxa"/>
          </w:tcPr>
          <w:p w14:paraId="376ED316" w14:textId="77777777" w:rsidR="004238C9" w:rsidRPr="004238C9" w:rsidRDefault="004238C9" w:rsidP="004A2E9E">
            <w:pPr>
              <w:spacing w:line="360" w:lineRule="auto"/>
              <w:jc w:val="center"/>
              <w:rPr>
                <w:rStyle w:val="apple-converted-space"/>
                <w:rFonts w:ascii="Times New Roman" w:hAnsi="Times New Roman"/>
                <w:b/>
                <w:color w:val="333333"/>
                <w:sz w:val="26"/>
                <w:szCs w:val="26"/>
                <w:shd w:val="clear" w:color="auto" w:fill="FAFAFA"/>
              </w:rPr>
            </w:pPr>
          </w:p>
          <w:p w14:paraId="5F906E70" w14:textId="5859982A" w:rsidR="004238C9" w:rsidRPr="004238C9" w:rsidRDefault="004238C9" w:rsidP="004A2E9E">
            <w:pPr>
              <w:spacing w:line="360" w:lineRule="auto"/>
              <w:jc w:val="center"/>
              <w:rPr>
                <w:rStyle w:val="apple-converted-space"/>
                <w:rFonts w:ascii="Times New Roman" w:hAnsi="Times New Roman"/>
                <w:b/>
                <w:color w:val="333333"/>
                <w:sz w:val="26"/>
                <w:szCs w:val="26"/>
                <w:shd w:val="clear" w:color="auto" w:fill="FAFAFA"/>
              </w:rPr>
            </w:pPr>
            <w:r w:rsidRPr="004238C9">
              <w:rPr>
                <w:rStyle w:val="apple-converted-space"/>
                <w:rFonts w:ascii="Times New Roman" w:hAnsi="Times New Roman"/>
                <w:b/>
                <w:color w:val="333333"/>
                <w:sz w:val="26"/>
                <w:szCs w:val="26"/>
                <w:shd w:val="clear" w:color="auto" w:fill="FAFAFA"/>
              </w:rPr>
              <w:t>(2)</w:t>
            </w:r>
          </w:p>
          <w:p w14:paraId="002F7381" w14:textId="77777777" w:rsidR="004238C9" w:rsidRPr="004238C9" w:rsidRDefault="004238C9" w:rsidP="004238C9">
            <w:pPr>
              <w:rPr>
                <w:rFonts w:ascii="Times New Roman" w:hAnsi="Times New Roman"/>
                <w:b/>
                <w:sz w:val="26"/>
                <w:szCs w:val="26"/>
              </w:rPr>
            </w:pPr>
          </w:p>
        </w:tc>
      </w:tr>
    </w:tbl>
    <w:p w14:paraId="64EB2D94" w14:textId="292173E4" w:rsidR="00973FBC" w:rsidRPr="004238C9" w:rsidRDefault="00973FBC" w:rsidP="00973FBC">
      <w:pPr>
        <w:spacing w:line="360" w:lineRule="auto"/>
        <w:rPr>
          <w:rFonts w:ascii="Times New Roman" w:hAnsi="Times New Roman"/>
          <w:b/>
          <w:noProof/>
          <w:sz w:val="26"/>
          <w:szCs w:val="26"/>
        </w:rPr>
      </w:pPr>
      <w:r w:rsidRPr="00973FBC">
        <w:rPr>
          <w:rFonts w:ascii="Times New Roman" w:hAnsi="Times New Roman"/>
          <w:noProof/>
          <w:sz w:val="26"/>
          <w:szCs w:val="26"/>
        </w:rPr>
        <w:t>Với trường hợp</w:t>
      </w:r>
      <w:r>
        <w:rPr>
          <w:rFonts w:ascii="Times New Roman" w:hAnsi="Times New Roman"/>
          <w:b/>
          <w:noProof/>
          <w:sz w:val="26"/>
          <w:szCs w:val="26"/>
        </w:rPr>
        <w:t xml:space="preserve"> </w:t>
      </w:r>
      <w:r>
        <w:rPr>
          <w:rFonts w:ascii="Times New Roman" w:hAnsi="Times New Roman"/>
          <w:sz w:val="26"/>
          <w:szCs w:val="26"/>
        </w:rPr>
        <w:t>khi M đủ lớn.</w:t>
      </w:r>
    </w:p>
    <w:p w14:paraId="3B5EEB12" w14:textId="77777777" w:rsidR="00551960" w:rsidRDefault="00FA501E" w:rsidP="00172A87">
      <w:pPr>
        <w:spacing w:line="360" w:lineRule="auto"/>
        <w:rPr>
          <w:rFonts w:ascii="Times New Roman" w:hAnsi="Times New Roman"/>
          <w:noProof/>
          <w:sz w:val="26"/>
          <w:szCs w:val="26"/>
        </w:rPr>
      </w:pPr>
      <w:r>
        <w:rPr>
          <w:rFonts w:ascii="Times New Roman" w:hAnsi="Times New Roman"/>
          <w:noProof/>
          <w:sz w:val="26"/>
          <w:szCs w:val="26"/>
        </w:rPr>
        <w:t>Đ</w:t>
      </w:r>
      <w:r w:rsidRPr="00FA501E">
        <w:rPr>
          <w:rFonts w:ascii="Times New Roman" w:hAnsi="Times New Roman"/>
          <w:noProof/>
          <w:sz w:val="26"/>
          <w:szCs w:val="26"/>
        </w:rPr>
        <w:t>ể loại bỏ N, ta có thể lấy tổng của X trên một cửa sổ có kích th</w:t>
      </w:r>
      <w:r w:rsidRPr="00FA501E">
        <w:rPr>
          <w:rFonts w:ascii="Times New Roman" w:hAnsi="Times New Roman" w:hint="eastAsia"/>
          <w:noProof/>
          <w:sz w:val="26"/>
          <w:szCs w:val="26"/>
        </w:rPr>
        <w:t>ư</w:t>
      </w:r>
      <w:r w:rsidRPr="00FA501E">
        <w:rPr>
          <w:rFonts w:ascii="Times New Roman" w:hAnsi="Times New Roman"/>
          <w:noProof/>
          <w:sz w:val="26"/>
          <w:szCs w:val="26"/>
        </w:rPr>
        <w:t>ớc M.</w:t>
      </w:r>
      <m:oMath>
        <m:r>
          <w:rPr>
            <w:rFonts w:ascii="Cambria Math" w:hAnsi="Cambria Math"/>
            <w:noProof/>
            <w:sz w:val="26"/>
            <w:szCs w:val="26"/>
          </w:rPr>
          <m:t xml:space="preserve"> </m:t>
        </m:r>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520"/>
      </w:tblGrid>
      <w:tr w:rsidR="004238C9" w14:paraId="4EEED4B8" w14:textId="77777777" w:rsidTr="004A2E9E">
        <w:trPr>
          <w:jc w:val="center"/>
        </w:trPr>
        <w:tc>
          <w:tcPr>
            <w:tcW w:w="8365" w:type="dxa"/>
          </w:tcPr>
          <w:p w14:paraId="4DA64E20" w14:textId="5FEF7784" w:rsidR="004238C9" w:rsidRPr="004238C9" w:rsidRDefault="006A5735" w:rsidP="004A2E9E">
            <w:pPr>
              <w:spacing w:line="360" w:lineRule="auto"/>
              <w:jc w:val="center"/>
              <w:rPr>
                <w:rStyle w:val="apple-converted-space"/>
                <w:rFonts w:ascii="Times New Roman" w:hAnsi="Times New Roman"/>
                <w:color w:val="333333"/>
                <w:sz w:val="26"/>
                <w:szCs w:val="26"/>
                <w:shd w:val="clear" w:color="auto" w:fill="FAFAFA"/>
              </w:rPr>
            </w:pPr>
            <m:oMathPara>
              <m:oMathParaPr>
                <m:jc m:val="center"/>
              </m:oMathParaPr>
              <m:oMath>
                <m:nary>
                  <m:naryPr>
                    <m:chr m:val="∑"/>
                    <m:limLoc m:val="undOvr"/>
                    <m:ctrlPr>
                      <w:rPr>
                        <w:rFonts w:ascii="Cambria Math" w:hAnsi="Cambria Math"/>
                        <w:i/>
                        <w:noProof/>
                        <w:sz w:val="26"/>
                        <w:szCs w:val="26"/>
                      </w:rPr>
                    </m:ctrlPr>
                  </m:naryPr>
                  <m:sub>
                    <m:r>
                      <w:rPr>
                        <w:rFonts w:ascii="Cambria Math" w:hAnsi="Cambria Math"/>
                        <w:noProof/>
                        <w:sz w:val="26"/>
                        <w:szCs w:val="26"/>
                      </w:rPr>
                      <m:t>k=1</m:t>
                    </m:r>
                  </m:sub>
                  <m:sup>
                    <m:r>
                      <w:rPr>
                        <w:rFonts w:ascii="Cambria Math" w:hAnsi="Cambria Math"/>
                        <w:noProof/>
                        <w:sz w:val="26"/>
                        <w:szCs w:val="26"/>
                      </w:rPr>
                      <m:t>M</m:t>
                    </m:r>
                  </m:sup>
                  <m:e>
                    <m:r>
                      <w:rPr>
                        <w:rFonts w:ascii="Cambria Math" w:hAnsi="Cambria Math"/>
                        <w:noProof/>
                        <w:sz w:val="26"/>
                        <w:szCs w:val="26"/>
                      </w:rPr>
                      <m:t>X</m:t>
                    </m:r>
                    <m:d>
                      <m:dPr>
                        <m:ctrlPr>
                          <w:rPr>
                            <w:rFonts w:ascii="Cambria Math" w:hAnsi="Cambria Math"/>
                            <w:i/>
                            <w:noProof/>
                            <w:sz w:val="26"/>
                            <w:szCs w:val="26"/>
                          </w:rPr>
                        </m:ctrlPr>
                      </m:dPr>
                      <m:e>
                        <m:r>
                          <w:rPr>
                            <w:rFonts w:ascii="Cambria Math" w:hAnsi="Cambria Math"/>
                            <w:noProof/>
                            <w:sz w:val="26"/>
                            <w:szCs w:val="26"/>
                          </w:rPr>
                          <m:t>k</m:t>
                        </m:r>
                      </m:e>
                    </m:d>
                    <m:r>
                      <w:rPr>
                        <w:rFonts w:ascii="Cambria Math" w:hAnsi="Cambria Math"/>
                        <w:noProof/>
                        <w:sz w:val="26"/>
                        <w:szCs w:val="26"/>
                      </w:rPr>
                      <m:t xml:space="preserve">= </m:t>
                    </m:r>
                    <m:nary>
                      <m:naryPr>
                        <m:chr m:val="∑"/>
                        <m:limLoc m:val="undOvr"/>
                        <m:ctrlPr>
                          <w:rPr>
                            <w:rFonts w:ascii="Cambria Math" w:hAnsi="Cambria Math"/>
                            <w:i/>
                            <w:noProof/>
                            <w:sz w:val="26"/>
                            <w:szCs w:val="26"/>
                          </w:rPr>
                        </m:ctrlPr>
                      </m:naryPr>
                      <m:sub>
                        <m:r>
                          <w:rPr>
                            <w:rFonts w:ascii="Cambria Math" w:hAnsi="Cambria Math"/>
                            <w:noProof/>
                            <w:sz w:val="26"/>
                            <w:szCs w:val="26"/>
                          </w:rPr>
                          <m:t>k=1</m:t>
                        </m:r>
                      </m:sub>
                      <m:sup>
                        <m:r>
                          <w:rPr>
                            <w:rFonts w:ascii="Cambria Math" w:hAnsi="Cambria Math"/>
                            <w:noProof/>
                            <w:sz w:val="26"/>
                            <w:szCs w:val="26"/>
                          </w:rPr>
                          <m:t>M</m:t>
                        </m:r>
                      </m:sup>
                      <m:e>
                        <m:r>
                          <w:rPr>
                            <w:rFonts w:ascii="Cambria Math" w:hAnsi="Cambria Math"/>
                            <w:noProof/>
                            <w:sz w:val="26"/>
                            <w:szCs w:val="26"/>
                          </w:rPr>
                          <m:t>S</m:t>
                        </m:r>
                        <m:d>
                          <m:dPr>
                            <m:ctrlPr>
                              <w:rPr>
                                <w:rFonts w:ascii="Cambria Math" w:hAnsi="Cambria Math"/>
                                <w:i/>
                                <w:noProof/>
                                <w:sz w:val="26"/>
                                <w:szCs w:val="26"/>
                              </w:rPr>
                            </m:ctrlPr>
                          </m:dPr>
                          <m:e>
                            <m:r>
                              <w:rPr>
                                <w:rFonts w:ascii="Cambria Math" w:hAnsi="Cambria Math"/>
                                <w:noProof/>
                                <w:sz w:val="26"/>
                                <w:szCs w:val="26"/>
                              </w:rPr>
                              <m:t>k</m:t>
                            </m:r>
                          </m:e>
                        </m:d>
                      </m:e>
                    </m:nary>
                  </m:e>
                </m:nary>
              </m:oMath>
            </m:oMathPara>
          </w:p>
        </w:tc>
        <w:tc>
          <w:tcPr>
            <w:tcW w:w="413" w:type="dxa"/>
          </w:tcPr>
          <w:p w14:paraId="000FFF37" w14:textId="77777777" w:rsidR="004238C9" w:rsidRPr="004238C9" w:rsidRDefault="004238C9" w:rsidP="004A2E9E">
            <w:pPr>
              <w:spacing w:line="360" w:lineRule="auto"/>
              <w:jc w:val="center"/>
              <w:rPr>
                <w:rStyle w:val="apple-converted-space"/>
                <w:rFonts w:ascii="Times New Roman" w:hAnsi="Times New Roman"/>
                <w:b/>
                <w:color w:val="333333"/>
                <w:sz w:val="26"/>
                <w:szCs w:val="26"/>
                <w:shd w:val="clear" w:color="auto" w:fill="FAFAFA"/>
              </w:rPr>
            </w:pPr>
          </w:p>
          <w:p w14:paraId="00BE8F71" w14:textId="37C7C705" w:rsidR="004238C9" w:rsidRPr="004238C9" w:rsidRDefault="004238C9" w:rsidP="004A2E9E">
            <w:pPr>
              <w:spacing w:line="360" w:lineRule="auto"/>
              <w:jc w:val="center"/>
              <w:rPr>
                <w:rStyle w:val="apple-converted-space"/>
                <w:rFonts w:ascii="Times New Roman" w:hAnsi="Times New Roman"/>
                <w:b/>
                <w:color w:val="333333"/>
                <w:sz w:val="26"/>
                <w:szCs w:val="26"/>
                <w:shd w:val="clear" w:color="auto" w:fill="FAFAFA"/>
              </w:rPr>
            </w:pPr>
            <w:r w:rsidRPr="004238C9">
              <w:rPr>
                <w:rStyle w:val="apple-converted-space"/>
                <w:rFonts w:ascii="Times New Roman" w:hAnsi="Times New Roman"/>
                <w:b/>
                <w:color w:val="333333"/>
                <w:sz w:val="26"/>
                <w:szCs w:val="26"/>
                <w:shd w:val="clear" w:color="auto" w:fill="FAFAFA"/>
              </w:rPr>
              <w:t>(</w:t>
            </w:r>
            <w:r>
              <w:rPr>
                <w:rStyle w:val="apple-converted-space"/>
                <w:rFonts w:ascii="Times New Roman" w:hAnsi="Times New Roman"/>
                <w:b/>
                <w:color w:val="333333"/>
                <w:sz w:val="26"/>
                <w:szCs w:val="26"/>
                <w:shd w:val="clear" w:color="auto" w:fill="FAFAFA"/>
              </w:rPr>
              <w:t>3</w:t>
            </w:r>
            <w:r w:rsidRPr="004238C9">
              <w:rPr>
                <w:rStyle w:val="apple-converted-space"/>
                <w:rFonts w:ascii="Times New Roman" w:hAnsi="Times New Roman"/>
                <w:b/>
                <w:color w:val="333333"/>
                <w:sz w:val="26"/>
                <w:szCs w:val="26"/>
                <w:shd w:val="clear" w:color="auto" w:fill="FAFAFA"/>
              </w:rPr>
              <w:t>)</w:t>
            </w:r>
          </w:p>
          <w:p w14:paraId="299186D8" w14:textId="77777777" w:rsidR="004238C9" w:rsidRPr="004238C9" w:rsidRDefault="004238C9" w:rsidP="004A2E9E">
            <w:pPr>
              <w:rPr>
                <w:rFonts w:ascii="Times New Roman" w:hAnsi="Times New Roman"/>
                <w:b/>
                <w:sz w:val="26"/>
                <w:szCs w:val="26"/>
              </w:rPr>
            </w:pPr>
          </w:p>
        </w:tc>
      </w:tr>
    </w:tbl>
    <w:p w14:paraId="6DEFE14C" w14:textId="77777777" w:rsidR="004238C9" w:rsidRDefault="00172A87" w:rsidP="00A32161">
      <w:pPr>
        <w:spacing w:line="360" w:lineRule="auto"/>
        <w:rPr>
          <w:rFonts w:ascii="Times New Roman" w:hAnsi="Times New Roman"/>
          <w:noProof/>
          <w:sz w:val="26"/>
          <w:szCs w:val="26"/>
        </w:rPr>
      </w:pPr>
      <w:r w:rsidRPr="00172A87">
        <w:rPr>
          <w:rFonts w:ascii="Times New Roman" w:hAnsi="Times New Roman"/>
          <w:noProof/>
          <w:sz w:val="26"/>
          <w:szCs w:val="26"/>
        </w:rPr>
        <w:t>Từ các bước trên, N đã được loại bỏ.</w:t>
      </w:r>
    </w:p>
    <w:p w14:paraId="6FB94303" w14:textId="4E1AA978" w:rsidR="004238C9" w:rsidRPr="00A32161" w:rsidRDefault="004238C9" w:rsidP="00A32161">
      <w:pPr>
        <w:pStyle w:val="Heading3"/>
        <w:spacing w:line="360" w:lineRule="auto"/>
        <w:rPr>
          <w:rFonts w:ascii="Times New Roman" w:hAnsi="Times New Roman" w:cs="Times New Roman"/>
          <w:b/>
          <w:sz w:val="26"/>
          <w:szCs w:val="26"/>
        </w:rPr>
      </w:pPr>
      <w:r w:rsidRPr="00A32161">
        <w:rPr>
          <w:rFonts w:ascii="Times New Roman" w:hAnsi="Times New Roman" w:cs="Times New Roman"/>
          <w:b/>
          <w:sz w:val="26"/>
          <w:szCs w:val="26"/>
        </w:rPr>
        <w:t xml:space="preserve">     </w:t>
      </w:r>
      <w:bookmarkStart w:id="216" w:name="_Toc473484093"/>
      <w:bookmarkStart w:id="217" w:name="_Toc473484238"/>
      <w:bookmarkStart w:id="218" w:name="_Toc474362467"/>
      <w:bookmarkStart w:id="219" w:name="_Toc474362612"/>
      <w:r w:rsidR="00172A87" w:rsidRPr="00A32161">
        <w:rPr>
          <w:rFonts w:ascii="Times New Roman" w:hAnsi="Times New Roman" w:cs="Times New Roman"/>
          <w:b/>
          <w:color w:val="auto"/>
          <w:sz w:val="26"/>
          <w:szCs w:val="26"/>
        </w:rPr>
        <w:t>2.4.2 Bộ lọc Kalman</w:t>
      </w:r>
      <w:bookmarkEnd w:id="216"/>
      <w:bookmarkEnd w:id="217"/>
      <w:bookmarkEnd w:id="218"/>
      <w:bookmarkEnd w:id="219"/>
    </w:p>
    <w:p w14:paraId="666A3A10" w14:textId="77777777" w:rsidR="004238C9" w:rsidRDefault="00172A87" w:rsidP="001658E3">
      <w:pPr>
        <w:spacing w:line="360" w:lineRule="auto"/>
        <w:jc w:val="both"/>
        <w:rPr>
          <w:rFonts w:ascii="Times New Roman" w:hAnsi="Times New Roman"/>
          <w:sz w:val="26"/>
          <w:szCs w:val="26"/>
        </w:rPr>
      </w:pPr>
      <w:r w:rsidRPr="009A5701">
        <w:rPr>
          <w:rFonts w:ascii="Times New Roman" w:hAnsi="Times New Roman"/>
          <w:sz w:val="26"/>
          <w:szCs w:val="26"/>
        </w:rPr>
        <w:t xml:space="preserve">      Một cách khái quát, bộ lọc Kalman là một tập hợp các phương trình toán học </w:t>
      </w:r>
    </w:p>
    <w:p w14:paraId="6C786FBD" w14:textId="1442612A" w:rsidR="00172A87" w:rsidRDefault="00172A87" w:rsidP="001658E3">
      <w:pPr>
        <w:spacing w:line="360" w:lineRule="auto"/>
        <w:jc w:val="both"/>
        <w:rPr>
          <w:rFonts w:ascii="Times New Roman" w:hAnsi="Times New Roman"/>
          <w:sz w:val="26"/>
          <w:szCs w:val="26"/>
        </w:rPr>
      </w:pPr>
      <w:r w:rsidRPr="009A5701">
        <w:rPr>
          <w:rFonts w:ascii="Times New Roman" w:hAnsi="Times New Roman"/>
          <w:sz w:val="26"/>
          <w:szCs w:val="26"/>
        </w:rPr>
        <w:lastRenderedPageBreak/>
        <w:t xml:space="preserve">mô tả một phương pháp tính toán truy hồi hiệu quả cho phép ước đoán trạng thái của một quá trình (process) sao cho trung bình phương sai của độ lệch. </w:t>
      </w:r>
    </w:p>
    <w:p w14:paraId="406CE6E9" w14:textId="4C342A0C" w:rsidR="008651DB" w:rsidRPr="009A5701" w:rsidRDefault="00C84023" w:rsidP="00172A87">
      <w:pPr>
        <w:spacing w:line="360" w:lineRule="auto"/>
        <w:ind w:left="360" w:firstLine="360"/>
        <w:jc w:val="center"/>
        <w:rPr>
          <w:rFonts w:ascii="Times New Roman" w:hAnsi="Times New Roman"/>
          <w:sz w:val="26"/>
          <w:szCs w:val="26"/>
        </w:rPr>
      </w:pPr>
      <w:r w:rsidRPr="009A5701">
        <w:rPr>
          <w:rFonts w:ascii="Times New Roman" w:hAnsi="Times New Roman"/>
          <w:noProof/>
          <w:sz w:val="26"/>
          <w:szCs w:val="26"/>
        </w:rPr>
        <w:drawing>
          <wp:inline distT="0" distB="0" distL="0" distR="0" wp14:anchorId="53DF26AF" wp14:editId="08D8077E">
            <wp:extent cx="3913144" cy="1609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 loc.png"/>
                    <pic:cNvPicPr/>
                  </pic:nvPicPr>
                  <pic:blipFill>
                    <a:blip r:embed="rId23">
                      <a:extLst>
                        <a:ext uri="{28A0092B-C50C-407E-A947-70E740481C1C}">
                          <a14:useLocalDpi xmlns:a14="http://schemas.microsoft.com/office/drawing/2010/main" val="0"/>
                        </a:ext>
                      </a:extLst>
                    </a:blip>
                    <a:stretch>
                      <a:fillRect/>
                    </a:stretch>
                  </pic:blipFill>
                  <pic:spPr>
                    <a:xfrm>
                      <a:off x="0" y="0"/>
                      <a:ext cx="3955921" cy="1627322"/>
                    </a:xfrm>
                    <a:prstGeom prst="rect">
                      <a:avLst/>
                    </a:prstGeom>
                  </pic:spPr>
                </pic:pic>
              </a:graphicData>
            </a:graphic>
          </wp:inline>
        </w:drawing>
      </w:r>
    </w:p>
    <w:p w14:paraId="4DC1DB2E" w14:textId="3706CF21" w:rsidR="00F90147" w:rsidRDefault="008651DB" w:rsidP="00705864">
      <w:pPr>
        <w:pStyle w:val="Heading1"/>
        <w:spacing w:line="360" w:lineRule="auto"/>
        <w:jc w:val="center"/>
        <w:rPr>
          <w:rFonts w:ascii="Times New Roman" w:hAnsi="Times New Roman" w:cs="Times New Roman"/>
          <w:color w:val="auto"/>
          <w:sz w:val="26"/>
          <w:szCs w:val="26"/>
        </w:rPr>
      </w:pPr>
      <w:bookmarkStart w:id="220" w:name="_Toc455101868"/>
      <w:bookmarkStart w:id="221" w:name="_Toc473481409"/>
      <w:bookmarkStart w:id="222" w:name="_Toc473481646"/>
      <w:bookmarkStart w:id="223" w:name="_Toc473482164"/>
      <w:bookmarkStart w:id="224" w:name="_Toc473484239"/>
      <w:bookmarkStart w:id="225" w:name="_Toc473484390"/>
      <w:bookmarkStart w:id="226" w:name="_Toc474362468"/>
      <w:bookmarkStart w:id="227" w:name="_Toc474362613"/>
      <w:r w:rsidRPr="009A5701">
        <w:rPr>
          <w:rFonts w:ascii="Times New Roman" w:hAnsi="Times New Roman" w:cs="Times New Roman"/>
          <w:color w:val="auto"/>
          <w:sz w:val="26"/>
          <w:szCs w:val="26"/>
        </w:rPr>
        <w:t>Hình 2.</w:t>
      </w:r>
      <w:r w:rsidR="00AD4EFD" w:rsidRPr="009A5701">
        <w:rPr>
          <w:rFonts w:ascii="Times New Roman" w:hAnsi="Times New Roman" w:cs="Times New Roman"/>
          <w:color w:val="auto"/>
          <w:sz w:val="26"/>
          <w:szCs w:val="26"/>
        </w:rPr>
        <w:t>4</w:t>
      </w:r>
      <w:r w:rsidRPr="009A5701">
        <w:rPr>
          <w:rFonts w:ascii="Times New Roman" w:hAnsi="Times New Roman" w:cs="Times New Roman"/>
          <w:color w:val="auto"/>
          <w:sz w:val="26"/>
          <w:szCs w:val="26"/>
        </w:rPr>
        <w:t xml:space="preserve"> Sơ đồ bộ lọc Kalman</w:t>
      </w:r>
      <w:bookmarkEnd w:id="220"/>
      <w:bookmarkEnd w:id="221"/>
      <w:bookmarkEnd w:id="222"/>
      <w:bookmarkEnd w:id="223"/>
      <w:bookmarkEnd w:id="224"/>
      <w:bookmarkEnd w:id="225"/>
      <w:bookmarkEnd w:id="226"/>
      <w:bookmarkEnd w:id="227"/>
    </w:p>
    <w:p w14:paraId="46B4459E" w14:textId="77777777" w:rsidR="00973FBC" w:rsidRDefault="00973FBC" w:rsidP="00973FBC">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Bộ lọc Kalman rất hiệu quả trong việc ước đoán các trạng thái trong quá khứ, hiện tại và tương lai thậm chí ngay cả khi tính chính xác của hệ thống mô phỏng không được khẳng định.</w:t>
      </w:r>
    </w:p>
    <w:p w14:paraId="14E37CF5" w14:textId="253DB303" w:rsidR="00C84023" w:rsidRPr="00172A87" w:rsidRDefault="00705864" w:rsidP="00973FBC">
      <w:pPr>
        <w:spacing w:line="360" w:lineRule="auto"/>
        <w:rPr>
          <w:rFonts w:ascii="Times New Roman" w:hAnsi="Times New Roman"/>
        </w:rPr>
      </w:pPr>
      <w:r>
        <w:rPr>
          <w:rFonts w:ascii="Times New Roman" w:hAnsi="Times New Roman"/>
          <w:sz w:val="26"/>
          <w:szCs w:val="26"/>
        </w:rPr>
        <w:t xml:space="preserve">     </w:t>
      </w:r>
    </w:p>
    <w:p w14:paraId="263F6379" w14:textId="099EF002" w:rsidR="008651DB" w:rsidRPr="009A5701" w:rsidRDefault="00C84023" w:rsidP="00C84023">
      <w:pPr>
        <w:jc w:val="center"/>
        <w:rPr>
          <w:rFonts w:ascii="Times New Roman" w:hAnsi="Times New Roman"/>
          <w:szCs w:val="24"/>
        </w:rPr>
      </w:pPr>
      <w:r w:rsidRPr="009A5701">
        <w:rPr>
          <w:rFonts w:ascii="Times New Roman" w:hAnsi="Times New Roman"/>
          <w:noProof/>
          <w:szCs w:val="24"/>
        </w:rPr>
        <w:drawing>
          <wp:inline distT="0" distB="0" distL="0" distR="0" wp14:anchorId="316A3274" wp14:editId="4AABF625">
            <wp:extent cx="3600450" cy="14358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xx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7999" cy="1442850"/>
                    </a:xfrm>
                    <a:prstGeom prst="rect">
                      <a:avLst/>
                    </a:prstGeom>
                  </pic:spPr>
                </pic:pic>
              </a:graphicData>
            </a:graphic>
          </wp:inline>
        </w:drawing>
      </w:r>
    </w:p>
    <w:p w14:paraId="3D094A9F" w14:textId="3537B4ED" w:rsidR="0066206A" w:rsidRPr="009A5701" w:rsidRDefault="008651DB" w:rsidP="00D3371A">
      <w:pPr>
        <w:pStyle w:val="Heading1"/>
        <w:jc w:val="center"/>
        <w:rPr>
          <w:rFonts w:ascii="Times New Roman" w:hAnsi="Times New Roman" w:cs="Times New Roman"/>
          <w:color w:val="auto"/>
          <w:sz w:val="26"/>
          <w:szCs w:val="26"/>
        </w:rPr>
      </w:pPr>
      <w:bookmarkStart w:id="228" w:name="_Toc455101869"/>
      <w:bookmarkStart w:id="229" w:name="_Toc473481410"/>
      <w:bookmarkStart w:id="230" w:name="_Toc473481647"/>
      <w:bookmarkStart w:id="231" w:name="_Toc473482165"/>
      <w:bookmarkStart w:id="232" w:name="_Toc473484240"/>
      <w:bookmarkStart w:id="233" w:name="_Toc473484391"/>
      <w:bookmarkStart w:id="234" w:name="_Toc474362469"/>
      <w:bookmarkStart w:id="235" w:name="_Toc474362614"/>
      <w:r w:rsidRPr="009A5701">
        <w:rPr>
          <w:rFonts w:ascii="Times New Roman" w:hAnsi="Times New Roman" w:cs="Times New Roman"/>
          <w:color w:val="auto"/>
          <w:sz w:val="26"/>
          <w:szCs w:val="26"/>
        </w:rPr>
        <w:t>Hình 2.</w:t>
      </w:r>
      <w:r w:rsidR="00AD4EFD" w:rsidRPr="009A5701">
        <w:rPr>
          <w:rFonts w:ascii="Times New Roman" w:hAnsi="Times New Roman" w:cs="Times New Roman"/>
          <w:color w:val="auto"/>
          <w:sz w:val="26"/>
          <w:szCs w:val="26"/>
        </w:rPr>
        <w:t>5</w:t>
      </w:r>
      <w:r w:rsidRPr="009A5701">
        <w:rPr>
          <w:rFonts w:ascii="Times New Roman" w:hAnsi="Times New Roman" w:cs="Times New Roman"/>
          <w:color w:val="auto"/>
          <w:sz w:val="26"/>
          <w:szCs w:val="26"/>
        </w:rPr>
        <w:t xml:space="preserve"> Bản chất của bộ lọc Kalman</w:t>
      </w:r>
      <w:bookmarkEnd w:id="228"/>
      <w:bookmarkEnd w:id="229"/>
      <w:bookmarkEnd w:id="230"/>
      <w:bookmarkEnd w:id="231"/>
      <w:bookmarkEnd w:id="232"/>
      <w:bookmarkEnd w:id="233"/>
      <w:bookmarkEnd w:id="234"/>
      <w:bookmarkEnd w:id="235"/>
    </w:p>
    <w:p w14:paraId="21024C0E" w14:textId="77777777" w:rsidR="00F90147" w:rsidRDefault="00F90147" w:rsidP="00F90147">
      <w:pPr>
        <w:rPr>
          <w:rFonts w:ascii="Times New Roman" w:hAnsi="Times New Roman"/>
        </w:rPr>
      </w:pPr>
    </w:p>
    <w:p w14:paraId="6095A971" w14:textId="77777777" w:rsidR="001C05D7" w:rsidRDefault="00973FBC" w:rsidP="00973FBC">
      <w:pPr>
        <w:spacing w:line="360" w:lineRule="auto"/>
        <w:jc w:val="both"/>
        <w:rPr>
          <w:rFonts w:ascii="Times New Roman" w:hAnsi="Times New Roman"/>
          <w:sz w:val="26"/>
          <w:szCs w:val="26"/>
        </w:rPr>
      </w:pPr>
      <w:r>
        <w:rPr>
          <w:rFonts w:ascii="Times New Roman" w:hAnsi="Times New Roman"/>
          <w:sz w:val="26"/>
          <w:szCs w:val="26"/>
        </w:rPr>
        <w:t xml:space="preserve">     </w:t>
      </w:r>
      <w:r w:rsidRPr="00973FBC">
        <w:rPr>
          <w:rFonts w:ascii="Times New Roman" w:hAnsi="Times New Roman"/>
          <w:sz w:val="26"/>
          <w:szCs w:val="26"/>
        </w:rPr>
        <w:t>Khi cài đặt bộ lọc Kalman, hiệp phương sai của lỗi đo lường R thường được đo đạc trước để điều khiển bộ lọc hoạt động.</w:t>
      </w:r>
    </w:p>
    <w:p w14:paraId="120EBE5C" w14:textId="77777777" w:rsidR="00312572" w:rsidRDefault="001C05D7" w:rsidP="00312572">
      <w:pPr>
        <w:spacing w:line="360" w:lineRule="auto"/>
        <w:jc w:val="center"/>
        <w:rPr>
          <w:rFonts w:ascii="Times New Roman" w:hAnsi="Times New Roman"/>
          <w:sz w:val="26"/>
          <w:szCs w:val="26"/>
        </w:rPr>
      </w:pPr>
      <w:r>
        <w:rPr>
          <w:rFonts w:ascii="Times New Roman" w:hAnsi="Times New Roman"/>
          <w:noProof/>
          <w:sz w:val="26"/>
          <w:szCs w:val="26"/>
        </w:rPr>
        <w:drawing>
          <wp:inline distT="0" distB="0" distL="0" distR="0" wp14:anchorId="1E107022" wp14:editId="77AA9BBE">
            <wp:extent cx="2952750" cy="10430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sur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5951" cy="1054739"/>
                    </a:xfrm>
                    <a:prstGeom prst="rect">
                      <a:avLst/>
                    </a:prstGeom>
                  </pic:spPr>
                </pic:pic>
              </a:graphicData>
            </a:graphic>
          </wp:inline>
        </w:drawing>
      </w:r>
      <w:bookmarkStart w:id="236" w:name="_Toc455101870"/>
    </w:p>
    <w:p w14:paraId="0CDD3A40" w14:textId="5AA97C9A" w:rsidR="001C05D7" w:rsidRDefault="00B62A67" w:rsidP="00C305A3">
      <w:pPr>
        <w:pStyle w:val="Heading1"/>
        <w:spacing w:line="360" w:lineRule="auto"/>
        <w:jc w:val="center"/>
        <w:rPr>
          <w:rFonts w:ascii="Times New Roman" w:hAnsi="Times New Roman" w:cs="Times New Roman"/>
          <w:color w:val="auto"/>
          <w:sz w:val="26"/>
          <w:szCs w:val="26"/>
        </w:rPr>
      </w:pPr>
      <w:bookmarkStart w:id="237" w:name="_Toc473481411"/>
      <w:bookmarkStart w:id="238" w:name="_Toc473481648"/>
      <w:bookmarkStart w:id="239" w:name="_Toc473482166"/>
      <w:bookmarkStart w:id="240" w:name="_Toc473484241"/>
      <w:bookmarkStart w:id="241" w:name="_Toc473484392"/>
      <w:bookmarkStart w:id="242" w:name="_Toc474362470"/>
      <w:bookmarkStart w:id="243" w:name="_Toc474362615"/>
      <w:r w:rsidRPr="00312572">
        <w:rPr>
          <w:rFonts w:ascii="Times New Roman" w:hAnsi="Times New Roman" w:cs="Times New Roman"/>
          <w:color w:val="auto"/>
          <w:sz w:val="26"/>
          <w:szCs w:val="26"/>
        </w:rPr>
        <w:t>Hình 2.6</w:t>
      </w:r>
      <w:r w:rsidR="001C05D7" w:rsidRPr="00312572">
        <w:rPr>
          <w:rFonts w:ascii="Times New Roman" w:hAnsi="Times New Roman" w:cs="Times New Roman"/>
          <w:color w:val="auto"/>
          <w:sz w:val="26"/>
          <w:szCs w:val="26"/>
        </w:rPr>
        <w:t xml:space="preserve"> Hoạt động của bộ lọc Kalman</w:t>
      </w:r>
      <w:bookmarkEnd w:id="236"/>
      <w:bookmarkEnd w:id="237"/>
      <w:bookmarkEnd w:id="238"/>
      <w:bookmarkEnd w:id="239"/>
      <w:bookmarkEnd w:id="240"/>
      <w:bookmarkEnd w:id="241"/>
      <w:bookmarkEnd w:id="242"/>
      <w:bookmarkEnd w:id="243"/>
    </w:p>
    <w:p w14:paraId="7378680E" w14:textId="77777777" w:rsidR="00D56206" w:rsidRPr="00D56206" w:rsidRDefault="00D56206" w:rsidP="00C305A3">
      <w:pPr>
        <w:spacing w:line="360" w:lineRule="auto"/>
      </w:pPr>
    </w:p>
    <w:p w14:paraId="77C15F15" w14:textId="77777777" w:rsidR="00C305A3" w:rsidRDefault="001C05D7" w:rsidP="00C305A3">
      <w:pPr>
        <w:spacing w:line="360" w:lineRule="auto"/>
        <w:jc w:val="both"/>
        <w:rPr>
          <w:rFonts w:ascii="Times New Roman" w:hAnsi="Times New Roman"/>
          <w:sz w:val="26"/>
          <w:szCs w:val="26"/>
        </w:rPr>
      </w:pPr>
      <w:r>
        <w:rPr>
          <w:rFonts w:ascii="Times New Roman" w:hAnsi="Times New Roman"/>
          <w:sz w:val="26"/>
          <w:szCs w:val="26"/>
        </w:rPr>
        <w:lastRenderedPageBreak/>
        <w:t xml:space="preserve">     </w:t>
      </w:r>
      <w:r w:rsidR="00973FBC" w:rsidRPr="00973FBC">
        <w:rPr>
          <w:rFonts w:ascii="Times New Roman" w:hAnsi="Times New Roman"/>
          <w:sz w:val="26"/>
          <w:szCs w:val="26"/>
        </w:rPr>
        <w:t xml:space="preserve">Đo đạc hiệp phương sai của lỗi đo lường R là hoàn toàn khả thi vì chúng ta cần đo </w:t>
      </w:r>
    </w:p>
    <w:p w14:paraId="113CB45A" w14:textId="77777777" w:rsidR="00973FBC" w:rsidRDefault="00973FBC" w:rsidP="00312572">
      <w:pPr>
        <w:spacing w:line="360" w:lineRule="auto"/>
        <w:jc w:val="both"/>
        <w:rPr>
          <w:rFonts w:ascii="Times New Roman" w:hAnsi="Times New Roman"/>
          <w:sz w:val="26"/>
          <w:szCs w:val="26"/>
        </w:rPr>
      </w:pPr>
      <w:r w:rsidRPr="00973FBC">
        <w:rPr>
          <w:rFonts w:ascii="Times New Roman" w:hAnsi="Times New Roman"/>
          <w:sz w:val="26"/>
          <w:szCs w:val="26"/>
        </w:rPr>
        <w:t>lường quá trình bằng mọi cách</w:t>
      </w:r>
      <w:r>
        <w:rPr>
          <w:rFonts w:ascii="Times New Roman" w:hAnsi="Times New Roman"/>
          <w:sz w:val="26"/>
          <w:szCs w:val="26"/>
        </w:rPr>
        <w:t xml:space="preserve"> (trong khi bộ lọc hoạt động), vì</w:t>
      </w:r>
      <w:r w:rsidRPr="00973FBC">
        <w:rPr>
          <w:rFonts w:ascii="Times New Roman" w:hAnsi="Times New Roman"/>
          <w:sz w:val="26"/>
          <w:szCs w:val="26"/>
        </w:rPr>
        <w:t xml:space="preserve"> vậy</w:t>
      </w:r>
      <w:r>
        <w:rPr>
          <w:rFonts w:ascii="Times New Roman" w:hAnsi="Times New Roman"/>
          <w:sz w:val="26"/>
          <w:szCs w:val="26"/>
        </w:rPr>
        <w:t>,</w:t>
      </w:r>
      <w:r w:rsidRPr="00973FBC">
        <w:rPr>
          <w:rFonts w:ascii="Times New Roman" w:hAnsi="Times New Roman"/>
          <w:sz w:val="26"/>
          <w:szCs w:val="26"/>
        </w:rPr>
        <w:t xml:space="preserve"> chúng ta nên đo đạc một số mẫu trước (off-line) để xác định phương sai của sai số đo.</w:t>
      </w:r>
    </w:p>
    <w:p w14:paraId="0EB360C8" w14:textId="74C2DAF5" w:rsidR="005F6772" w:rsidRDefault="005F6772" w:rsidP="00312572">
      <w:pPr>
        <w:spacing w:line="360" w:lineRule="auto"/>
        <w:rPr>
          <w:rFonts w:ascii="Times New Roman" w:hAnsi="Times New Roman"/>
          <w:sz w:val="26"/>
          <w:szCs w:val="26"/>
        </w:rPr>
      </w:pPr>
      <w:r>
        <w:rPr>
          <w:rFonts w:ascii="Times New Roman" w:hAnsi="Times New Roman"/>
          <w:sz w:val="26"/>
          <w:szCs w:val="26"/>
        </w:rPr>
        <w:t xml:space="preserve">     Tóm lại, </w:t>
      </w:r>
      <w:r w:rsidRPr="00172A87">
        <w:rPr>
          <w:rFonts w:ascii="Times New Roman" w:hAnsi="Times New Roman"/>
          <w:sz w:val="26"/>
          <w:szCs w:val="26"/>
        </w:rPr>
        <w:t>mạch lọc Kalman bao gồm 2 b</w:t>
      </w:r>
      <w:r w:rsidRPr="00172A87">
        <w:rPr>
          <w:rFonts w:ascii="Times New Roman" w:hAnsi="Times New Roman" w:hint="eastAsia"/>
          <w:sz w:val="26"/>
          <w:szCs w:val="26"/>
        </w:rPr>
        <w:t>ư</w:t>
      </w:r>
      <w:r w:rsidRPr="00172A87">
        <w:rPr>
          <w:rFonts w:ascii="Times New Roman" w:hAnsi="Times New Roman"/>
          <w:sz w:val="26"/>
          <w:szCs w:val="26"/>
        </w:rPr>
        <w:t xml:space="preserve">ớc : </w:t>
      </w:r>
    </w:p>
    <w:p w14:paraId="129489D0" w14:textId="77777777" w:rsidR="005F6772" w:rsidRPr="00172A87" w:rsidRDefault="005F6772" w:rsidP="005F6772">
      <w:pPr>
        <w:pStyle w:val="ListParagraph"/>
        <w:numPr>
          <w:ilvl w:val="0"/>
          <w:numId w:val="6"/>
        </w:numPr>
        <w:spacing w:line="360" w:lineRule="auto"/>
        <w:rPr>
          <w:rFonts w:ascii="Times New Roman" w:hAnsi="Times New Roman"/>
          <w:sz w:val="26"/>
          <w:szCs w:val="26"/>
        </w:rPr>
      </w:pPr>
      <w:r w:rsidRPr="00172A87">
        <w:rPr>
          <w:rFonts w:ascii="Times New Roman" w:hAnsi="Times New Roman" w:hint="eastAsia"/>
          <w:sz w:val="26"/>
          <w:szCs w:val="26"/>
        </w:rPr>
        <w:t>Ư</w:t>
      </w:r>
      <w:r w:rsidRPr="00172A87">
        <w:rPr>
          <w:rFonts w:ascii="Times New Roman" w:hAnsi="Times New Roman"/>
          <w:sz w:val="26"/>
          <w:szCs w:val="26"/>
        </w:rPr>
        <w:t>ớc đoán trạng thái tiên nghiệ</w:t>
      </w:r>
      <w:r>
        <w:rPr>
          <w:rFonts w:ascii="Times New Roman" w:hAnsi="Times New Roman"/>
          <w:sz w:val="26"/>
          <w:szCs w:val="26"/>
        </w:rPr>
        <w:t>m</w:t>
      </w:r>
    </w:p>
    <w:p w14:paraId="6777AA08" w14:textId="77777777" w:rsidR="005F6772" w:rsidRPr="00973FBC" w:rsidRDefault="005F6772" w:rsidP="005F6772">
      <w:pPr>
        <w:pStyle w:val="ListParagraph"/>
        <w:numPr>
          <w:ilvl w:val="0"/>
          <w:numId w:val="6"/>
        </w:numPr>
        <w:spacing w:line="360" w:lineRule="auto"/>
        <w:rPr>
          <w:rFonts w:ascii="Times New Roman" w:hAnsi="Times New Roman"/>
        </w:rPr>
      </w:pPr>
      <w:r w:rsidRPr="00973FBC">
        <w:rPr>
          <w:rFonts w:ascii="Times New Roman" w:hAnsi="Times New Roman"/>
          <w:sz w:val="26"/>
          <w:szCs w:val="26"/>
        </w:rPr>
        <w:t xml:space="preserve">Dựa vào kết quả đo để hiệu chỉnh lại </w:t>
      </w:r>
      <w:r w:rsidRPr="00973FBC">
        <w:rPr>
          <w:rFonts w:ascii="Times New Roman" w:hAnsi="Times New Roman" w:hint="eastAsia"/>
          <w:sz w:val="26"/>
          <w:szCs w:val="26"/>
        </w:rPr>
        <w:t>ư</w:t>
      </w:r>
      <w:r w:rsidRPr="00973FBC">
        <w:rPr>
          <w:rFonts w:ascii="Times New Roman" w:hAnsi="Times New Roman"/>
          <w:sz w:val="26"/>
          <w:szCs w:val="26"/>
        </w:rPr>
        <w:t>ớc đoán.</w:t>
      </w:r>
    </w:p>
    <w:p w14:paraId="1FFFFD8D" w14:textId="77526284" w:rsidR="006238A4" w:rsidRPr="009A5701" w:rsidRDefault="00283649" w:rsidP="00283649">
      <w:pPr>
        <w:pStyle w:val="Heading2"/>
        <w:spacing w:line="360" w:lineRule="auto"/>
        <w:rPr>
          <w:rFonts w:ascii="Times New Roman" w:hAnsi="Times New Roman" w:cs="Times New Roman"/>
          <w:b/>
          <w:color w:val="000000" w:themeColor="text1"/>
        </w:rPr>
      </w:pPr>
      <w:bookmarkStart w:id="244" w:name="_Toc473484097"/>
      <w:bookmarkStart w:id="245" w:name="_Toc473484242"/>
      <w:bookmarkStart w:id="246" w:name="_Toc474362471"/>
      <w:bookmarkStart w:id="247" w:name="_Toc474362616"/>
      <w:r w:rsidRPr="009A5701">
        <w:rPr>
          <w:rFonts w:ascii="Times New Roman" w:hAnsi="Times New Roman" w:cs="Times New Roman"/>
          <w:b/>
          <w:color w:val="000000" w:themeColor="text1"/>
        </w:rPr>
        <w:t xml:space="preserve">2.5 </w:t>
      </w:r>
      <w:r w:rsidR="001658E3">
        <w:rPr>
          <w:rFonts w:ascii="Times New Roman" w:hAnsi="Times New Roman" w:cs="Times New Roman"/>
          <w:b/>
          <w:color w:val="000000" w:themeColor="text1"/>
        </w:rPr>
        <w:t>G</w:t>
      </w:r>
      <w:r w:rsidR="006238A4" w:rsidRPr="009A5701">
        <w:rPr>
          <w:rFonts w:ascii="Times New Roman" w:hAnsi="Times New Roman" w:cs="Times New Roman"/>
          <w:b/>
          <w:color w:val="000000" w:themeColor="text1"/>
        </w:rPr>
        <w:t xml:space="preserve">iao thức </w:t>
      </w:r>
      <w:r w:rsidR="00FE2E7D" w:rsidRPr="009A5701">
        <w:rPr>
          <w:rFonts w:ascii="Times New Roman" w:hAnsi="Times New Roman" w:cs="Times New Roman"/>
          <w:b/>
          <w:color w:val="000000" w:themeColor="text1"/>
        </w:rPr>
        <w:t>HTTP</w:t>
      </w:r>
      <w:bookmarkEnd w:id="244"/>
      <w:bookmarkEnd w:id="245"/>
      <w:bookmarkEnd w:id="246"/>
      <w:bookmarkEnd w:id="247"/>
    </w:p>
    <w:p w14:paraId="3E8BD59F" w14:textId="459EF34D" w:rsidR="006238A4" w:rsidRPr="009A5701" w:rsidRDefault="007B443E" w:rsidP="007B443E">
      <w:pPr>
        <w:spacing w:line="360" w:lineRule="auto"/>
        <w:jc w:val="both"/>
        <w:rPr>
          <w:rFonts w:ascii="Times New Roman" w:hAnsi="Times New Roman"/>
        </w:rPr>
      </w:pPr>
      <w:r>
        <w:rPr>
          <w:rFonts w:ascii="Times New Roman" w:hAnsi="Times New Roman"/>
          <w:sz w:val="26"/>
          <w:szCs w:val="26"/>
        </w:rPr>
        <w:t xml:space="preserve">      </w:t>
      </w:r>
      <w:r w:rsidR="006238A4" w:rsidRPr="009A5701">
        <w:rPr>
          <w:rFonts w:ascii="Times New Roman" w:hAnsi="Times New Roman"/>
          <w:sz w:val="26"/>
          <w:szCs w:val="26"/>
        </w:rPr>
        <w:t xml:space="preserve">Giao thức </w:t>
      </w:r>
      <w:r w:rsidR="00FE2E7D" w:rsidRPr="009A5701">
        <w:rPr>
          <w:rFonts w:ascii="Times New Roman" w:hAnsi="Times New Roman"/>
          <w:sz w:val="26"/>
          <w:szCs w:val="26"/>
        </w:rPr>
        <w:t>HTTP</w:t>
      </w:r>
      <w:r w:rsidR="006238A4" w:rsidRPr="009A5701">
        <w:rPr>
          <w:rFonts w:ascii="Times New Roman" w:hAnsi="Times New Roman"/>
          <w:sz w:val="26"/>
          <w:szCs w:val="26"/>
        </w:rPr>
        <w:t xml:space="preserve"> là viết tắt của Hyper</w:t>
      </w:r>
      <w:r w:rsidR="00663709" w:rsidRPr="009A5701">
        <w:rPr>
          <w:rFonts w:ascii="Times New Roman" w:hAnsi="Times New Roman"/>
          <w:sz w:val="26"/>
          <w:szCs w:val="26"/>
        </w:rPr>
        <w:t xml:space="preserve"> </w:t>
      </w:r>
      <w:r w:rsidR="006238A4" w:rsidRPr="009A5701">
        <w:rPr>
          <w:rFonts w:ascii="Times New Roman" w:hAnsi="Times New Roman"/>
          <w:sz w:val="26"/>
          <w:szCs w:val="26"/>
        </w:rPr>
        <w:t>Text Transfer Protocol (Giao thức tải siêu văn bản) dựa trên mô hình client - server (request – response). Giao tiếp thư</w:t>
      </w:r>
      <w:r w:rsidR="00663709" w:rsidRPr="009A5701">
        <w:rPr>
          <w:rFonts w:ascii="Times New Roman" w:hAnsi="Times New Roman"/>
          <w:sz w:val="26"/>
          <w:szCs w:val="26"/>
        </w:rPr>
        <w:t>ờng diễn ra qua giao thức TCP/</w:t>
      </w:r>
      <w:r w:rsidR="006238A4" w:rsidRPr="009A5701">
        <w:rPr>
          <w:rFonts w:ascii="Times New Roman" w:hAnsi="Times New Roman"/>
          <w:sz w:val="26"/>
          <w:szCs w:val="26"/>
        </w:rPr>
        <w:t xml:space="preserve">IP với port mặc định là 80, nhưng các port khác cũng có thể được sử dụng. </w:t>
      </w:r>
    </w:p>
    <w:p w14:paraId="158EFA5F" w14:textId="6B540A27" w:rsidR="006238A4" w:rsidRPr="009A5701" w:rsidRDefault="006238A4" w:rsidP="006238A4">
      <w:pPr>
        <w:jc w:val="center"/>
        <w:rPr>
          <w:rFonts w:ascii="Times New Roman" w:hAnsi="Times New Roman"/>
        </w:rPr>
      </w:pPr>
      <w:r w:rsidRPr="009A5701">
        <w:rPr>
          <w:rFonts w:ascii="Times New Roman" w:hAnsi="Times New Roman"/>
          <w:noProof/>
        </w:rPr>
        <w:drawing>
          <wp:inline distT="0" distB="0" distL="0" distR="0" wp14:anchorId="12165F40" wp14:editId="7F50CF12">
            <wp:extent cx="4533900" cy="1962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900" cy="1962150"/>
                    </a:xfrm>
                    <a:prstGeom prst="rect">
                      <a:avLst/>
                    </a:prstGeom>
                  </pic:spPr>
                </pic:pic>
              </a:graphicData>
            </a:graphic>
          </wp:inline>
        </w:drawing>
      </w:r>
    </w:p>
    <w:p w14:paraId="772633E1" w14:textId="0C21F383" w:rsidR="006238A4" w:rsidRPr="009A5701" w:rsidRDefault="006238A4" w:rsidP="006238A4">
      <w:pPr>
        <w:pStyle w:val="Heading1"/>
        <w:jc w:val="center"/>
        <w:rPr>
          <w:rFonts w:ascii="Times New Roman" w:hAnsi="Times New Roman" w:cs="Times New Roman"/>
          <w:color w:val="auto"/>
          <w:sz w:val="26"/>
          <w:szCs w:val="26"/>
        </w:rPr>
      </w:pPr>
      <w:bookmarkStart w:id="248" w:name="_Toc455101875"/>
      <w:bookmarkStart w:id="249" w:name="_Toc473481414"/>
      <w:bookmarkStart w:id="250" w:name="_Toc473481651"/>
      <w:bookmarkStart w:id="251" w:name="_Toc473482169"/>
      <w:bookmarkStart w:id="252" w:name="_Toc473484244"/>
      <w:bookmarkStart w:id="253" w:name="_Toc473484395"/>
      <w:bookmarkStart w:id="254" w:name="_Toc474362472"/>
      <w:bookmarkStart w:id="255" w:name="_Toc474362617"/>
      <w:r w:rsidRPr="009A5701">
        <w:rPr>
          <w:rFonts w:ascii="Times New Roman" w:hAnsi="Times New Roman" w:cs="Times New Roman"/>
          <w:color w:val="auto"/>
          <w:sz w:val="26"/>
          <w:szCs w:val="26"/>
        </w:rPr>
        <w:t>Hình 2.</w:t>
      </w:r>
      <w:r w:rsidR="00AD4EFD" w:rsidRPr="009A5701">
        <w:rPr>
          <w:rFonts w:ascii="Times New Roman" w:hAnsi="Times New Roman" w:cs="Times New Roman"/>
          <w:color w:val="auto"/>
          <w:sz w:val="26"/>
          <w:szCs w:val="26"/>
        </w:rPr>
        <w:t>7</w:t>
      </w:r>
      <w:r w:rsidRPr="009A5701">
        <w:rPr>
          <w:rFonts w:ascii="Times New Roman" w:hAnsi="Times New Roman" w:cs="Times New Roman"/>
          <w:color w:val="auto"/>
          <w:sz w:val="26"/>
          <w:szCs w:val="26"/>
        </w:rPr>
        <w:t xml:space="preserve"> Giao thức </w:t>
      </w:r>
      <w:r w:rsidR="00FE2E7D" w:rsidRPr="009A5701">
        <w:rPr>
          <w:rFonts w:ascii="Times New Roman" w:hAnsi="Times New Roman" w:cs="Times New Roman"/>
          <w:color w:val="auto"/>
          <w:sz w:val="26"/>
          <w:szCs w:val="26"/>
        </w:rPr>
        <w:t>HTTP</w:t>
      </w:r>
      <w:bookmarkEnd w:id="248"/>
      <w:bookmarkEnd w:id="249"/>
      <w:bookmarkEnd w:id="250"/>
      <w:bookmarkEnd w:id="251"/>
      <w:bookmarkEnd w:id="252"/>
      <w:bookmarkEnd w:id="253"/>
      <w:bookmarkEnd w:id="254"/>
      <w:bookmarkEnd w:id="255"/>
    </w:p>
    <w:p w14:paraId="4927866A" w14:textId="77777777" w:rsidR="009B2034" w:rsidRPr="009A5701" w:rsidRDefault="009B2034" w:rsidP="009B2034">
      <w:pPr>
        <w:rPr>
          <w:rFonts w:ascii="Times New Roman" w:hAnsi="Times New Roman"/>
        </w:rPr>
      </w:pPr>
    </w:p>
    <w:p w14:paraId="7F0083F5" w14:textId="439A6308" w:rsidR="00BE4827" w:rsidRPr="009A5701" w:rsidRDefault="00283649" w:rsidP="00842D99">
      <w:pPr>
        <w:pStyle w:val="Heading2"/>
        <w:spacing w:line="360" w:lineRule="auto"/>
        <w:jc w:val="both"/>
        <w:rPr>
          <w:rFonts w:ascii="Times New Roman" w:hAnsi="Times New Roman" w:cs="Times New Roman"/>
          <w:b/>
          <w:color w:val="000000" w:themeColor="text1"/>
        </w:rPr>
      </w:pPr>
      <w:bookmarkStart w:id="256" w:name="_Toc473484101"/>
      <w:bookmarkStart w:id="257" w:name="_Toc473484246"/>
      <w:bookmarkStart w:id="258" w:name="_Toc474362473"/>
      <w:bookmarkStart w:id="259" w:name="_Toc474362618"/>
      <w:r w:rsidRPr="009A5701">
        <w:rPr>
          <w:rFonts w:ascii="Times New Roman" w:hAnsi="Times New Roman" w:cs="Times New Roman"/>
          <w:b/>
          <w:color w:val="000000" w:themeColor="text1"/>
        </w:rPr>
        <w:t>2.6 Uniform Resource Locator</w:t>
      </w:r>
      <w:bookmarkEnd w:id="256"/>
      <w:bookmarkEnd w:id="257"/>
      <w:bookmarkEnd w:id="258"/>
      <w:bookmarkEnd w:id="259"/>
    </w:p>
    <w:p w14:paraId="51D33B8C" w14:textId="38CC2284" w:rsidR="00BE4827" w:rsidRPr="009A5701" w:rsidRDefault="00BE4827" w:rsidP="00FD29AB">
      <w:pPr>
        <w:pStyle w:val="ListParagraph"/>
        <w:numPr>
          <w:ilvl w:val="0"/>
          <w:numId w:val="16"/>
        </w:numPr>
        <w:spacing w:line="360" w:lineRule="auto"/>
        <w:jc w:val="both"/>
        <w:rPr>
          <w:rFonts w:ascii="Times New Roman" w:hAnsi="Times New Roman" w:cs="Times New Roman"/>
        </w:rPr>
      </w:pPr>
      <w:r w:rsidRPr="009A5701">
        <w:rPr>
          <w:rFonts w:ascii="Times New Roman" w:hAnsi="Times New Roman" w:cs="Times New Roman"/>
          <w:sz w:val="26"/>
          <w:szCs w:val="26"/>
        </w:rPr>
        <w:t>U</w:t>
      </w:r>
      <w:r w:rsidR="00283649" w:rsidRPr="009A5701">
        <w:rPr>
          <w:rFonts w:ascii="Times New Roman" w:hAnsi="Times New Roman" w:cs="Times New Roman"/>
          <w:sz w:val="26"/>
          <w:szCs w:val="26"/>
        </w:rPr>
        <w:t xml:space="preserve">RL </w:t>
      </w:r>
      <w:r w:rsidRPr="009A5701">
        <w:rPr>
          <w:rFonts w:ascii="Times New Roman" w:hAnsi="Times New Roman" w:cs="Times New Roman"/>
          <w:sz w:val="26"/>
          <w:szCs w:val="26"/>
        </w:rPr>
        <w:t>được dùng với mục đích tham chiếu đến những tài nguyên trên mạng Internet. Khả năng siêu liên kết của các trang mạng có được là nhờ URL.</w:t>
      </w:r>
    </w:p>
    <w:p w14:paraId="2FA05947" w14:textId="445745CC" w:rsidR="00BE4827" w:rsidRPr="009A5701" w:rsidRDefault="00BE4827" w:rsidP="00FD29AB">
      <w:pPr>
        <w:pStyle w:val="ListParagraph"/>
        <w:numPr>
          <w:ilvl w:val="0"/>
          <w:numId w:val="1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Các thành phần của URL:</w:t>
      </w:r>
    </w:p>
    <w:p w14:paraId="358DD674" w14:textId="31F6DE19" w:rsidR="00BE4827" w:rsidRPr="009A5701" w:rsidRDefault="00BE4827" w:rsidP="001C226A">
      <w:pPr>
        <w:pStyle w:val="ListParagraph"/>
        <w:numPr>
          <w:ilvl w:val="0"/>
          <w:numId w:val="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Tên giao thức:</w:t>
      </w:r>
      <w:r w:rsidR="00383D3D" w:rsidRPr="009A5701">
        <w:rPr>
          <w:rFonts w:ascii="Times New Roman" w:hAnsi="Times New Roman" w:cs="Times New Roman"/>
          <w:sz w:val="26"/>
          <w:szCs w:val="26"/>
        </w:rPr>
        <w:t xml:space="preserve"> http</w:t>
      </w:r>
      <w:r w:rsidRPr="009A5701">
        <w:rPr>
          <w:rFonts w:ascii="Times New Roman" w:hAnsi="Times New Roman" w:cs="Times New Roman"/>
          <w:sz w:val="26"/>
          <w:szCs w:val="26"/>
        </w:rPr>
        <w:t xml:space="preserve"> hoặc </w:t>
      </w:r>
      <w:r w:rsidR="00383D3D" w:rsidRPr="009A5701">
        <w:rPr>
          <w:rFonts w:ascii="Times New Roman" w:hAnsi="Times New Roman" w:cs="Times New Roman"/>
          <w:sz w:val="26"/>
          <w:szCs w:val="26"/>
        </w:rPr>
        <w:t>http</w:t>
      </w:r>
      <w:r w:rsidRPr="009A5701">
        <w:rPr>
          <w:rFonts w:ascii="Times New Roman" w:hAnsi="Times New Roman" w:cs="Times New Roman"/>
          <w:sz w:val="26"/>
          <w:szCs w:val="26"/>
        </w:rPr>
        <w:t>s, ngoài ra thì còn có ftp,</w:t>
      </w:r>
      <w:r w:rsidR="00FA6BBE" w:rsidRPr="009A5701">
        <w:rPr>
          <w:rFonts w:ascii="Times New Roman" w:hAnsi="Times New Roman" w:cs="Times New Roman"/>
          <w:sz w:val="26"/>
          <w:szCs w:val="26"/>
        </w:rPr>
        <w:t xml:space="preserve"> </w:t>
      </w:r>
      <w:r w:rsidRPr="009A5701">
        <w:rPr>
          <w:rFonts w:ascii="Times New Roman" w:hAnsi="Times New Roman" w:cs="Times New Roman"/>
          <w:sz w:val="26"/>
          <w:szCs w:val="26"/>
        </w:rPr>
        <w:t>mailto...</w:t>
      </w:r>
    </w:p>
    <w:p w14:paraId="1D68FBEE" w14:textId="77777777" w:rsidR="00BE4827" w:rsidRPr="009A5701" w:rsidRDefault="00BE4827" w:rsidP="001C226A">
      <w:pPr>
        <w:pStyle w:val="ListParagraph"/>
        <w:numPr>
          <w:ilvl w:val="1"/>
          <w:numId w:val="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Tên miền.</w:t>
      </w:r>
    </w:p>
    <w:p w14:paraId="5F95A07E" w14:textId="77777777" w:rsidR="00BE4827" w:rsidRPr="009A5701" w:rsidRDefault="00BE4827" w:rsidP="001C226A">
      <w:pPr>
        <w:pStyle w:val="ListParagraph"/>
        <w:numPr>
          <w:ilvl w:val="1"/>
          <w:numId w:val="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Port chỉ định (có thể có hoặc không)</w:t>
      </w:r>
    </w:p>
    <w:p w14:paraId="0A3AE31C" w14:textId="77777777" w:rsidR="00BE4827" w:rsidRPr="009A5701" w:rsidRDefault="00BE4827" w:rsidP="001C226A">
      <w:pPr>
        <w:pStyle w:val="ListParagraph"/>
        <w:numPr>
          <w:ilvl w:val="1"/>
          <w:numId w:val="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Đường dẫn trên máy chủ chứa tài nguyên.</w:t>
      </w:r>
    </w:p>
    <w:p w14:paraId="10275AC7" w14:textId="408AC27D" w:rsidR="00BE4827" w:rsidRPr="009A5701" w:rsidRDefault="00BE4827" w:rsidP="00FD29AB">
      <w:pPr>
        <w:pStyle w:val="ListParagraph"/>
        <w:numPr>
          <w:ilvl w:val="0"/>
          <w:numId w:val="1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 xml:space="preserve">World Wide Web được xây dựng dựa trên </w:t>
      </w:r>
      <w:r w:rsidR="00FE2E7D" w:rsidRPr="009A5701">
        <w:rPr>
          <w:rFonts w:ascii="Times New Roman" w:hAnsi="Times New Roman" w:cs="Times New Roman"/>
          <w:sz w:val="26"/>
          <w:szCs w:val="26"/>
        </w:rPr>
        <w:t>HTTP</w:t>
      </w:r>
      <w:r w:rsidRPr="009A5701">
        <w:rPr>
          <w:rFonts w:ascii="Times New Roman" w:hAnsi="Times New Roman" w:cs="Times New Roman"/>
          <w:sz w:val="26"/>
          <w:szCs w:val="26"/>
        </w:rPr>
        <w:t xml:space="preserve"> và H</w:t>
      </w:r>
      <w:r w:rsidR="00283649" w:rsidRPr="009A5701">
        <w:rPr>
          <w:rFonts w:ascii="Times New Roman" w:hAnsi="Times New Roman" w:cs="Times New Roman"/>
          <w:sz w:val="26"/>
          <w:szCs w:val="26"/>
        </w:rPr>
        <w:t>TML (HyperText Markup Language -</w:t>
      </w:r>
      <w:r w:rsidRPr="009A5701">
        <w:rPr>
          <w:rFonts w:ascii="Times New Roman" w:hAnsi="Times New Roman" w:cs="Times New Roman"/>
          <w:sz w:val="26"/>
          <w:szCs w:val="26"/>
        </w:rPr>
        <w:t xml:space="preserve"> Ngôn ngữ đánh dấu siêu văn bản).</w:t>
      </w:r>
    </w:p>
    <w:p w14:paraId="50D24135" w14:textId="7EA6A0C7" w:rsidR="00BE4827" w:rsidRPr="009A5701" w:rsidRDefault="00BE4827" w:rsidP="00FD29AB">
      <w:pPr>
        <w:pStyle w:val="ListParagraph"/>
        <w:numPr>
          <w:ilvl w:val="0"/>
          <w:numId w:val="1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Thông tin trong </w:t>
      </w:r>
      <w:r w:rsidR="00FE2E7D" w:rsidRPr="009A5701">
        <w:rPr>
          <w:rFonts w:ascii="Times New Roman" w:hAnsi="Times New Roman" w:cs="Times New Roman"/>
          <w:sz w:val="26"/>
          <w:szCs w:val="26"/>
        </w:rPr>
        <w:t>HTTP</w:t>
      </w:r>
      <w:r w:rsidRPr="009A5701">
        <w:rPr>
          <w:rFonts w:ascii="Times New Roman" w:hAnsi="Times New Roman" w:cs="Times New Roman"/>
          <w:sz w:val="26"/>
          <w:szCs w:val="26"/>
        </w:rPr>
        <w:t xml:space="preserve"> bao gồm:</w:t>
      </w:r>
    </w:p>
    <w:p w14:paraId="2D1C81F2" w14:textId="77777777" w:rsidR="00BE4827" w:rsidRPr="009A5701" w:rsidRDefault="00BE4827" w:rsidP="001C226A">
      <w:pPr>
        <w:pStyle w:val="ListParagraph"/>
        <w:numPr>
          <w:ilvl w:val="0"/>
          <w:numId w:val="3"/>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Request URL</w:t>
      </w:r>
    </w:p>
    <w:p w14:paraId="39B1E5C6" w14:textId="549B30C2" w:rsidR="00BE4827" w:rsidRPr="009A5701" w:rsidRDefault="00BE4827" w:rsidP="001C226A">
      <w:pPr>
        <w:pStyle w:val="ListParagraph"/>
        <w:numPr>
          <w:ilvl w:val="0"/>
          <w:numId w:val="3"/>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Header</w:t>
      </w:r>
    </w:p>
    <w:p w14:paraId="60AA618F" w14:textId="476FE97D" w:rsidR="00510B9B" w:rsidRPr="009A5701" w:rsidRDefault="00510B9B" w:rsidP="001C226A">
      <w:pPr>
        <w:pStyle w:val="ListParagraph"/>
        <w:numPr>
          <w:ilvl w:val="0"/>
          <w:numId w:val="3"/>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Body</w:t>
      </w:r>
    </w:p>
    <w:p w14:paraId="46AE1A06" w14:textId="4BFEB268" w:rsidR="00EB3851" w:rsidRPr="009A5701" w:rsidRDefault="00283649" w:rsidP="00FD7D90">
      <w:pPr>
        <w:pStyle w:val="Heading2"/>
        <w:spacing w:line="360" w:lineRule="auto"/>
        <w:jc w:val="both"/>
        <w:rPr>
          <w:rFonts w:ascii="Times New Roman" w:hAnsi="Times New Roman" w:cs="Times New Roman"/>
          <w:b/>
          <w:color w:val="auto"/>
        </w:rPr>
      </w:pPr>
      <w:bookmarkStart w:id="260" w:name="_Toc473484102"/>
      <w:bookmarkStart w:id="261" w:name="_Toc473484247"/>
      <w:bookmarkStart w:id="262" w:name="_Toc474362474"/>
      <w:bookmarkStart w:id="263" w:name="_Toc474362619"/>
      <w:r w:rsidRPr="009A5701">
        <w:rPr>
          <w:rFonts w:ascii="Times New Roman" w:hAnsi="Times New Roman" w:cs="Times New Roman"/>
          <w:b/>
          <w:color w:val="auto"/>
        </w:rPr>
        <w:t xml:space="preserve">2.7 </w:t>
      </w:r>
      <w:r w:rsidR="004E47D4" w:rsidRPr="009A5701">
        <w:rPr>
          <w:rFonts w:ascii="Times New Roman" w:hAnsi="Times New Roman" w:cs="Times New Roman"/>
          <w:b/>
          <w:color w:val="auto"/>
        </w:rPr>
        <w:t>Mã Hash MD5</w:t>
      </w:r>
      <w:bookmarkEnd w:id="260"/>
      <w:bookmarkEnd w:id="261"/>
      <w:bookmarkEnd w:id="262"/>
      <w:bookmarkEnd w:id="263"/>
    </w:p>
    <w:p w14:paraId="202930AC" w14:textId="2452BF1E" w:rsidR="00FD7D90" w:rsidRPr="009A5701" w:rsidRDefault="007B443E" w:rsidP="007B443E">
      <w:pPr>
        <w:spacing w:line="360" w:lineRule="auto"/>
        <w:jc w:val="both"/>
        <w:rPr>
          <w:rFonts w:ascii="Times New Roman" w:hAnsi="Times New Roman"/>
          <w:sz w:val="26"/>
          <w:szCs w:val="26"/>
        </w:rPr>
      </w:pPr>
      <w:r>
        <w:rPr>
          <w:rFonts w:ascii="Times New Roman" w:hAnsi="Times New Roman"/>
          <w:sz w:val="26"/>
          <w:szCs w:val="26"/>
        </w:rPr>
        <w:t xml:space="preserve">     </w:t>
      </w:r>
      <w:r w:rsidR="00FD7D90" w:rsidRPr="009A5701">
        <w:rPr>
          <w:rFonts w:ascii="Times New Roman" w:hAnsi="Times New Roman"/>
          <w:sz w:val="26"/>
          <w:szCs w:val="26"/>
        </w:rPr>
        <w:t>MD5 (Message</w:t>
      </w:r>
      <w:r w:rsidR="00283649" w:rsidRPr="009A5701">
        <w:rPr>
          <w:rFonts w:ascii="Times New Roman" w:hAnsi="Times New Roman"/>
          <w:sz w:val="26"/>
          <w:szCs w:val="26"/>
        </w:rPr>
        <w:t xml:space="preserve"> </w:t>
      </w:r>
      <w:r w:rsidR="00FD7D90" w:rsidRPr="009A5701">
        <w:rPr>
          <w:rFonts w:ascii="Times New Roman" w:hAnsi="Times New Roman"/>
          <w:sz w:val="26"/>
          <w:szCs w:val="26"/>
        </w:rPr>
        <w:t>-</w:t>
      </w:r>
      <w:r w:rsidR="00283649" w:rsidRPr="009A5701">
        <w:rPr>
          <w:rFonts w:ascii="Times New Roman" w:hAnsi="Times New Roman"/>
          <w:sz w:val="26"/>
          <w:szCs w:val="26"/>
        </w:rPr>
        <w:t xml:space="preserve"> </w:t>
      </w:r>
      <w:r w:rsidR="00FD7D90" w:rsidRPr="009A5701">
        <w:rPr>
          <w:rFonts w:ascii="Times New Roman" w:hAnsi="Times New Roman"/>
          <w:sz w:val="26"/>
          <w:szCs w:val="26"/>
        </w:rPr>
        <w:t>Digest algorithm 5) là một bộ tạo mảng băm mật mã được sử dụng phổ biến với giá trị dài 128-bit. Chúng thường được biểu diễn bằng một số hệ thập lục phân 32 ký tự. 1 dữ liệu nào đó khi băm MD5 thì sẽ cho ra một mã MD5 duy nhất và đường đi là một chiều (tức là băm từ dữ liệu ra mã MD5 chứ không thể dịch ngược lại).</w:t>
      </w:r>
    </w:p>
    <w:p w14:paraId="673CFDD0" w14:textId="157AB7D8" w:rsidR="00FD7D90" w:rsidRPr="009A5701" w:rsidRDefault="007B443E" w:rsidP="007B443E">
      <w:pPr>
        <w:spacing w:line="360" w:lineRule="auto"/>
        <w:jc w:val="both"/>
        <w:rPr>
          <w:rFonts w:ascii="Times New Roman" w:hAnsi="Times New Roman"/>
        </w:rPr>
      </w:pPr>
      <w:r>
        <w:rPr>
          <w:rFonts w:ascii="Times New Roman" w:hAnsi="Times New Roman"/>
          <w:sz w:val="26"/>
          <w:szCs w:val="26"/>
        </w:rPr>
        <w:t xml:space="preserve">     </w:t>
      </w:r>
      <w:r w:rsidR="00FD7D90" w:rsidRPr="009A5701">
        <w:rPr>
          <w:rFonts w:ascii="Times New Roman" w:hAnsi="Times New Roman"/>
          <w:sz w:val="26"/>
          <w:szCs w:val="26"/>
        </w:rPr>
        <w:t xml:space="preserve">Mã MD5 thường được dùng trong bảo mật, kiểm tra sự toàn vẹn của dữ liệu khi chia sẻ trên Internet (tránh trường hợp file bị thay đổi, bị hacker chèn mã độc vào file). Nếu kết quả check giữa dữ liệu đưa vào và dữ liệu sau khi đã được tạo ra là giống nhau thì file hoặc data được đảm bảo toàn vẹn, nếu khác thì file đã bị thay đổi, có thể trong quá trình </w:t>
      </w:r>
      <w:r w:rsidR="00283649" w:rsidRPr="009A5701">
        <w:rPr>
          <w:rFonts w:ascii="Times New Roman" w:hAnsi="Times New Roman"/>
          <w:sz w:val="26"/>
          <w:szCs w:val="26"/>
        </w:rPr>
        <w:t>download bị lỗi.</w:t>
      </w:r>
    </w:p>
    <w:p w14:paraId="29E211C5" w14:textId="681F0915" w:rsidR="00936396" w:rsidRPr="009A5701" w:rsidRDefault="00842D99" w:rsidP="006420ED">
      <w:pPr>
        <w:pStyle w:val="Heading2"/>
        <w:spacing w:line="360" w:lineRule="auto"/>
        <w:jc w:val="both"/>
        <w:rPr>
          <w:rFonts w:ascii="Times New Roman" w:hAnsi="Times New Roman" w:cs="Times New Roman"/>
          <w:b/>
          <w:color w:val="auto"/>
        </w:rPr>
      </w:pPr>
      <w:bookmarkStart w:id="264" w:name="_Toc473484103"/>
      <w:bookmarkStart w:id="265" w:name="_Toc473484248"/>
      <w:bookmarkStart w:id="266" w:name="_Toc474362475"/>
      <w:bookmarkStart w:id="267" w:name="_Toc474362620"/>
      <w:r w:rsidRPr="009A5701">
        <w:rPr>
          <w:rFonts w:ascii="Times New Roman" w:hAnsi="Times New Roman" w:cs="Times New Roman"/>
          <w:b/>
          <w:color w:val="auto"/>
        </w:rPr>
        <w:t>2.8</w:t>
      </w:r>
      <w:r w:rsidR="004E47D4" w:rsidRPr="009A5701">
        <w:rPr>
          <w:rFonts w:ascii="Times New Roman" w:hAnsi="Times New Roman" w:cs="Times New Roman"/>
          <w:b/>
          <w:color w:val="auto"/>
        </w:rPr>
        <w:t xml:space="preserve"> Đ</w:t>
      </w:r>
      <w:r w:rsidR="00936396" w:rsidRPr="009A5701">
        <w:rPr>
          <w:rFonts w:ascii="Times New Roman" w:hAnsi="Times New Roman" w:cs="Times New Roman"/>
          <w:b/>
          <w:color w:val="auto"/>
        </w:rPr>
        <w:t>ịnh dạng JSON</w:t>
      </w:r>
      <w:bookmarkEnd w:id="264"/>
      <w:bookmarkEnd w:id="265"/>
      <w:bookmarkEnd w:id="266"/>
      <w:bookmarkEnd w:id="267"/>
    </w:p>
    <w:p w14:paraId="38E70324" w14:textId="2C81FAF5" w:rsidR="009E5A77" w:rsidRPr="009A5701" w:rsidRDefault="007B443E" w:rsidP="007B443E">
      <w:pPr>
        <w:spacing w:line="360" w:lineRule="auto"/>
        <w:jc w:val="both"/>
        <w:rPr>
          <w:rFonts w:ascii="Times New Roman" w:hAnsi="Times New Roman"/>
          <w:sz w:val="26"/>
          <w:szCs w:val="26"/>
        </w:rPr>
      </w:pPr>
      <w:r>
        <w:rPr>
          <w:rFonts w:ascii="Times New Roman" w:hAnsi="Times New Roman"/>
          <w:sz w:val="26"/>
          <w:szCs w:val="26"/>
        </w:rPr>
        <w:t xml:space="preserve">     </w:t>
      </w:r>
      <w:r w:rsidR="009E5A77" w:rsidRPr="009A5701">
        <w:rPr>
          <w:rFonts w:ascii="Times New Roman" w:hAnsi="Times New Roman"/>
          <w:sz w:val="26"/>
          <w:szCs w:val="26"/>
        </w:rPr>
        <w:t xml:space="preserve">JSON </w:t>
      </w:r>
      <w:r w:rsidR="008F7A1A" w:rsidRPr="009A5701">
        <w:rPr>
          <w:rFonts w:ascii="Times New Roman" w:hAnsi="Times New Roman"/>
          <w:sz w:val="26"/>
          <w:szCs w:val="26"/>
        </w:rPr>
        <w:t>(Javascript Object Notation)</w:t>
      </w:r>
      <w:r w:rsidR="009E5A77" w:rsidRPr="009A5701">
        <w:rPr>
          <w:rFonts w:ascii="Times New Roman" w:hAnsi="Times New Roman"/>
          <w:sz w:val="26"/>
          <w:szCs w:val="26"/>
        </w:rPr>
        <w:t xml:space="preserve"> là một dạng dữ liệu tuân theo một quy luật nhất định mà hầu hết các ngôn ngữ lập trình hiện nay đều có thể đọc đư</w:t>
      </w:r>
      <w:r w:rsidR="008F7A1A" w:rsidRPr="009A5701">
        <w:rPr>
          <w:rFonts w:ascii="Times New Roman" w:hAnsi="Times New Roman"/>
          <w:sz w:val="26"/>
          <w:szCs w:val="26"/>
        </w:rPr>
        <w:t xml:space="preserve">ợc. Nó </w:t>
      </w:r>
      <w:r w:rsidR="009E5A77" w:rsidRPr="009A5701">
        <w:rPr>
          <w:rFonts w:ascii="Times New Roman" w:hAnsi="Times New Roman"/>
          <w:sz w:val="26"/>
          <w:szCs w:val="26"/>
        </w:rPr>
        <w:t xml:space="preserve">có thể </w:t>
      </w:r>
      <w:r w:rsidR="008F7A1A" w:rsidRPr="009A5701">
        <w:rPr>
          <w:rFonts w:ascii="Times New Roman" w:hAnsi="Times New Roman"/>
          <w:sz w:val="26"/>
          <w:szCs w:val="26"/>
        </w:rPr>
        <w:t>được</w:t>
      </w:r>
      <w:r w:rsidR="009E5A77" w:rsidRPr="009A5701">
        <w:rPr>
          <w:rFonts w:ascii="Times New Roman" w:hAnsi="Times New Roman"/>
          <w:sz w:val="26"/>
          <w:szCs w:val="26"/>
        </w:rPr>
        <w:t xml:space="preserve"> lưu</w:t>
      </w:r>
      <w:r w:rsidR="006420ED" w:rsidRPr="009A5701">
        <w:rPr>
          <w:rFonts w:ascii="Times New Roman" w:hAnsi="Times New Roman"/>
          <w:sz w:val="26"/>
          <w:szCs w:val="26"/>
        </w:rPr>
        <w:t xml:space="preserve"> </w:t>
      </w:r>
      <w:r w:rsidR="008F7A1A" w:rsidRPr="009A5701">
        <w:rPr>
          <w:rFonts w:ascii="Times New Roman" w:hAnsi="Times New Roman"/>
          <w:sz w:val="26"/>
          <w:szCs w:val="26"/>
        </w:rPr>
        <w:t>vào</w:t>
      </w:r>
      <w:r w:rsidR="006420ED" w:rsidRPr="009A5701">
        <w:rPr>
          <w:rFonts w:ascii="Times New Roman" w:hAnsi="Times New Roman"/>
          <w:sz w:val="26"/>
          <w:szCs w:val="26"/>
        </w:rPr>
        <w:t xml:space="preserve"> m</w:t>
      </w:r>
      <w:r w:rsidR="008F7A1A" w:rsidRPr="009A5701">
        <w:rPr>
          <w:rFonts w:ascii="Times New Roman" w:hAnsi="Times New Roman"/>
          <w:sz w:val="26"/>
          <w:szCs w:val="26"/>
        </w:rPr>
        <w:t xml:space="preserve">ột file hoặc một record trong CSDL </w:t>
      </w:r>
      <w:r w:rsidR="009E5A77" w:rsidRPr="009A5701">
        <w:rPr>
          <w:rFonts w:ascii="Times New Roman" w:hAnsi="Times New Roman"/>
          <w:sz w:val="26"/>
          <w:szCs w:val="26"/>
        </w:rPr>
        <w:t>dễ dàng. JSON có định dạng đơn giản, dễ dàng sử dụng và truy vấn hơn XML rấ</w:t>
      </w:r>
      <w:r w:rsidR="008F7A1A" w:rsidRPr="009A5701">
        <w:rPr>
          <w:rFonts w:ascii="Times New Roman" w:hAnsi="Times New Roman"/>
          <w:sz w:val="26"/>
          <w:szCs w:val="26"/>
        </w:rPr>
        <w:t xml:space="preserve">t nhiều nên tính ứng dụng của JSON hiện nay rất </w:t>
      </w:r>
      <w:r w:rsidR="009E5A77" w:rsidRPr="009A5701">
        <w:rPr>
          <w:rFonts w:ascii="Times New Roman" w:hAnsi="Times New Roman"/>
          <w:sz w:val="26"/>
          <w:szCs w:val="26"/>
        </w:rPr>
        <w:t>phổ biến</w:t>
      </w:r>
      <w:r w:rsidR="008F7A1A" w:rsidRPr="009A5701">
        <w:rPr>
          <w:rFonts w:ascii="Times New Roman" w:hAnsi="Times New Roman"/>
          <w:sz w:val="26"/>
          <w:szCs w:val="26"/>
        </w:rPr>
        <w:t>.</w:t>
      </w:r>
    </w:p>
    <w:p w14:paraId="3C26AA33" w14:textId="6E209690" w:rsidR="001743CB" w:rsidRPr="009A5701" w:rsidRDefault="001743CB" w:rsidP="001743CB">
      <w:pPr>
        <w:jc w:val="center"/>
        <w:rPr>
          <w:rFonts w:ascii="Times New Roman" w:hAnsi="Times New Roman"/>
        </w:rPr>
      </w:pPr>
      <w:r w:rsidRPr="009A5701">
        <w:rPr>
          <w:rFonts w:ascii="Times New Roman" w:hAnsi="Times New Roman"/>
          <w:noProof/>
        </w:rPr>
        <w:drawing>
          <wp:inline distT="0" distB="0" distL="0" distR="0" wp14:anchorId="69A4BE72" wp14:editId="55E7076C">
            <wp:extent cx="3390900" cy="1000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2110" cy="1000482"/>
                    </a:xfrm>
                    <a:prstGeom prst="rect">
                      <a:avLst/>
                    </a:prstGeom>
                  </pic:spPr>
                </pic:pic>
              </a:graphicData>
            </a:graphic>
          </wp:inline>
        </w:drawing>
      </w:r>
    </w:p>
    <w:p w14:paraId="19715890" w14:textId="7E1E94BB" w:rsidR="00E378E3" w:rsidRDefault="00AD4EFD" w:rsidP="00D34ED7">
      <w:pPr>
        <w:pStyle w:val="Heading1"/>
        <w:spacing w:line="360" w:lineRule="auto"/>
        <w:jc w:val="center"/>
        <w:rPr>
          <w:rFonts w:ascii="Times New Roman" w:hAnsi="Times New Roman" w:cs="Times New Roman"/>
          <w:color w:val="auto"/>
          <w:sz w:val="26"/>
          <w:szCs w:val="26"/>
        </w:rPr>
      </w:pPr>
      <w:bookmarkStart w:id="268" w:name="_Toc455101882"/>
      <w:bookmarkStart w:id="269" w:name="_Toc473481419"/>
      <w:bookmarkStart w:id="270" w:name="_Toc473481656"/>
      <w:bookmarkStart w:id="271" w:name="_Toc473482174"/>
      <w:bookmarkStart w:id="272" w:name="_Toc473484249"/>
      <w:bookmarkStart w:id="273" w:name="_Toc473484400"/>
      <w:bookmarkStart w:id="274" w:name="_Toc474362476"/>
      <w:bookmarkStart w:id="275" w:name="_Toc474362621"/>
      <w:r w:rsidRPr="009A5701">
        <w:rPr>
          <w:rFonts w:ascii="Times New Roman" w:hAnsi="Times New Roman" w:cs="Times New Roman"/>
          <w:color w:val="auto"/>
          <w:sz w:val="26"/>
          <w:szCs w:val="26"/>
        </w:rPr>
        <w:t>Hình 2.8</w:t>
      </w:r>
      <w:r w:rsidR="001743CB" w:rsidRPr="009A5701">
        <w:rPr>
          <w:rFonts w:ascii="Times New Roman" w:hAnsi="Times New Roman" w:cs="Times New Roman"/>
          <w:color w:val="auto"/>
          <w:sz w:val="26"/>
          <w:szCs w:val="26"/>
        </w:rPr>
        <w:t xml:space="preserve"> </w:t>
      </w:r>
      <w:r w:rsidR="007C3FC5" w:rsidRPr="009A5701">
        <w:rPr>
          <w:rFonts w:ascii="Times New Roman" w:hAnsi="Times New Roman" w:cs="Times New Roman"/>
          <w:color w:val="auto"/>
          <w:sz w:val="26"/>
          <w:szCs w:val="26"/>
        </w:rPr>
        <w:t>Chuỗi</w:t>
      </w:r>
      <w:r w:rsidR="001743CB" w:rsidRPr="009A5701">
        <w:rPr>
          <w:rFonts w:ascii="Times New Roman" w:hAnsi="Times New Roman" w:cs="Times New Roman"/>
          <w:color w:val="auto"/>
          <w:sz w:val="26"/>
          <w:szCs w:val="26"/>
        </w:rPr>
        <w:t xml:space="preserve"> JSON</w:t>
      </w:r>
      <w:bookmarkEnd w:id="268"/>
      <w:bookmarkEnd w:id="269"/>
      <w:bookmarkEnd w:id="270"/>
      <w:bookmarkEnd w:id="271"/>
      <w:bookmarkEnd w:id="272"/>
      <w:bookmarkEnd w:id="273"/>
      <w:bookmarkEnd w:id="274"/>
      <w:bookmarkEnd w:id="275"/>
    </w:p>
    <w:p w14:paraId="2B9021FC" w14:textId="77777777" w:rsidR="00C305A3" w:rsidRPr="00C305A3" w:rsidRDefault="00C305A3" w:rsidP="00C305A3"/>
    <w:p w14:paraId="02991367" w14:textId="77777777" w:rsidR="007B443E" w:rsidRDefault="007B443E" w:rsidP="007B443E">
      <w:pPr>
        <w:spacing w:line="360" w:lineRule="auto"/>
        <w:jc w:val="both"/>
        <w:rPr>
          <w:rFonts w:ascii="Times New Roman" w:hAnsi="Times New Roman"/>
          <w:sz w:val="26"/>
          <w:szCs w:val="26"/>
        </w:rPr>
      </w:pPr>
      <w:r>
        <w:rPr>
          <w:rFonts w:ascii="Times New Roman" w:hAnsi="Times New Roman"/>
          <w:sz w:val="26"/>
          <w:szCs w:val="26"/>
        </w:rPr>
        <w:lastRenderedPageBreak/>
        <w:t xml:space="preserve">     Cấu trúc chuỗi JSON:</w:t>
      </w:r>
    </w:p>
    <w:p w14:paraId="2C5F4BC7" w14:textId="3828037B" w:rsidR="001743CB" w:rsidRPr="007B443E" w:rsidRDefault="001743CB" w:rsidP="00FD29AB">
      <w:pPr>
        <w:pStyle w:val="ListParagraph"/>
        <w:numPr>
          <w:ilvl w:val="0"/>
          <w:numId w:val="16"/>
        </w:numPr>
        <w:spacing w:line="360" w:lineRule="auto"/>
        <w:jc w:val="both"/>
        <w:rPr>
          <w:rFonts w:ascii="Times New Roman" w:hAnsi="Times New Roman"/>
          <w:sz w:val="26"/>
          <w:szCs w:val="26"/>
        </w:rPr>
      </w:pPr>
      <w:r w:rsidRPr="007B443E">
        <w:rPr>
          <w:rFonts w:ascii="Times New Roman" w:hAnsi="Times New Roman"/>
          <w:sz w:val="26"/>
          <w:szCs w:val="26"/>
        </w:rPr>
        <w:t>Chuỗi JSON được bao lại bởi dấu ngoặc nhọn {}.</w:t>
      </w:r>
    </w:p>
    <w:p w14:paraId="5EEAE55C" w14:textId="433ABC19" w:rsidR="001743CB" w:rsidRPr="009A5701" w:rsidRDefault="001743CB" w:rsidP="00FD29AB">
      <w:pPr>
        <w:pStyle w:val="ListParagraph"/>
        <w:numPr>
          <w:ilvl w:val="0"/>
          <w:numId w:val="1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Các </w:t>
      </w:r>
      <w:r w:rsidRPr="009A5701">
        <w:rPr>
          <w:rFonts w:ascii="Times New Roman" w:hAnsi="Times New Roman" w:cs="Times New Roman"/>
          <w:i/>
          <w:sz w:val="26"/>
          <w:szCs w:val="26"/>
        </w:rPr>
        <w:t>key, value</w:t>
      </w:r>
      <w:r w:rsidRPr="009A5701">
        <w:rPr>
          <w:rFonts w:ascii="Times New Roman" w:hAnsi="Times New Roman" w:cs="Times New Roman"/>
          <w:sz w:val="26"/>
          <w:szCs w:val="26"/>
        </w:rPr>
        <w:t xml:space="preserve"> của JSON bắt buộc phải đặt trong dấu nháy kép {"}, nếu đặt nó trong dấu nháy đơn thì đây không phải là một chuỗi JSON đúng chuẩn. </w:t>
      </w:r>
    </w:p>
    <w:p w14:paraId="7E4B7505" w14:textId="77777777" w:rsidR="00842D99" w:rsidRPr="009A5701" w:rsidRDefault="001743CB" w:rsidP="00FD29AB">
      <w:pPr>
        <w:pStyle w:val="ListParagraph"/>
        <w:numPr>
          <w:ilvl w:val="0"/>
          <w:numId w:val="1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Nếu có nhiều dữ liệu (nhiều cặp </w:t>
      </w:r>
      <w:r w:rsidRPr="009A5701">
        <w:rPr>
          <w:rFonts w:ascii="Times New Roman" w:hAnsi="Times New Roman" w:cs="Times New Roman"/>
          <w:i/>
          <w:sz w:val="26"/>
          <w:szCs w:val="26"/>
        </w:rPr>
        <w:t>key</w:t>
      </w:r>
      <w:r w:rsidRPr="009A5701">
        <w:rPr>
          <w:rFonts w:ascii="Times New Roman" w:hAnsi="Times New Roman" w:cs="Times New Roman"/>
          <w:sz w:val="26"/>
          <w:szCs w:val="26"/>
        </w:rPr>
        <w:t xml:space="preserve"> =&gt; </w:t>
      </w:r>
      <w:r w:rsidRPr="009A5701">
        <w:rPr>
          <w:rFonts w:ascii="Times New Roman" w:hAnsi="Times New Roman" w:cs="Times New Roman"/>
          <w:i/>
          <w:sz w:val="26"/>
          <w:szCs w:val="26"/>
        </w:rPr>
        <w:t>value</w:t>
      </w:r>
      <w:r w:rsidRPr="009A5701">
        <w:rPr>
          <w:rFonts w:ascii="Times New Roman" w:hAnsi="Times New Roman" w:cs="Times New Roman"/>
          <w:sz w:val="26"/>
          <w:szCs w:val="26"/>
        </w:rPr>
        <w:t>) thì dùng dấu phẩy (,) để ngăn cách</w:t>
      </w:r>
      <w:r w:rsidR="00842D99" w:rsidRPr="009A5701">
        <w:rPr>
          <w:rFonts w:ascii="Times New Roman" w:hAnsi="Times New Roman" w:cs="Times New Roman"/>
          <w:sz w:val="26"/>
          <w:szCs w:val="26"/>
        </w:rPr>
        <w:t>.</w:t>
      </w:r>
    </w:p>
    <w:p w14:paraId="083866EA" w14:textId="12857EA9" w:rsidR="00D34ED7" w:rsidRPr="009A5701" w:rsidRDefault="001743CB" w:rsidP="00FD29AB">
      <w:pPr>
        <w:pStyle w:val="ListParagraph"/>
        <w:numPr>
          <w:ilvl w:val="0"/>
          <w:numId w:val="16"/>
        </w:numPr>
        <w:spacing w:line="360" w:lineRule="auto"/>
        <w:jc w:val="both"/>
        <w:rPr>
          <w:rFonts w:ascii="Times New Roman" w:hAnsi="Times New Roman" w:cs="Times New Roman"/>
          <w:b/>
        </w:rPr>
      </w:pPr>
      <w:r w:rsidRPr="009A5701">
        <w:rPr>
          <w:rFonts w:ascii="Times New Roman" w:hAnsi="Times New Roman" w:cs="Times New Roman"/>
          <w:sz w:val="26"/>
          <w:szCs w:val="26"/>
        </w:rPr>
        <w:t xml:space="preserve">Các </w:t>
      </w:r>
      <w:r w:rsidRPr="009A5701">
        <w:rPr>
          <w:rFonts w:ascii="Times New Roman" w:hAnsi="Times New Roman" w:cs="Times New Roman"/>
          <w:i/>
          <w:sz w:val="26"/>
          <w:szCs w:val="26"/>
        </w:rPr>
        <w:t>key</w:t>
      </w:r>
      <w:r w:rsidRPr="009A5701">
        <w:rPr>
          <w:rFonts w:ascii="Times New Roman" w:hAnsi="Times New Roman" w:cs="Times New Roman"/>
          <w:sz w:val="26"/>
          <w:szCs w:val="26"/>
        </w:rPr>
        <w:t xml:space="preserve"> của JSON nên đặt chữ cái không dấu hoặc số, dấu _ và không có khoảng trắng, ký tự đầu tiên không nên đặt là số.</w:t>
      </w:r>
      <w:r w:rsidR="003B65F2" w:rsidRPr="009A5701">
        <w:rPr>
          <w:rFonts w:ascii="Times New Roman" w:hAnsi="Times New Roman" w:cs="Times New Roman"/>
          <w:sz w:val="26"/>
          <w:szCs w:val="26"/>
        </w:rPr>
        <w:t xml:space="preserve">  </w:t>
      </w:r>
    </w:p>
    <w:p w14:paraId="1F8843A7" w14:textId="1BF5C622" w:rsidR="003B65F2" w:rsidRPr="009A5701" w:rsidRDefault="00847848" w:rsidP="00FD29AB">
      <w:pPr>
        <w:pStyle w:val="Heading2"/>
        <w:numPr>
          <w:ilvl w:val="1"/>
          <w:numId w:val="32"/>
        </w:numPr>
        <w:spacing w:line="360" w:lineRule="auto"/>
        <w:jc w:val="both"/>
        <w:rPr>
          <w:rFonts w:ascii="Times New Roman" w:hAnsi="Times New Roman" w:cs="Times New Roman"/>
          <w:b/>
          <w:color w:val="auto"/>
        </w:rPr>
      </w:pPr>
      <w:bookmarkStart w:id="276" w:name="_Toc473484105"/>
      <w:bookmarkStart w:id="277" w:name="_Toc473484250"/>
      <w:bookmarkStart w:id="278" w:name="_Toc474362477"/>
      <w:bookmarkStart w:id="279" w:name="_Toc474362622"/>
      <w:r w:rsidRPr="009A5701">
        <w:rPr>
          <w:rFonts w:ascii="Times New Roman" w:hAnsi="Times New Roman" w:cs="Times New Roman"/>
          <w:b/>
          <w:color w:val="auto"/>
        </w:rPr>
        <w:t>Chuẩn truyền thông</w:t>
      </w:r>
      <w:r w:rsidR="00BB1AA1" w:rsidRPr="009A5701">
        <w:rPr>
          <w:rFonts w:ascii="Times New Roman" w:hAnsi="Times New Roman" w:cs="Times New Roman"/>
          <w:b/>
          <w:color w:val="auto"/>
        </w:rPr>
        <w:t xml:space="preserve"> </w:t>
      </w:r>
      <w:r w:rsidR="006A6ECE" w:rsidRPr="009A5701">
        <w:rPr>
          <w:rFonts w:ascii="Times New Roman" w:hAnsi="Times New Roman" w:cs="Times New Roman"/>
          <w:b/>
          <w:color w:val="auto"/>
        </w:rPr>
        <w:t>SPI</w:t>
      </w:r>
      <w:bookmarkEnd w:id="276"/>
      <w:bookmarkEnd w:id="277"/>
      <w:bookmarkEnd w:id="278"/>
      <w:bookmarkEnd w:id="279"/>
      <w:r w:rsidR="003B65F2" w:rsidRPr="009A5701">
        <w:rPr>
          <w:rFonts w:ascii="Times New Roman" w:hAnsi="Times New Roman" w:cs="Times New Roman"/>
          <w:b/>
          <w:color w:val="auto"/>
        </w:rPr>
        <w:t xml:space="preserve">  </w:t>
      </w:r>
    </w:p>
    <w:p w14:paraId="49982C0B" w14:textId="7ED9DACF" w:rsidR="00847848" w:rsidRPr="009A5701" w:rsidRDefault="007B443E" w:rsidP="007B443E">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b/>
          <w:color w:val="auto"/>
          <w:sz w:val="26"/>
          <w:szCs w:val="26"/>
        </w:rPr>
        <w:t xml:space="preserve">     </w:t>
      </w:r>
      <w:bookmarkStart w:id="280" w:name="_Toc473484106"/>
      <w:bookmarkStart w:id="281" w:name="_Toc473484251"/>
      <w:bookmarkStart w:id="282" w:name="_Toc474362478"/>
      <w:bookmarkStart w:id="283" w:name="_Toc474362623"/>
      <w:r>
        <w:rPr>
          <w:rFonts w:ascii="Times New Roman" w:hAnsi="Times New Roman" w:cs="Times New Roman"/>
          <w:b/>
          <w:color w:val="auto"/>
          <w:sz w:val="26"/>
          <w:szCs w:val="26"/>
        </w:rPr>
        <w:t xml:space="preserve">2.9.1 </w:t>
      </w:r>
      <w:r w:rsidR="009544CC" w:rsidRPr="009A5701">
        <w:rPr>
          <w:rFonts w:ascii="Times New Roman" w:hAnsi="Times New Roman" w:cs="Times New Roman"/>
          <w:b/>
          <w:color w:val="auto"/>
          <w:sz w:val="26"/>
          <w:szCs w:val="26"/>
        </w:rPr>
        <w:t>Khái niệm</w:t>
      </w:r>
      <w:bookmarkEnd w:id="280"/>
      <w:bookmarkEnd w:id="281"/>
      <w:bookmarkEnd w:id="282"/>
      <w:bookmarkEnd w:id="283"/>
      <w:r w:rsidR="009544CC" w:rsidRPr="009A5701">
        <w:rPr>
          <w:rFonts w:ascii="Times New Roman" w:hAnsi="Times New Roman" w:cs="Times New Roman"/>
          <w:b/>
          <w:color w:val="auto"/>
          <w:sz w:val="26"/>
          <w:szCs w:val="26"/>
        </w:rPr>
        <w:tab/>
      </w:r>
    </w:p>
    <w:p w14:paraId="6DDE7BAF" w14:textId="6FC17EAB" w:rsidR="00847848" w:rsidRDefault="007B443E" w:rsidP="00E20ABD">
      <w:pPr>
        <w:spacing w:line="360" w:lineRule="auto"/>
        <w:jc w:val="both"/>
        <w:rPr>
          <w:rFonts w:ascii="Times New Roman" w:hAnsi="Times New Roman"/>
          <w:sz w:val="26"/>
          <w:szCs w:val="26"/>
        </w:rPr>
      </w:pPr>
      <w:r>
        <w:rPr>
          <w:rFonts w:ascii="Times New Roman" w:hAnsi="Times New Roman"/>
          <w:sz w:val="26"/>
          <w:szCs w:val="26"/>
        </w:rPr>
        <w:t xml:space="preserve">     </w:t>
      </w:r>
      <w:r w:rsidR="00847848" w:rsidRPr="009A5701">
        <w:rPr>
          <w:rFonts w:ascii="Times New Roman" w:hAnsi="Times New Roman"/>
          <w:sz w:val="26"/>
          <w:szCs w:val="26"/>
        </w:rPr>
        <w:t>SPI</w:t>
      </w:r>
      <w:r>
        <w:rPr>
          <w:rFonts w:ascii="Times New Roman" w:hAnsi="Times New Roman"/>
          <w:sz w:val="26"/>
          <w:szCs w:val="26"/>
        </w:rPr>
        <w:t xml:space="preserve"> </w:t>
      </w:r>
      <w:r>
        <w:rPr>
          <w:rFonts w:ascii="Times New Roman" w:hAnsi="Times New Roman"/>
          <w:sz w:val="26"/>
          <w:szCs w:val="26"/>
          <w:vertAlign w:val="superscript"/>
        </w:rPr>
        <w:t>(</w:t>
      </w:r>
      <w:r>
        <w:rPr>
          <w:rStyle w:val="FootnoteReference"/>
          <w:rFonts w:ascii="Times New Roman" w:hAnsi="Times New Roman"/>
          <w:sz w:val="26"/>
          <w:szCs w:val="26"/>
        </w:rPr>
        <w:footnoteReference w:id="6"/>
      </w:r>
      <w:r>
        <w:rPr>
          <w:rFonts w:ascii="Times New Roman" w:hAnsi="Times New Roman"/>
          <w:sz w:val="26"/>
          <w:szCs w:val="26"/>
          <w:vertAlign w:val="superscript"/>
        </w:rPr>
        <w:t>)</w:t>
      </w:r>
      <w:r w:rsidR="007C3F58">
        <w:rPr>
          <w:rFonts w:ascii="Times New Roman" w:hAnsi="Times New Roman"/>
          <w:sz w:val="26"/>
          <w:szCs w:val="26"/>
          <w:vertAlign w:val="superscript"/>
        </w:rPr>
        <w:t xml:space="preserve"> </w:t>
      </w:r>
      <w:r w:rsidR="00847848" w:rsidRPr="009A5701">
        <w:rPr>
          <w:rFonts w:ascii="Times New Roman" w:hAnsi="Times New Roman"/>
          <w:sz w:val="26"/>
          <w:szCs w:val="26"/>
        </w:rPr>
        <w:t>(Serial Peripheral Bus)</w:t>
      </w:r>
      <w:r w:rsidR="00842D99" w:rsidRPr="009A5701">
        <w:rPr>
          <w:rFonts w:ascii="Times New Roman" w:hAnsi="Times New Roman"/>
          <w:sz w:val="26"/>
          <w:szCs w:val="26"/>
        </w:rPr>
        <w:t xml:space="preserve"> </w:t>
      </w:r>
      <w:r w:rsidR="00E20ABD" w:rsidRPr="00E20ABD">
        <w:rPr>
          <w:rFonts w:ascii="Times New Roman" w:hAnsi="Times New Roman"/>
          <w:sz w:val="26"/>
          <w:szCs w:val="26"/>
        </w:rPr>
        <w:t>đ</w:t>
      </w:r>
      <w:r w:rsidR="00E20ABD" w:rsidRPr="00E20ABD">
        <w:rPr>
          <w:rFonts w:ascii="Times New Roman" w:hAnsi="Times New Roman" w:hint="eastAsia"/>
          <w:sz w:val="26"/>
          <w:szCs w:val="26"/>
        </w:rPr>
        <w:t>ư</w:t>
      </w:r>
      <w:r w:rsidR="00E20ABD" w:rsidRPr="00E20ABD">
        <w:rPr>
          <w:rFonts w:ascii="Times New Roman" w:hAnsi="Times New Roman"/>
          <w:sz w:val="26"/>
          <w:szCs w:val="26"/>
        </w:rPr>
        <w:t>ợc phát triển bởi Motorola. Đây là một chuẩn đồng bộ nối tiếp để truyền dữ liệu ở chế độ song công toàn phần (full- duplex) tức trong cùng một thời điểm có thể xảy ra đồng thời quá trình truyền và nhận. Đôi khi SPI còn đ</w:t>
      </w:r>
      <w:r w:rsidR="00E20ABD" w:rsidRPr="00E20ABD">
        <w:rPr>
          <w:rFonts w:ascii="Times New Roman" w:hAnsi="Times New Roman" w:hint="eastAsia"/>
          <w:sz w:val="26"/>
          <w:szCs w:val="26"/>
        </w:rPr>
        <w:t>ư</w:t>
      </w:r>
      <w:r w:rsidR="00E20ABD" w:rsidRPr="00E20ABD">
        <w:rPr>
          <w:rFonts w:ascii="Times New Roman" w:hAnsi="Times New Roman"/>
          <w:sz w:val="26"/>
          <w:szCs w:val="26"/>
        </w:rPr>
        <w:t>ợc gọi là chuẩn giao tiếp 4 dây (Four-wire).</w:t>
      </w:r>
      <w:r w:rsidR="00E20ABD">
        <w:rPr>
          <w:rFonts w:ascii="Times New Roman" w:hAnsi="Times New Roman"/>
          <w:sz w:val="26"/>
          <w:szCs w:val="26"/>
        </w:rPr>
        <w:t xml:space="preserve">      </w:t>
      </w:r>
    </w:p>
    <w:p w14:paraId="17E2E8E6" w14:textId="77777777" w:rsidR="00763217" w:rsidRDefault="00255CCC" w:rsidP="00763217">
      <w:pPr>
        <w:spacing w:line="360" w:lineRule="auto"/>
        <w:jc w:val="center"/>
        <w:rPr>
          <w:rFonts w:ascii="Times New Roman" w:hAnsi="Times New Roman"/>
          <w:color w:val="000000" w:themeColor="text1"/>
          <w:sz w:val="26"/>
          <w:szCs w:val="26"/>
        </w:rPr>
      </w:pPr>
      <w:r>
        <w:rPr>
          <w:noProof/>
        </w:rPr>
        <w:drawing>
          <wp:inline distT="0" distB="0" distL="0" distR="0" wp14:anchorId="2DA53185" wp14:editId="3569784F">
            <wp:extent cx="3314700" cy="790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790575"/>
                    </a:xfrm>
                    <a:prstGeom prst="rect">
                      <a:avLst/>
                    </a:prstGeom>
                  </pic:spPr>
                </pic:pic>
              </a:graphicData>
            </a:graphic>
          </wp:inline>
        </w:drawing>
      </w:r>
      <w:bookmarkStart w:id="284" w:name="_Toc473481422"/>
      <w:bookmarkStart w:id="285" w:name="_Toc473481659"/>
      <w:bookmarkStart w:id="286" w:name="_Toc473482177"/>
      <w:bookmarkStart w:id="287" w:name="_Toc473484252"/>
      <w:bookmarkStart w:id="288" w:name="_Toc473484403"/>
    </w:p>
    <w:p w14:paraId="3D150628" w14:textId="770D7726" w:rsidR="007B443E" w:rsidRPr="00763217" w:rsidRDefault="007B443E" w:rsidP="00763217">
      <w:pPr>
        <w:pStyle w:val="Heading1"/>
        <w:spacing w:line="360" w:lineRule="auto"/>
        <w:jc w:val="center"/>
        <w:rPr>
          <w:rFonts w:ascii="Times New Roman" w:hAnsi="Times New Roman" w:cs="Times New Roman"/>
          <w:color w:val="000000" w:themeColor="text1"/>
          <w:sz w:val="26"/>
          <w:szCs w:val="26"/>
        </w:rPr>
      </w:pPr>
      <w:bookmarkStart w:id="289" w:name="_Toc474362479"/>
      <w:bookmarkStart w:id="290" w:name="_Toc474362624"/>
      <w:r w:rsidRPr="00763217">
        <w:rPr>
          <w:rFonts w:ascii="Times New Roman" w:hAnsi="Times New Roman" w:cs="Times New Roman"/>
          <w:color w:val="000000" w:themeColor="text1"/>
          <w:sz w:val="26"/>
          <w:szCs w:val="26"/>
        </w:rPr>
        <w:t>Hình 2.9 Giao diện SPI</w:t>
      </w:r>
      <w:bookmarkEnd w:id="284"/>
      <w:bookmarkEnd w:id="285"/>
      <w:bookmarkEnd w:id="286"/>
      <w:bookmarkEnd w:id="287"/>
      <w:bookmarkEnd w:id="288"/>
      <w:bookmarkEnd w:id="289"/>
      <w:bookmarkEnd w:id="290"/>
    </w:p>
    <w:p w14:paraId="5360FB7D" w14:textId="7E7FF61F" w:rsidR="00763217" w:rsidRDefault="00E20ABD" w:rsidP="00763217">
      <w:pPr>
        <w:spacing w:line="360" w:lineRule="auto"/>
        <w:jc w:val="both"/>
        <w:rPr>
          <w:rFonts w:ascii="Times New Roman" w:hAnsi="Times New Roman"/>
          <w:sz w:val="26"/>
          <w:szCs w:val="26"/>
        </w:rPr>
      </w:pPr>
      <w:r>
        <w:rPr>
          <w:rFonts w:ascii="Times New Roman" w:hAnsi="Times New Roman"/>
          <w:sz w:val="26"/>
          <w:szCs w:val="26"/>
        </w:rPr>
        <w:t xml:space="preserve">    </w:t>
      </w:r>
      <w:r w:rsidR="00763217" w:rsidRPr="00E20ABD">
        <w:rPr>
          <w:rFonts w:ascii="Times New Roman" w:hAnsi="Times New Roman"/>
          <w:sz w:val="26"/>
          <w:szCs w:val="26"/>
        </w:rPr>
        <w:t>SPI là giao diện đồng bộ, bất cứ quá trình truyền nào cũng đ</w:t>
      </w:r>
      <w:r w:rsidR="00763217" w:rsidRPr="00E20ABD">
        <w:rPr>
          <w:rFonts w:ascii="Times New Roman" w:hAnsi="Times New Roman" w:hint="eastAsia"/>
          <w:sz w:val="26"/>
          <w:szCs w:val="26"/>
        </w:rPr>
        <w:t>ư</w:t>
      </w:r>
      <w:r w:rsidR="00763217" w:rsidRPr="00E20ABD">
        <w:rPr>
          <w:rFonts w:ascii="Times New Roman" w:hAnsi="Times New Roman"/>
          <w:sz w:val="26"/>
          <w:szCs w:val="26"/>
        </w:rPr>
        <w:t>ợc đồng bộ hóa với tín hiệu clock chung. Tín hiệu này sinh ra bởi master.</w:t>
      </w:r>
      <w:r>
        <w:rPr>
          <w:rFonts w:ascii="Times New Roman" w:hAnsi="Times New Roman"/>
          <w:sz w:val="26"/>
          <w:szCs w:val="26"/>
        </w:rPr>
        <w:t xml:space="preserve"> </w:t>
      </w:r>
    </w:p>
    <w:p w14:paraId="48D80F47" w14:textId="4A9CDABA" w:rsidR="00E20ABD" w:rsidRDefault="00E20ABD" w:rsidP="00312572">
      <w:pPr>
        <w:spacing w:line="360" w:lineRule="auto"/>
        <w:jc w:val="both"/>
        <w:rPr>
          <w:rFonts w:ascii="Times New Roman" w:hAnsi="Times New Roman"/>
          <w:sz w:val="26"/>
          <w:szCs w:val="26"/>
        </w:rPr>
      </w:pPr>
      <w:r w:rsidRPr="00E20ABD">
        <w:rPr>
          <w:rFonts w:ascii="Times New Roman" w:hAnsi="Times New Roman"/>
          <w:sz w:val="26"/>
          <w:szCs w:val="26"/>
        </w:rPr>
        <w:t>Trong giao diện SPI có bốn tín hiệu số:</w:t>
      </w:r>
    </w:p>
    <w:p w14:paraId="4F2B4306" w14:textId="1354BEA5" w:rsidR="00E20ABD" w:rsidRDefault="007B443E" w:rsidP="00312572">
      <w:pPr>
        <w:pStyle w:val="ListParagraph"/>
        <w:numPr>
          <w:ilvl w:val="0"/>
          <w:numId w:val="16"/>
        </w:numPr>
        <w:spacing w:line="360" w:lineRule="auto"/>
        <w:jc w:val="both"/>
        <w:rPr>
          <w:rFonts w:ascii="Times New Roman" w:hAnsi="Times New Roman"/>
          <w:sz w:val="26"/>
          <w:szCs w:val="26"/>
        </w:rPr>
      </w:pPr>
      <w:r w:rsidRPr="00E20ABD">
        <w:rPr>
          <w:rFonts w:ascii="Times New Roman" w:hAnsi="Times New Roman"/>
          <w:sz w:val="26"/>
          <w:szCs w:val="26"/>
        </w:rPr>
        <w:t>MOSI hay SI – cổng ra của bên Master (Master Out Slave I</w:t>
      </w:r>
      <w:r w:rsidR="001658E3">
        <w:rPr>
          <w:rFonts w:ascii="Times New Roman" w:hAnsi="Times New Roman"/>
          <w:sz w:val="26"/>
          <w:szCs w:val="26"/>
        </w:rPr>
        <w:t>n</w:t>
      </w:r>
      <w:r w:rsidRPr="00E20ABD">
        <w:rPr>
          <w:rFonts w:ascii="Times New Roman" w:hAnsi="Times New Roman"/>
          <w:sz w:val="26"/>
          <w:szCs w:val="26"/>
        </w:rPr>
        <w:t>). Đây là chân dành cho việc truyền tín hiệu từ thiết bị chủ động đến thiết bị bị động.</w:t>
      </w:r>
    </w:p>
    <w:p w14:paraId="565797EE" w14:textId="77777777" w:rsidR="00E20ABD" w:rsidRPr="00E20ABD" w:rsidRDefault="007B443E" w:rsidP="00312572">
      <w:pPr>
        <w:pStyle w:val="ListParagraph"/>
        <w:numPr>
          <w:ilvl w:val="0"/>
          <w:numId w:val="16"/>
        </w:numPr>
        <w:spacing w:line="360" w:lineRule="auto"/>
        <w:jc w:val="both"/>
        <w:rPr>
          <w:rFonts w:ascii="Times New Roman" w:hAnsi="Times New Roman" w:cs="Times New Roman"/>
          <w:sz w:val="26"/>
          <w:szCs w:val="26"/>
        </w:rPr>
      </w:pPr>
      <w:r w:rsidRPr="00E20ABD">
        <w:rPr>
          <w:rFonts w:ascii="Times New Roman" w:hAnsi="Times New Roman"/>
          <w:sz w:val="26"/>
          <w:szCs w:val="26"/>
        </w:rPr>
        <w:t>MISO hay SO – Công ra bên Slave (Master IN Slave Out). Đây là chân dành cho việc truyền dữ liệu từ Slave đến Master.</w:t>
      </w:r>
    </w:p>
    <w:p w14:paraId="648460E2" w14:textId="77777777" w:rsidR="00E20ABD" w:rsidRDefault="007B443E" w:rsidP="00312572">
      <w:pPr>
        <w:pStyle w:val="ListParagraph"/>
        <w:numPr>
          <w:ilvl w:val="0"/>
          <w:numId w:val="16"/>
        </w:numPr>
        <w:spacing w:line="360" w:lineRule="auto"/>
        <w:jc w:val="both"/>
        <w:rPr>
          <w:rFonts w:ascii="Times New Roman" w:hAnsi="Times New Roman"/>
          <w:sz w:val="26"/>
          <w:szCs w:val="26"/>
        </w:rPr>
      </w:pPr>
      <w:r w:rsidRPr="00E20ABD">
        <w:rPr>
          <w:rFonts w:ascii="Times New Roman" w:hAnsi="Times New Roman"/>
          <w:sz w:val="26"/>
          <w:szCs w:val="26"/>
        </w:rPr>
        <w:lastRenderedPageBreak/>
        <w:t>SCLK hay SCK là tín hiệu clock đồng bộ (Serial Clock). Xung nhịp chỉ đ</w:t>
      </w:r>
      <w:r w:rsidRPr="00E20ABD">
        <w:rPr>
          <w:rFonts w:ascii="Times New Roman" w:hAnsi="Times New Roman" w:hint="eastAsia"/>
          <w:sz w:val="26"/>
          <w:szCs w:val="26"/>
        </w:rPr>
        <w:t>ư</w:t>
      </w:r>
      <w:r w:rsidRPr="00E20ABD">
        <w:rPr>
          <w:rFonts w:ascii="Times New Roman" w:hAnsi="Times New Roman"/>
          <w:sz w:val="26"/>
          <w:szCs w:val="26"/>
        </w:rPr>
        <w:t>ợc tạo bởi Master.</w:t>
      </w:r>
    </w:p>
    <w:p w14:paraId="6A43CD41" w14:textId="35227B6F" w:rsidR="007B443E" w:rsidRPr="00FC3732" w:rsidRDefault="007B443E" w:rsidP="00FD29AB">
      <w:pPr>
        <w:pStyle w:val="ListParagraph"/>
        <w:numPr>
          <w:ilvl w:val="0"/>
          <w:numId w:val="16"/>
        </w:numPr>
        <w:spacing w:line="360" w:lineRule="auto"/>
        <w:jc w:val="both"/>
        <w:rPr>
          <w:rFonts w:ascii="Times New Roman" w:hAnsi="Times New Roman"/>
          <w:sz w:val="26"/>
          <w:szCs w:val="26"/>
        </w:rPr>
      </w:pPr>
      <w:r w:rsidRPr="00E20ABD">
        <w:rPr>
          <w:rFonts w:ascii="Times New Roman" w:hAnsi="Times New Roman" w:cs="Times New Roman"/>
          <w:sz w:val="26"/>
          <w:szCs w:val="26"/>
        </w:rPr>
        <w:t xml:space="preserve">CS hay SS là tín hiệu chọn vi mạch (Chip Select hoặc Slave Select). SS sẽ ở mức cao khi không làm việc. Nếu Master kéo SS xuông thấp thì sẽ xảy ra quá trình giao tiếp. </w:t>
      </w:r>
    </w:p>
    <w:p w14:paraId="7E424337" w14:textId="0592DAA4" w:rsidR="004B6261" w:rsidRPr="009A5701" w:rsidRDefault="00E20ABD" w:rsidP="00E20ABD">
      <w:pPr>
        <w:pStyle w:val="Heading3"/>
        <w:spacing w:line="360" w:lineRule="auto"/>
        <w:rPr>
          <w:rFonts w:ascii="Times New Roman" w:hAnsi="Times New Roman" w:cs="Times New Roman"/>
        </w:rPr>
      </w:pPr>
      <w:r>
        <w:rPr>
          <w:rFonts w:ascii="Times New Roman" w:hAnsi="Times New Roman" w:cs="Times New Roman"/>
          <w:b/>
          <w:color w:val="auto"/>
          <w:sz w:val="26"/>
          <w:szCs w:val="26"/>
        </w:rPr>
        <w:t xml:space="preserve">     </w:t>
      </w:r>
      <w:bookmarkStart w:id="291" w:name="_Toc473484108"/>
      <w:bookmarkStart w:id="292" w:name="_Toc473484253"/>
      <w:bookmarkStart w:id="293" w:name="_Toc474362480"/>
      <w:bookmarkStart w:id="294" w:name="_Toc474362625"/>
      <w:r w:rsidR="002A24EB" w:rsidRPr="009A5701">
        <w:rPr>
          <w:rFonts w:ascii="Times New Roman" w:hAnsi="Times New Roman" w:cs="Times New Roman"/>
          <w:b/>
          <w:color w:val="auto"/>
          <w:sz w:val="26"/>
          <w:szCs w:val="26"/>
        </w:rPr>
        <w:t>2</w:t>
      </w:r>
      <w:r w:rsidR="00510A5F" w:rsidRPr="009A5701">
        <w:rPr>
          <w:rFonts w:ascii="Times New Roman" w:hAnsi="Times New Roman" w:cs="Times New Roman"/>
          <w:b/>
          <w:color w:val="auto"/>
          <w:sz w:val="26"/>
          <w:szCs w:val="26"/>
        </w:rPr>
        <w:t>.</w:t>
      </w:r>
      <w:r w:rsidR="002A24EB" w:rsidRPr="009A5701">
        <w:rPr>
          <w:rFonts w:ascii="Times New Roman" w:hAnsi="Times New Roman" w:cs="Times New Roman"/>
          <w:b/>
          <w:color w:val="auto"/>
          <w:sz w:val="26"/>
          <w:szCs w:val="26"/>
        </w:rPr>
        <w:t>9</w:t>
      </w:r>
      <w:r w:rsidR="00510A5F" w:rsidRPr="009A5701">
        <w:rPr>
          <w:rFonts w:ascii="Times New Roman" w:hAnsi="Times New Roman" w:cs="Times New Roman"/>
          <w:b/>
          <w:color w:val="auto"/>
          <w:sz w:val="26"/>
          <w:szCs w:val="26"/>
        </w:rPr>
        <w:t>.2 Hoạt động</w:t>
      </w:r>
      <w:bookmarkEnd w:id="291"/>
      <w:bookmarkEnd w:id="292"/>
      <w:bookmarkEnd w:id="293"/>
      <w:bookmarkEnd w:id="294"/>
      <w:r w:rsidR="002A24EB" w:rsidRPr="009A5701">
        <w:rPr>
          <w:rFonts w:ascii="Times New Roman" w:hAnsi="Times New Roman" w:cs="Times New Roman"/>
          <w:b/>
          <w:color w:val="auto"/>
          <w:sz w:val="26"/>
          <w:szCs w:val="26"/>
        </w:rPr>
        <w:t xml:space="preserve"> </w:t>
      </w:r>
    </w:p>
    <w:p w14:paraId="4F198599" w14:textId="1D15FA29" w:rsidR="00206383" w:rsidRDefault="00E20ABD" w:rsidP="00E20ABD">
      <w:pPr>
        <w:spacing w:line="360" w:lineRule="auto"/>
        <w:jc w:val="both"/>
        <w:rPr>
          <w:rFonts w:ascii="Times New Roman" w:hAnsi="Times New Roman"/>
          <w:sz w:val="26"/>
          <w:szCs w:val="26"/>
        </w:rPr>
      </w:pPr>
      <w:r>
        <w:rPr>
          <w:rFonts w:ascii="Times New Roman" w:hAnsi="Times New Roman"/>
          <w:sz w:val="26"/>
          <w:szCs w:val="26"/>
        </w:rPr>
        <w:t xml:space="preserve">     </w:t>
      </w:r>
      <w:r w:rsidR="00F860EF" w:rsidRPr="009A5701">
        <w:rPr>
          <w:rFonts w:ascii="Times New Roman" w:hAnsi="Times New Roman"/>
          <w:sz w:val="26"/>
          <w:szCs w:val="26"/>
        </w:rPr>
        <w:t>M</w:t>
      </w:r>
      <w:r w:rsidR="002A24EB" w:rsidRPr="009A5701">
        <w:rPr>
          <w:rFonts w:ascii="Times New Roman" w:hAnsi="Times New Roman"/>
          <w:sz w:val="26"/>
          <w:szCs w:val="26"/>
        </w:rPr>
        <w:t xml:space="preserve">ỗi chip Master </w:t>
      </w:r>
      <w:r w:rsidR="00891741" w:rsidRPr="009A5701">
        <w:rPr>
          <w:rFonts w:ascii="Times New Roman" w:hAnsi="Times New Roman"/>
          <w:sz w:val="26"/>
          <w:szCs w:val="26"/>
        </w:rPr>
        <w:t>hay</w:t>
      </w:r>
      <w:r w:rsidR="002A24EB" w:rsidRPr="009A5701">
        <w:rPr>
          <w:rFonts w:ascii="Times New Roman" w:hAnsi="Times New Roman"/>
          <w:sz w:val="26"/>
          <w:szCs w:val="26"/>
        </w:rPr>
        <w:t xml:space="preserve"> </w:t>
      </w:r>
      <w:r w:rsidR="00F860EF" w:rsidRPr="009A5701">
        <w:rPr>
          <w:rFonts w:ascii="Times New Roman" w:hAnsi="Times New Roman"/>
          <w:sz w:val="26"/>
          <w:szCs w:val="26"/>
        </w:rPr>
        <w:t>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gọi là “song công”.</w:t>
      </w:r>
    </w:p>
    <w:p w14:paraId="212718B9" w14:textId="2D96A964" w:rsidR="00F860EF" w:rsidRPr="009A5701" w:rsidRDefault="001C05D7" w:rsidP="00361976">
      <w:pPr>
        <w:spacing w:line="360" w:lineRule="auto"/>
        <w:jc w:val="both"/>
        <w:rPr>
          <w:rFonts w:ascii="Times New Roman" w:hAnsi="Times New Roman"/>
        </w:rPr>
      </w:pPr>
      <w:r>
        <w:rPr>
          <w:rFonts w:ascii="Times New Roman" w:hAnsi="Times New Roman"/>
          <w:sz w:val="26"/>
          <w:szCs w:val="26"/>
        </w:rPr>
        <w:t xml:space="preserve">    </w:t>
      </w:r>
      <w:r w:rsidR="00F860EF" w:rsidRPr="009A5701">
        <w:rPr>
          <w:rFonts w:ascii="Times New Roman" w:hAnsi="Times New Roman"/>
          <w:noProof/>
        </w:rPr>
        <w:drawing>
          <wp:inline distT="0" distB="0" distL="0" distR="0" wp14:anchorId="05B368EF" wp14:editId="644A8404">
            <wp:extent cx="5076825" cy="1893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769" cy="1901894"/>
                    </a:xfrm>
                    <a:prstGeom prst="rect">
                      <a:avLst/>
                    </a:prstGeom>
                  </pic:spPr>
                </pic:pic>
              </a:graphicData>
            </a:graphic>
          </wp:inline>
        </w:drawing>
      </w:r>
    </w:p>
    <w:p w14:paraId="73EC3863" w14:textId="7DEE8DCB" w:rsidR="00206383" w:rsidRPr="009A5701" w:rsidRDefault="002A24EB" w:rsidP="007C38C0">
      <w:pPr>
        <w:pStyle w:val="Heading1"/>
        <w:jc w:val="center"/>
        <w:rPr>
          <w:rFonts w:ascii="Times New Roman" w:hAnsi="Times New Roman" w:cs="Times New Roman"/>
          <w:color w:val="auto"/>
          <w:sz w:val="26"/>
          <w:szCs w:val="26"/>
        </w:rPr>
      </w:pPr>
      <w:bookmarkStart w:id="295" w:name="_Toc455101887"/>
      <w:bookmarkStart w:id="296" w:name="_Toc473481424"/>
      <w:bookmarkStart w:id="297" w:name="_Toc473481661"/>
      <w:bookmarkStart w:id="298" w:name="_Toc473482179"/>
      <w:bookmarkStart w:id="299" w:name="_Toc473484254"/>
      <w:bookmarkStart w:id="300" w:name="_Toc473484405"/>
      <w:bookmarkStart w:id="301" w:name="_Toc474362481"/>
      <w:bookmarkStart w:id="302" w:name="_Toc474362626"/>
      <w:r w:rsidRPr="009A5701">
        <w:rPr>
          <w:rFonts w:ascii="Times New Roman" w:hAnsi="Times New Roman" w:cs="Times New Roman"/>
          <w:color w:val="auto"/>
          <w:sz w:val="26"/>
          <w:szCs w:val="26"/>
        </w:rPr>
        <w:t>Hình 2.</w:t>
      </w:r>
      <w:r w:rsidR="00A821A7" w:rsidRPr="009A5701">
        <w:rPr>
          <w:rFonts w:ascii="Times New Roman" w:hAnsi="Times New Roman" w:cs="Times New Roman"/>
          <w:color w:val="auto"/>
          <w:sz w:val="26"/>
          <w:szCs w:val="26"/>
        </w:rPr>
        <w:t>10</w:t>
      </w:r>
      <w:r w:rsidR="00F860EF" w:rsidRPr="009A5701">
        <w:rPr>
          <w:rFonts w:ascii="Times New Roman" w:hAnsi="Times New Roman" w:cs="Times New Roman"/>
          <w:color w:val="auto"/>
          <w:sz w:val="26"/>
          <w:szCs w:val="26"/>
        </w:rPr>
        <w:t xml:space="preserve"> Truyền dữ liệu SPI</w:t>
      </w:r>
      <w:bookmarkEnd w:id="295"/>
      <w:bookmarkEnd w:id="296"/>
      <w:bookmarkEnd w:id="297"/>
      <w:bookmarkEnd w:id="298"/>
      <w:bookmarkEnd w:id="299"/>
      <w:bookmarkEnd w:id="300"/>
      <w:bookmarkEnd w:id="301"/>
      <w:bookmarkEnd w:id="302"/>
    </w:p>
    <w:p w14:paraId="483C1D3C" w14:textId="77777777" w:rsidR="009663F4" w:rsidRPr="009A5701" w:rsidRDefault="009663F4" w:rsidP="009663F4">
      <w:pPr>
        <w:rPr>
          <w:rFonts w:ascii="Times New Roman" w:hAnsi="Times New Roman"/>
        </w:rPr>
      </w:pPr>
    </w:p>
    <w:p w14:paraId="7193A21B" w14:textId="307FCF43" w:rsidR="00891741" w:rsidRPr="009A5701" w:rsidRDefault="009663F4" w:rsidP="003517A9">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sz w:val="26"/>
          <w:szCs w:val="26"/>
        </w:rPr>
        <w:tab/>
      </w:r>
      <w:r w:rsidR="00361976" w:rsidRPr="009A5701">
        <w:rPr>
          <w:rFonts w:ascii="Times New Roman" w:hAnsi="Times New Roman"/>
          <w:sz w:val="26"/>
          <w:szCs w:val="26"/>
        </w:rPr>
        <w:t>Cực của xung giữ nhịp, phase và các chế độ hoạt động: cực của xung giữ nhịp (Clock Polarity) được gọi tắt là CPOL là khái niệm dùng chỉ trạng thái của chân SCK ở trạng thái nghỉ.</w:t>
      </w:r>
      <w:r w:rsidR="00361976">
        <w:rPr>
          <w:rFonts w:ascii="Times New Roman" w:hAnsi="Times New Roman"/>
          <w:sz w:val="26"/>
          <w:szCs w:val="26"/>
        </w:rPr>
        <w:t xml:space="preserve"> </w:t>
      </w:r>
      <w:r w:rsidRPr="009A5701">
        <w:rPr>
          <w:rFonts w:ascii="Times New Roman" w:hAnsi="Times New Roman"/>
          <w:sz w:val="26"/>
          <w:szCs w:val="26"/>
        </w:rPr>
        <w:t>Ở trạng thái nghỉ (Idle), chân SCK có thể được giữ ở mức cao (CPOL=1) hoặc thấp (CPOL=0). Phase (CPHA) dùng để chỉ cách mà dữ liệu được lấy mẫu (sample) theo xung giữ nhịp. Dữ liệu có thể được lấy mẫu ở cạnh lên của</w:t>
      </w:r>
      <w:r w:rsidR="00FC7D93">
        <w:rPr>
          <w:rFonts w:ascii="Times New Roman" w:hAnsi="Times New Roman"/>
          <w:sz w:val="26"/>
          <w:szCs w:val="26"/>
        </w:rPr>
        <w:t xml:space="preserve"> </w:t>
      </w:r>
      <w:r w:rsidRPr="009A5701">
        <w:rPr>
          <w:rFonts w:ascii="Times New Roman" w:hAnsi="Times New Roman"/>
          <w:sz w:val="26"/>
          <w:szCs w:val="26"/>
        </w:rPr>
        <w:t xml:space="preserve">SCK (CPHA=0) hoặc cạnh xuống (CPHA=1). Sự kết hợp của SPOL và CPHA làm nên 4 chế độ hoạt động của SPI. </w:t>
      </w:r>
    </w:p>
    <w:p w14:paraId="56C63E10" w14:textId="387BC1BD" w:rsidR="002A24EB" w:rsidRPr="009A5701" w:rsidRDefault="003517A9" w:rsidP="003517A9">
      <w:pPr>
        <w:pStyle w:val="Heading2"/>
        <w:spacing w:line="360" w:lineRule="auto"/>
        <w:rPr>
          <w:rFonts w:ascii="Times New Roman" w:hAnsi="Times New Roman" w:cs="Times New Roman"/>
          <w:b/>
          <w:color w:val="000000" w:themeColor="text1"/>
        </w:rPr>
      </w:pPr>
      <w:bookmarkStart w:id="303" w:name="_Toc473484110"/>
      <w:bookmarkStart w:id="304" w:name="_Toc473484255"/>
      <w:bookmarkStart w:id="305" w:name="_Toc474362482"/>
      <w:bookmarkStart w:id="306" w:name="_Toc474362627"/>
      <w:r w:rsidRPr="009A5701">
        <w:rPr>
          <w:rFonts w:ascii="Times New Roman" w:hAnsi="Times New Roman" w:cs="Times New Roman"/>
          <w:b/>
          <w:color w:val="000000" w:themeColor="text1"/>
        </w:rPr>
        <w:lastRenderedPageBreak/>
        <w:t xml:space="preserve">2.10 </w:t>
      </w:r>
      <w:r w:rsidR="00891741" w:rsidRPr="009A5701">
        <w:rPr>
          <w:rFonts w:ascii="Times New Roman" w:hAnsi="Times New Roman" w:cs="Times New Roman"/>
          <w:b/>
          <w:color w:val="000000" w:themeColor="text1"/>
        </w:rPr>
        <w:t>Chuỗi NMEA và RMC</w:t>
      </w:r>
      <w:bookmarkEnd w:id="303"/>
      <w:bookmarkEnd w:id="304"/>
      <w:bookmarkEnd w:id="305"/>
      <w:bookmarkEnd w:id="306"/>
    </w:p>
    <w:p w14:paraId="0171EDEB" w14:textId="18A5663C" w:rsidR="003517A9" w:rsidRPr="009A5701" w:rsidRDefault="00FC7D93" w:rsidP="00FC7D93">
      <w:pPr>
        <w:spacing w:line="360" w:lineRule="auto"/>
        <w:jc w:val="both"/>
        <w:rPr>
          <w:rFonts w:ascii="Times New Roman" w:hAnsi="Times New Roman"/>
          <w:i/>
          <w:sz w:val="26"/>
          <w:szCs w:val="26"/>
        </w:rPr>
      </w:pPr>
      <w:r>
        <w:rPr>
          <w:rFonts w:ascii="Times New Roman" w:hAnsi="Times New Roman"/>
          <w:sz w:val="26"/>
          <w:szCs w:val="26"/>
        </w:rPr>
        <w:t xml:space="preserve">     </w:t>
      </w:r>
      <w:r w:rsidR="003517A9" w:rsidRPr="009A5701">
        <w:rPr>
          <w:rFonts w:ascii="Times New Roman" w:hAnsi="Times New Roman"/>
          <w:sz w:val="26"/>
          <w:szCs w:val="26"/>
        </w:rPr>
        <w:t>Chuỗi NMEA: là chuẩn cho các chip thu GPS trả ra tọa độ cho các thành phần khác nhau. Có nhiều dạng chuỗi NMEA, tùy vaò từng chuỗi để lọc ra các thông số cần thiết như kinh độ, vĩ độ, độ cao…</w:t>
      </w:r>
    </w:p>
    <w:p w14:paraId="4941E07F" w14:textId="77777777" w:rsidR="003517A9" w:rsidRPr="009A5701" w:rsidRDefault="003517A9" w:rsidP="003517A9">
      <w:pPr>
        <w:pStyle w:val="ListParagraph"/>
        <w:spacing w:line="360" w:lineRule="auto"/>
        <w:jc w:val="center"/>
        <w:rPr>
          <w:rFonts w:ascii="Times New Roman" w:hAnsi="Times New Roman" w:cs="Times New Roman"/>
          <w:color w:val="000000" w:themeColor="text1"/>
          <w:sz w:val="26"/>
          <w:szCs w:val="26"/>
        </w:rPr>
      </w:pPr>
      <w:r w:rsidRPr="009A5701">
        <w:rPr>
          <w:rFonts w:ascii="Times New Roman" w:hAnsi="Times New Roman" w:cs="Times New Roman"/>
          <w:i/>
          <w:noProof/>
          <w:sz w:val="26"/>
          <w:szCs w:val="26"/>
        </w:rPr>
        <w:drawing>
          <wp:inline distT="0" distB="0" distL="0" distR="0" wp14:anchorId="48886BA8" wp14:editId="3496EA5E">
            <wp:extent cx="4724400" cy="2476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4724400" cy="247650"/>
                    </a:xfrm>
                    <a:prstGeom prst="rect">
                      <a:avLst/>
                    </a:prstGeom>
                    <a:noFill/>
                    <a:ln w="9525">
                      <a:noFill/>
                      <a:miter lim="800000"/>
                      <a:headEnd/>
                      <a:tailEnd/>
                    </a:ln>
                  </pic:spPr>
                </pic:pic>
              </a:graphicData>
            </a:graphic>
          </wp:inline>
        </w:drawing>
      </w:r>
    </w:p>
    <w:p w14:paraId="2BB476E0" w14:textId="19C72054" w:rsidR="003517A9" w:rsidRPr="00312572" w:rsidRDefault="003517A9" w:rsidP="00312572">
      <w:pPr>
        <w:pStyle w:val="Heading1"/>
        <w:spacing w:line="360" w:lineRule="auto"/>
        <w:jc w:val="center"/>
        <w:rPr>
          <w:rFonts w:ascii="Times New Roman" w:hAnsi="Times New Roman" w:cs="Times New Roman"/>
          <w:color w:val="auto"/>
          <w:sz w:val="26"/>
          <w:szCs w:val="26"/>
        </w:rPr>
      </w:pPr>
      <w:bookmarkStart w:id="307" w:name="_Toc473481426"/>
      <w:bookmarkStart w:id="308" w:name="_Toc473481663"/>
      <w:bookmarkStart w:id="309" w:name="_Toc473482181"/>
      <w:bookmarkStart w:id="310" w:name="_Toc473484256"/>
      <w:bookmarkStart w:id="311" w:name="_Toc473484407"/>
      <w:bookmarkStart w:id="312" w:name="_Toc474362483"/>
      <w:bookmarkStart w:id="313" w:name="_Toc474362628"/>
      <w:r w:rsidRPr="00312572">
        <w:rPr>
          <w:rFonts w:ascii="Times New Roman" w:hAnsi="Times New Roman" w:cs="Times New Roman"/>
          <w:color w:val="auto"/>
          <w:sz w:val="26"/>
          <w:szCs w:val="26"/>
        </w:rPr>
        <w:t>Hình 2.1</w:t>
      </w:r>
      <w:r w:rsidR="00A821A7" w:rsidRPr="00312572">
        <w:rPr>
          <w:rFonts w:ascii="Times New Roman" w:hAnsi="Times New Roman" w:cs="Times New Roman"/>
          <w:color w:val="auto"/>
          <w:sz w:val="26"/>
          <w:szCs w:val="26"/>
        </w:rPr>
        <w:t>1</w:t>
      </w:r>
      <w:r w:rsidRPr="00312572">
        <w:rPr>
          <w:rFonts w:ascii="Times New Roman" w:hAnsi="Times New Roman" w:cs="Times New Roman"/>
          <w:color w:val="auto"/>
          <w:sz w:val="26"/>
          <w:szCs w:val="26"/>
        </w:rPr>
        <w:t xml:space="preserve"> Cấu trúc bản tin theo giao thức NMEA</w:t>
      </w:r>
      <w:bookmarkEnd w:id="307"/>
      <w:bookmarkEnd w:id="308"/>
      <w:bookmarkEnd w:id="309"/>
      <w:bookmarkEnd w:id="310"/>
      <w:bookmarkEnd w:id="311"/>
      <w:bookmarkEnd w:id="312"/>
      <w:bookmarkEnd w:id="313"/>
    </w:p>
    <w:p w14:paraId="58547B52" w14:textId="77777777" w:rsidR="0065004E" w:rsidRDefault="00FC7D93" w:rsidP="00312572">
      <w:pPr>
        <w:spacing w:after="200" w:line="360" w:lineRule="auto"/>
        <w:jc w:val="both"/>
        <w:rPr>
          <w:rFonts w:ascii="Times New Roman" w:hAnsi="Times New Roman"/>
          <w:sz w:val="26"/>
          <w:szCs w:val="26"/>
        </w:rPr>
      </w:pPr>
      <w:r>
        <w:rPr>
          <w:rFonts w:ascii="Times New Roman" w:hAnsi="Times New Roman"/>
          <w:sz w:val="26"/>
          <w:szCs w:val="26"/>
        </w:rPr>
        <w:t xml:space="preserve">     Cấu trúc chuỗi NMEA:</w:t>
      </w:r>
    </w:p>
    <w:p w14:paraId="4541359F" w14:textId="39B754BE" w:rsidR="003517A9" w:rsidRPr="0065004E" w:rsidRDefault="003517A9" w:rsidP="00312572">
      <w:pPr>
        <w:pStyle w:val="ListParagraph"/>
        <w:numPr>
          <w:ilvl w:val="0"/>
          <w:numId w:val="19"/>
        </w:numPr>
        <w:spacing w:after="200" w:line="360" w:lineRule="auto"/>
        <w:jc w:val="both"/>
        <w:rPr>
          <w:rFonts w:ascii="Times New Roman" w:hAnsi="Times New Roman"/>
          <w:sz w:val="26"/>
          <w:szCs w:val="26"/>
        </w:rPr>
      </w:pPr>
      <w:r w:rsidRPr="0065004E">
        <w:rPr>
          <w:rFonts w:ascii="Times New Roman" w:hAnsi="Times New Roman"/>
          <w:sz w:val="26"/>
          <w:szCs w:val="26"/>
        </w:rPr>
        <w:t>Mỗi chuỗi bắt đầu bằng ký tự $.</w:t>
      </w:r>
    </w:p>
    <w:p w14:paraId="71B2E678" w14:textId="77777777" w:rsidR="003517A9" w:rsidRPr="009A5701" w:rsidRDefault="003517A9" w:rsidP="00FD29AB">
      <w:pPr>
        <w:pStyle w:val="ListParagraph"/>
        <w:numPr>
          <w:ilvl w:val="0"/>
          <w:numId w:val="19"/>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5 ký tự đầu tiên biểu hiện loại của chuỗi. 2 ký tự đầu định nghĩa thiết bị sử dụng chuỗi. 3 ký tự tiếp theo xác định ý nghĩa của chuỗi trả về.</w:t>
      </w:r>
    </w:p>
    <w:p w14:paraId="774079AF" w14:textId="77777777" w:rsidR="003517A9" w:rsidRPr="009A5701" w:rsidRDefault="003517A9" w:rsidP="00FD29AB">
      <w:pPr>
        <w:pStyle w:val="ListParagraph"/>
        <w:numPr>
          <w:ilvl w:val="0"/>
          <w:numId w:val="19"/>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Các trường dữ liệu nối tiếp nhau bởi dấu “,”.</w:t>
      </w:r>
    </w:p>
    <w:p w14:paraId="7F892495" w14:textId="77777777" w:rsidR="003517A9" w:rsidRPr="009A5701" w:rsidRDefault="003517A9" w:rsidP="00FD29AB">
      <w:pPr>
        <w:pStyle w:val="ListParagraph"/>
        <w:numPr>
          <w:ilvl w:val="0"/>
          <w:numId w:val="19"/>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Khi trường dữ liệu cuối cùng kết thúc, ký tự tiếp sau nó là dấu “*”.</w:t>
      </w:r>
    </w:p>
    <w:p w14:paraId="4B4D6BA1" w14:textId="77777777" w:rsidR="003517A9" w:rsidRPr="009A5701" w:rsidRDefault="003517A9" w:rsidP="00FD29AB">
      <w:pPr>
        <w:pStyle w:val="ListParagraph"/>
        <w:numPr>
          <w:ilvl w:val="0"/>
          <w:numId w:val="19"/>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Sau dấu “*” là 2 ký tự số checksum miêu tả 1 số hex. Checksum là 1 phép XOR giữa tất cả các ký tự từ dấu “,” đến dấu “*”. Checksum không bắt buộc đối với hầu hết các câu dữ liệu nhưng bắt buộc đối với RMA, RMB và RMC.</w:t>
      </w:r>
    </w:p>
    <w:p w14:paraId="7426D0EF" w14:textId="77777777" w:rsidR="003517A9" w:rsidRPr="009A5701" w:rsidRDefault="003517A9" w:rsidP="00FD29AB">
      <w:pPr>
        <w:pStyle w:val="ListParagraph"/>
        <w:numPr>
          <w:ilvl w:val="0"/>
          <w:numId w:val="19"/>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Chuỗi kết thúc với ký tự.</w:t>
      </w:r>
    </w:p>
    <w:p w14:paraId="40F8524F" w14:textId="77777777" w:rsidR="00E961DE" w:rsidRPr="009A5701" w:rsidRDefault="003517A9" w:rsidP="00FD29AB">
      <w:pPr>
        <w:pStyle w:val="ListParagraph"/>
        <w:numPr>
          <w:ilvl w:val="0"/>
          <w:numId w:val="19"/>
        </w:numPr>
        <w:spacing w:after="200" w:line="360" w:lineRule="auto"/>
        <w:jc w:val="both"/>
        <w:rPr>
          <w:rFonts w:ascii="Times New Roman" w:hAnsi="Times New Roman" w:cs="Times New Roman"/>
          <w:i/>
          <w:sz w:val="26"/>
          <w:szCs w:val="26"/>
        </w:rPr>
      </w:pPr>
      <w:r w:rsidRPr="009A5701">
        <w:rPr>
          <w:rFonts w:ascii="Times New Roman" w:hAnsi="Times New Roman" w:cs="Times New Roman"/>
          <w:sz w:val="26"/>
          <w:szCs w:val="26"/>
        </w:rPr>
        <w:t xml:space="preserve">Ví dụ:    </w:t>
      </w:r>
    </w:p>
    <w:p w14:paraId="1397C346" w14:textId="117A7107" w:rsidR="003517A9" w:rsidRPr="009A5701" w:rsidRDefault="003517A9" w:rsidP="00E961DE">
      <w:pPr>
        <w:pStyle w:val="ListParagraph"/>
        <w:spacing w:after="200" w:line="360" w:lineRule="auto"/>
        <w:jc w:val="both"/>
        <w:rPr>
          <w:rFonts w:ascii="Times New Roman" w:hAnsi="Times New Roman" w:cs="Times New Roman"/>
          <w:i/>
          <w:sz w:val="26"/>
          <w:szCs w:val="26"/>
        </w:rPr>
      </w:pPr>
      <w:r w:rsidRPr="009A5701">
        <w:rPr>
          <w:rFonts w:ascii="Times New Roman" w:hAnsi="Times New Roman" w:cs="Times New Roman"/>
          <w:i/>
          <w:sz w:val="26"/>
          <w:szCs w:val="26"/>
        </w:rPr>
        <w:t>$GPGBS,235458.00,1.4,1.3,3.1,03,,-21.4,3.8*5B</w:t>
      </w:r>
    </w:p>
    <w:p w14:paraId="402B22BB" w14:textId="5BC134B1" w:rsidR="003517A9" w:rsidRPr="009A5701" w:rsidRDefault="003517A9" w:rsidP="003517A9">
      <w:pPr>
        <w:pStyle w:val="ListParagraph"/>
        <w:spacing w:line="360" w:lineRule="auto"/>
        <w:jc w:val="both"/>
        <w:rPr>
          <w:rFonts w:ascii="Times New Roman" w:hAnsi="Times New Roman" w:cs="Times New Roman"/>
          <w:i/>
          <w:sz w:val="26"/>
          <w:szCs w:val="26"/>
        </w:rPr>
      </w:pPr>
      <w:r w:rsidRPr="009A5701">
        <w:rPr>
          <w:rFonts w:ascii="Times New Roman" w:hAnsi="Times New Roman" w:cs="Times New Roman"/>
          <w:i/>
          <w:sz w:val="26"/>
          <w:szCs w:val="26"/>
        </w:rPr>
        <w:t>$GPGGA,092725.00,4717.11399,N,00833.91590,E,1,8,1.01,499.6,M,48.0,M,,0*5B</w:t>
      </w:r>
    </w:p>
    <w:p w14:paraId="6B197892" w14:textId="56685A97" w:rsidR="00D34ED7" w:rsidRPr="009A5701" w:rsidRDefault="00FC7D93" w:rsidP="003517A9">
      <w:pPr>
        <w:spacing w:line="360" w:lineRule="auto"/>
        <w:jc w:val="both"/>
        <w:rPr>
          <w:rFonts w:ascii="Times New Roman" w:hAnsi="Times New Roman"/>
          <w:sz w:val="26"/>
          <w:szCs w:val="26"/>
        </w:rPr>
      </w:pPr>
      <w:r>
        <w:rPr>
          <w:rFonts w:ascii="Times New Roman" w:hAnsi="Times New Roman"/>
          <w:sz w:val="26"/>
          <w:szCs w:val="26"/>
        </w:rPr>
        <w:t xml:space="preserve">     </w:t>
      </w:r>
      <w:r w:rsidR="003517A9" w:rsidRPr="009A5701">
        <w:rPr>
          <w:rFonts w:ascii="Times New Roman" w:hAnsi="Times New Roman"/>
          <w:sz w:val="26"/>
          <w:szCs w:val="26"/>
        </w:rPr>
        <w:t>Trong phạm vi của đề tài này, chúng ta sử dụng RMC theo chuẩn giao thức NMEA. Chuỗi RMC cung cấp dữ liệu về vị trí, vận tốc, thời gian GPS. Ví</w:t>
      </w:r>
      <w:r w:rsidR="00D34ED7" w:rsidRPr="009A5701">
        <w:rPr>
          <w:rFonts w:ascii="Times New Roman" w:hAnsi="Times New Roman"/>
          <w:sz w:val="26"/>
          <w:szCs w:val="26"/>
        </w:rPr>
        <w:t xml:space="preserve"> dụ: </w:t>
      </w:r>
    </w:p>
    <w:p w14:paraId="65B2374A" w14:textId="627FB5D1" w:rsidR="003517A9" w:rsidRPr="009A5701" w:rsidRDefault="003517A9" w:rsidP="003517A9">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i/>
          <w:sz w:val="26"/>
          <w:szCs w:val="26"/>
        </w:rPr>
        <w:t>$GPRMC,123519,A,4807.038,N,01131.000,E,022.4,084.4,230394,003.1,W*6A</w:t>
      </w:r>
      <w:r w:rsidRPr="009A5701">
        <w:rPr>
          <w:rFonts w:ascii="Times New Roman" w:hAnsi="Times New Roman"/>
          <w:sz w:val="26"/>
          <w:szCs w:val="26"/>
        </w:rPr>
        <w:t xml:space="preserve"> </w:t>
      </w:r>
    </w:p>
    <w:p w14:paraId="01000534" w14:textId="58B268E0" w:rsidR="003517A9" w:rsidRPr="009A5701" w:rsidRDefault="009E07E5" w:rsidP="003517A9">
      <w:pPr>
        <w:spacing w:line="360" w:lineRule="auto"/>
        <w:ind w:firstLine="360"/>
        <w:jc w:val="both"/>
        <w:rPr>
          <w:rFonts w:ascii="Times New Roman" w:hAnsi="Times New Roman"/>
          <w:sz w:val="26"/>
          <w:szCs w:val="26"/>
        </w:rPr>
      </w:pPr>
      <w:r w:rsidRPr="009A5701">
        <w:rPr>
          <w:rFonts w:ascii="Times New Roman" w:hAnsi="Times New Roman"/>
          <w:sz w:val="26"/>
          <w:szCs w:val="26"/>
        </w:rPr>
        <w:t>Trong đó</w:t>
      </w:r>
      <w:r w:rsidR="003517A9" w:rsidRPr="009A5701">
        <w:rPr>
          <w:rFonts w:ascii="Times New Roman" w:hAnsi="Times New Roman"/>
          <w:sz w:val="26"/>
          <w:szCs w:val="26"/>
        </w:rPr>
        <w:t>:</w:t>
      </w:r>
    </w:p>
    <w:p w14:paraId="78D43DE8" w14:textId="0FA3E27C" w:rsidR="003517A9" w:rsidRPr="009A5701" w:rsidRDefault="009E07E5" w:rsidP="00FD29AB">
      <w:pPr>
        <w:pStyle w:val="ListParagraph"/>
        <w:numPr>
          <w:ilvl w:val="0"/>
          <w:numId w:val="20"/>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RMC</w:t>
      </w:r>
      <w:r w:rsidR="00655BB4" w:rsidRPr="009A5701">
        <w:rPr>
          <w:rFonts w:ascii="Times New Roman" w:hAnsi="Times New Roman" w:cs="Times New Roman"/>
          <w:sz w:val="26"/>
          <w:szCs w:val="26"/>
        </w:rPr>
        <w:t>: Recommended Minimum S</w:t>
      </w:r>
      <w:r w:rsidR="003517A9" w:rsidRPr="009A5701">
        <w:rPr>
          <w:rFonts w:ascii="Times New Roman" w:hAnsi="Times New Roman" w:cs="Times New Roman"/>
          <w:sz w:val="26"/>
          <w:szCs w:val="26"/>
        </w:rPr>
        <w:t>entence C</w:t>
      </w:r>
    </w:p>
    <w:p w14:paraId="0157D8F5" w14:textId="54210976" w:rsidR="003517A9" w:rsidRPr="009A5701" w:rsidRDefault="009E07E5" w:rsidP="00FD29AB">
      <w:pPr>
        <w:pStyle w:val="ListParagraph"/>
        <w:numPr>
          <w:ilvl w:val="0"/>
          <w:numId w:val="20"/>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123519</w:t>
      </w:r>
      <w:r w:rsidR="003517A9" w:rsidRPr="009A5701">
        <w:rPr>
          <w:rFonts w:ascii="Times New Roman" w:hAnsi="Times New Roman" w:cs="Times New Roman"/>
          <w:sz w:val="26"/>
          <w:szCs w:val="26"/>
        </w:rPr>
        <w:t>: nhận tín hiệu lúc 12:5:19 UTC</w:t>
      </w:r>
    </w:p>
    <w:p w14:paraId="222AEEC5" w14:textId="642E5F50" w:rsidR="003517A9" w:rsidRPr="009A5701" w:rsidRDefault="003517A9"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A: A=active hoặc V=inValid. Active nghĩa là tại thời điểm hiện tại cường độ tín hiệu của ít nhất 3 vệ tinh đủ mạnh để tính toán được vị trí dưới mặt đất. inValid nghĩa là không tìm tính toán được vị trí hiện tại dưới mặt đất.</w:t>
      </w:r>
    </w:p>
    <w:p w14:paraId="6416C525" w14:textId="67F3ADDE"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4807.038,N</w:t>
      </w:r>
      <w:r w:rsidR="003517A9" w:rsidRPr="009A5701">
        <w:rPr>
          <w:rFonts w:ascii="Times New Roman" w:hAnsi="Times New Roman" w:cs="Times New Roman"/>
          <w:sz w:val="26"/>
          <w:szCs w:val="26"/>
        </w:rPr>
        <w:t>: Vĩ độ : 48 độ 07.038' N</w:t>
      </w:r>
    </w:p>
    <w:p w14:paraId="58961004" w14:textId="3BDA31BB"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01131.000,E</w:t>
      </w:r>
      <w:r w:rsidR="003517A9" w:rsidRPr="009A5701">
        <w:rPr>
          <w:rFonts w:ascii="Times New Roman" w:hAnsi="Times New Roman" w:cs="Times New Roman"/>
          <w:sz w:val="26"/>
          <w:szCs w:val="26"/>
        </w:rPr>
        <w:t>: Kinh độ : 11 độ 31.000' E</w:t>
      </w:r>
    </w:p>
    <w:p w14:paraId="0FF15D72" w14:textId="04322D1C"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022.4</w:t>
      </w:r>
      <w:r w:rsidR="003517A9" w:rsidRPr="009A5701">
        <w:rPr>
          <w:rFonts w:ascii="Times New Roman" w:hAnsi="Times New Roman" w:cs="Times New Roman"/>
          <w:sz w:val="26"/>
          <w:szCs w:val="26"/>
        </w:rPr>
        <w:t>: vận tốc bề mặt tính theo hải lí (Speed)</w:t>
      </w:r>
    </w:p>
    <w:p w14:paraId="399A98C9" w14:textId="7B06C9B1"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084.4</w:t>
      </w:r>
      <w:r w:rsidR="003517A9" w:rsidRPr="009A5701">
        <w:rPr>
          <w:rFonts w:ascii="Times New Roman" w:hAnsi="Times New Roman" w:cs="Times New Roman"/>
          <w:sz w:val="26"/>
          <w:szCs w:val="26"/>
        </w:rPr>
        <w:t>: (Course) góc chỉ hướng dựa theo vành chân trời thông tin này được biểu diễn là một "azimuth".</w:t>
      </w:r>
    </w:p>
    <w:p w14:paraId="7AE41D99" w14:textId="6EF2E17A"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230394</w:t>
      </w:r>
      <w:r w:rsidR="003517A9" w:rsidRPr="009A5701">
        <w:rPr>
          <w:rFonts w:ascii="Times New Roman" w:hAnsi="Times New Roman" w:cs="Times New Roman"/>
          <w:sz w:val="26"/>
          <w:szCs w:val="26"/>
        </w:rPr>
        <w:t>: Ngày tháng - 23 tháng 3 1994</w:t>
      </w:r>
    </w:p>
    <w:p w14:paraId="1C507AD5" w14:textId="4BAF2217"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003.1,W</w:t>
      </w:r>
      <w:r w:rsidR="003517A9" w:rsidRPr="009A5701">
        <w:rPr>
          <w:rFonts w:ascii="Times New Roman" w:hAnsi="Times New Roman" w:cs="Times New Roman"/>
          <w:sz w:val="26"/>
          <w:szCs w:val="26"/>
        </w:rPr>
        <w:t>: độ biến thiên từ trường</w:t>
      </w:r>
    </w:p>
    <w:p w14:paraId="568507C8" w14:textId="644634D1" w:rsidR="003517A9" w:rsidRPr="009A5701" w:rsidRDefault="009E07E5" w:rsidP="00FD29AB">
      <w:pPr>
        <w:pStyle w:val="ListParagraph"/>
        <w:numPr>
          <w:ilvl w:val="0"/>
          <w:numId w:val="1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*6A</w:t>
      </w:r>
      <w:r w:rsidR="003517A9" w:rsidRPr="009A5701">
        <w:rPr>
          <w:rFonts w:ascii="Times New Roman" w:hAnsi="Times New Roman" w:cs="Times New Roman"/>
          <w:sz w:val="26"/>
          <w:szCs w:val="26"/>
        </w:rPr>
        <w:t>: dữ liệu tổng hợp "checksum" luôn bắt đầu với kí tự</w:t>
      </w:r>
      <w:r w:rsidR="00A821A7" w:rsidRPr="009A5701">
        <w:rPr>
          <w:rFonts w:ascii="Times New Roman" w:hAnsi="Times New Roman" w:cs="Times New Roman"/>
          <w:sz w:val="26"/>
          <w:szCs w:val="26"/>
        </w:rPr>
        <w:t xml:space="preserve"> *.</w:t>
      </w:r>
    </w:p>
    <w:p w14:paraId="49665C64" w14:textId="22CF9CA1" w:rsidR="00754470" w:rsidRPr="009A5701" w:rsidRDefault="00A821A7" w:rsidP="00A821A7">
      <w:pPr>
        <w:pStyle w:val="Heading2"/>
        <w:spacing w:line="360" w:lineRule="auto"/>
        <w:rPr>
          <w:rStyle w:val="Hyperlink"/>
          <w:rFonts w:ascii="Times New Roman" w:hAnsi="Times New Roman" w:cs="Times New Roman"/>
          <w:b/>
          <w:color w:val="auto"/>
          <w:u w:val="none"/>
        </w:rPr>
      </w:pPr>
      <w:bookmarkStart w:id="314" w:name="_Toc473484112"/>
      <w:bookmarkStart w:id="315" w:name="_Toc473484257"/>
      <w:bookmarkStart w:id="316" w:name="_Toc474362484"/>
      <w:bookmarkStart w:id="317" w:name="_Toc474362629"/>
      <w:r w:rsidRPr="009A5701">
        <w:rPr>
          <w:rStyle w:val="Hyperlink"/>
          <w:rFonts w:ascii="Times New Roman" w:hAnsi="Times New Roman" w:cs="Times New Roman"/>
          <w:b/>
          <w:color w:val="auto"/>
          <w:u w:val="none"/>
        </w:rPr>
        <w:t xml:space="preserve">2.11 </w:t>
      </w:r>
      <w:r w:rsidR="00A959B3" w:rsidRPr="009A5701">
        <w:rPr>
          <w:rStyle w:val="Hyperlink"/>
          <w:rFonts w:ascii="Times New Roman" w:hAnsi="Times New Roman" w:cs="Times New Roman"/>
          <w:b/>
          <w:color w:val="auto"/>
          <w:u w:val="none"/>
        </w:rPr>
        <w:t>Linh kiện được sử dụng trong quá trình thực hiện đồ án</w:t>
      </w:r>
      <w:bookmarkEnd w:id="314"/>
      <w:bookmarkEnd w:id="315"/>
      <w:bookmarkEnd w:id="316"/>
      <w:bookmarkEnd w:id="317"/>
    </w:p>
    <w:p w14:paraId="3E304843" w14:textId="078578BD" w:rsidR="00E525C4" w:rsidRPr="009A5701" w:rsidRDefault="00A821A7" w:rsidP="00A821A7">
      <w:pPr>
        <w:pStyle w:val="Heading3"/>
        <w:spacing w:line="360" w:lineRule="auto"/>
        <w:ind w:firstLine="360"/>
        <w:rPr>
          <w:rFonts w:ascii="Times New Roman" w:hAnsi="Times New Roman" w:cs="Times New Roman"/>
          <w:b/>
          <w:color w:val="auto"/>
          <w:sz w:val="26"/>
          <w:szCs w:val="26"/>
        </w:rPr>
      </w:pPr>
      <w:bookmarkStart w:id="318" w:name="_Toc473484113"/>
      <w:bookmarkStart w:id="319" w:name="_Toc473484258"/>
      <w:bookmarkStart w:id="320" w:name="_Toc474362485"/>
      <w:bookmarkStart w:id="321" w:name="_Toc474362630"/>
      <w:r w:rsidRPr="009A5701">
        <w:rPr>
          <w:rFonts w:ascii="Times New Roman" w:hAnsi="Times New Roman" w:cs="Times New Roman"/>
          <w:b/>
          <w:color w:val="auto"/>
          <w:sz w:val="26"/>
          <w:szCs w:val="26"/>
        </w:rPr>
        <w:t xml:space="preserve">2.11.1 </w:t>
      </w:r>
      <w:r w:rsidR="00E525C4" w:rsidRPr="009A5701">
        <w:rPr>
          <w:rFonts w:ascii="Times New Roman" w:hAnsi="Times New Roman" w:cs="Times New Roman"/>
          <w:b/>
          <w:color w:val="auto"/>
          <w:sz w:val="26"/>
          <w:szCs w:val="26"/>
        </w:rPr>
        <w:t xml:space="preserve">Sơ lược về </w:t>
      </w:r>
      <w:bookmarkEnd w:id="318"/>
      <w:bookmarkEnd w:id="319"/>
      <w:r w:rsidR="001658E3">
        <w:rPr>
          <w:rFonts w:ascii="Times New Roman" w:hAnsi="Times New Roman" w:cs="Times New Roman"/>
          <w:b/>
          <w:color w:val="auto"/>
          <w:sz w:val="26"/>
          <w:szCs w:val="26"/>
        </w:rPr>
        <w:t>Raspberry Pi 2 Model B</w:t>
      </w:r>
      <w:bookmarkEnd w:id="320"/>
      <w:bookmarkEnd w:id="321"/>
    </w:p>
    <w:p w14:paraId="5D510FB3" w14:textId="77777777" w:rsidR="00E525C4" w:rsidRPr="009A5701" w:rsidRDefault="00E525C4" w:rsidP="00E525C4">
      <w:pPr>
        <w:pStyle w:val="ListParagraph"/>
        <w:spacing w:after="0" w:line="360" w:lineRule="auto"/>
        <w:ind w:left="1080"/>
        <w:rPr>
          <w:rFonts w:ascii="Times New Roman" w:eastAsia="Times New Roman" w:hAnsi="Times New Roman" w:cs="Times New Roman"/>
          <w:b/>
          <w:color w:val="000000"/>
          <w:sz w:val="26"/>
          <w:szCs w:val="26"/>
        </w:rPr>
      </w:pPr>
      <w:r w:rsidRPr="009A5701">
        <w:rPr>
          <w:rFonts w:ascii="Times New Roman" w:hAnsi="Times New Roman" w:cs="Times New Roman"/>
          <w:noProof/>
        </w:rPr>
        <w:drawing>
          <wp:inline distT="0" distB="0" distL="0" distR="0" wp14:anchorId="3AAB6AA8" wp14:editId="53D410EB">
            <wp:extent cx="4010025" cy="2333625"/>
            <wp:effectExtent l="0" t="0" r="9525" b="9525"/>
            <wp:docPr id="2" name="Picture 2" descr="C:\Users\thanh\Desktop\Pi2ModB1GB_-comp.jpeg"/>
            <wp:cNvGraphicFramePr/>
            <a:graphic xmlns:a="http://schemas.openxmlformats.org/drawingml/2006/main">
              <a:graphicData uri="http://schemas.openxmlformats.org/drawingml/2006/picture">
                <pic:pic xmlns:pic="http://schemas.openxmlformats.org/drawingml/2006/picture">
                  <pic:nvPicPr>
                    <pic:cNvPr id="2" name="Picture 2" descr="C:\Users\thanh\Desktop\Pi2ModB1GB_-comp.jpeg"/>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10025" cy="2333625"/>
                    </a:xfrm>
                    <a:prstGeom prst="rect">
                      <a:avLst/>
                    </a:prstGeom>
                    <a:noFill/>
                    <a:ln>
                      <a:noFill/>
                    </a:ln>
                  </pic:spPr>
                </pic:pic>
              </a:graphicData>
            </a:graphic>
          </wp:inline>
        </w:drawing>
      </w:r>
    </w:p>
    <w:p w14:paraId="09D42C4F" w14:textId="0A549A1B" w:rsidR="00E525C4" w:rsidRPr="009A5701" w:rsidRDefault="00A821A7" w:rsidP="00E525C4">
      <w:pPr>
        <w:pStyle w:val="Heading1"/>
        <w:jc w:val="center"/>
        <w:rPr>
          <w:rFonts w:ascii="Times New Roman" w:eastAsia="Times New Roman" w:hAnsi="Times New Roman" w:cs="Times New Roman"/>
          <w:color w:val="auto"/>
          <w:sz w:val="26"/>
          <w:szCs w:val="26"/>
        </w:rPr>
      </w:pPr>
      <w:bookmarkStart w:id="322" w:name="_Toc455101828"/>
      <w:bookmarkStart w:id="323" w:name="_Toc473481429"/>
      <w:bookmarkStart w:id="324" w:name="_Toc473481666"/>
      <w:bookmarkStart w:id="325" w:name="_Toc473482184"/>
      <w:bookmarkStart w:id="326" w:name="_Toc473484259"/>
      <w:bookmarkStart w:id="327" w:name="_Toc473484410"/>
      <w:bookmarkStart w:id="328" w:name="_Toc474362486"/>
      <w:bookmarkStart w:id="329" w:name="_Toc474362631"/>
      <w:r w:rsidRPr="009A5701">
        <w:rPr>
          <w:rFonts w:ascii="Times New Roman" w:eastAsia="Times New Roman" w:hAnsi="Times New Roman" w:cs="Times New Roman"/>
          <w:color w:val="auto"/>
          <w:sz w:val="26"/>
          <w:szCs w:val="26"/>
        </w:rPr>
        <w:t>Hình 2.12</w:t>
      </w:r>
      <w:r w:rsidR="00E525C4" w:rsidRPr="009A5701">
        <w:rPr>
          <w:rFonts w:ascii="Times New Roman" w:eastAsia="Times New Roman" w:hAnsi="Times New Roman" w:cs="Times New Roman"/>
          <w:color w:val="auto"/>
          <w:sz w:val="26"/>
          <w:szCs w:val="26"/>
        </w:rPr>
        <w:t xml:space="preserve"> Kit Raspberry Pi 2 model B</w:t>
      </w:r>
      <w:bookmarkEnd w:id="322"/>
      <w:bookmarkEnd w:id="323"/>
      <w:bookmarkEnd w:id="324"/>
      <w:bookmarkEnd w:id="325"/>
      <w:bookmarkEnd w:id="326"/>
      <w:bookmarkEnd w:id="327"/>
      <w:bookmarkEnd w:id="328"/>
      <w:bookmarkEnd w:id="329"/>
    </w:p>
    <w:p w14:paraId="2BB483DB" w14:textId="77777777" w:rsidR="00E525C4" w:rsidRPr="009A5701" w:rsidRDefault="00E525C4" w:rsidP="00E525C4">
      <w:pPr>
        <w:rPr>
          <w:rFonts w:ascii="Times New Roman" w:hAnsi="Times New Roman"/>
        </w:rPr>
      </w:pPr>
    </w:p>
    <w:p w14:paraId="0FAD4C99" w14:textId="3734DBC5" w:rsidR="00E525C4" w:rsidRPr="009A5701" w:rsidRDefault="00FC7D93" w:rsidP="00E525C4">
      <w:pPr>
        <w:pStyle w:val="ListParagraph"/>
        <w:spacing w:after="0" w:line="360" w:lineRule="auto"/>
        <w:ind w:left="0"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RASPI</w:t>
      </w:r>
      <w:r w:rsidR="00E525C4" w:rsidRPr="009A5701">
        <w:rPr>
          <w:rFonts w:ascii="Times New Roman" w:eastAsia="Times New Roman" w:hAnsi="Times New Roman" w:cs="Times New Roman"/>
          <w:color w:val="000000"/>
          <w:sz w:val="26"/>
          <w:szCs w:val="26"/>
        </w:rPr>
        <w:t xml:space="preserve"> được trang bị một bộ xử lý Broadcom lõi tứ ARM Cortex A7 900MHz, với 1GB RAM, do đó mang lại hiệu xuất cao hơn gấp 6 lần so với Raspberry Pi Model B+. Ngoài ra, RASPI còn có khả năng tương tác với nhiều thiết bị, được sử dụng trong hàng loạt các dự án kỹ thuật số như thiết bị nghe nhạc, parent detectors, trạm thời tiết…</w:t>
      </w:r>
    </w:p>
    <w:p w14:paraId="06604C32" w14:textId="77777777" w:rsidR="00E525C4" w:rsidRPr="009A5701" w:rsidRDefault="00E525C4" w:rsidP="00250209">
      <w:pPr>
        <w:pStyle w:val="Noidung"/>
      </w:pPr>
      <w:bookmarkStart w:id="330" w:name="_Toc455101830"/>
      <w:r w:rsidRPr="009A5701">
        <w:lastRenderedPageBreak/>
        <w:t xml:space="preserve">Thông số kĩ thuật của </w:t>
      </w:r>
      <w:bookmarkEnd w:id="330"/>
      <w:r w:rsidRPr="009A5701">
        <w:rPr>
          <w:rFonts w:eastAsia="Times New Roman"/>
          <w:color w:val="000000"/>
        </w:rPr>
        <w:t>RASPI</w:t>
      </w:r>
      <w:r w:rsidRPr="009A5701">
        <w:t>:</w:t>
      </w:r>
    </w:p>
    <w:p w14:paraId="3757E000" w14:textId="6113E92C"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 xml:space="preserve">Broadcom BCM2836 ARMv7 Quad Core Processor </w:t>
      </w:r>
      <w:r w:rsidRPr="001658E3">
        <w:rPr>
          <w:rFonts w:ascii="Times New Roman" w:hAnsi="Times New Roman" w:cs="Times New Roman"/>
          <w:color w:val="000000" w:themeColor="text1"/>
          <w:sz w:val="26"/>
          <w:szCs w:val="26"/>
        </w:rPr>
        <w:t>trợ Single Board</w:t>
      </w:r>
    </w:p>
    <w:p w14:paraId="41391E91" w14:textId="1BAB74A6"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CPU 900MHz, 1GB RAM</w:t>
      </w:r>
    </w:p>
    <w:p w14:paraId="47566DDA" w14:textId="66584027"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40 chân GPIO mở rộng</w:t>
      </w:r>
    </w:p>
    <w:p w14:paraId="59C1217B" w14:textId="6D8377BD"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4 cổng USB</w:t>
      </w:r>
    </w:p>
    <w:p w14:paraId="612E4AFE" w14:textId="6A9660E6"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Cổng ra Audio và cổng Composite video 4 cực</w:t>
      </w:r>
    </w:p>
    <w:p w14:paraId="47FFCDE9" w14:textId="5993BB36"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01 cổng HDMI</w:t>
      </w:r>
    </w:p>
    <w:p w14:paraId="3B8B431B" w14:textId="7A448663"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CSI – cổng camera kết nối Raspberry Pi Camera</w:t>
      </w:r>
    </w:p>
    <w:p w14:paraId="689A2604" w14:textId="241CF50F" w:rsidR="00E525C4" w:rsidRPr="009A5701" w:rsidRDefault="00E525C4" w:rsidP="00FD29AB">
      <w:pPr>
        <w:pStyle w:val="ListParagraph"/>
        <w:numPr>
          <w:ilvl w:val="0"/>
          <w:numId w:val="18"/>
        </w:numPr>
        <w:spacing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DSI – cổng hiển kết nối màn hình cảm ứng Raspberry Pi</w:t>
      </w:r>
    </w:p>
    <w:p w14:paraId="7CB16508" w14:textId="339F7DCA" w:rsidR="00E525C4" w:rsidRPr="009A5701" w:rsidRDefault="00E525C4" w:rsidP="00FD29AB">
      <w:pPr>
        <w:pStyle w:val="ListParagraph"/>
        <w:numPr>
          <w:ilvl w:val="0"/>
          <w:numId w:val="18"/>
        </w:numPr>
        <w:spacing w:after="0" w:line="360" w:lineRule="auto"/>
        <w:rPr>
          <w:rFonts w:ascii="Times New Roman" w:hAnsi="Times New Roman" w:cs="Times New Roman"/>
          <w:color w:val="000000"/>
          <w:sz w:val="26"/>
          <w:szCs w:val="26"/>
        </w:rPr>
      </w:pPr>
      <w:r w:rsidRPr="009A5701">
        <w:rPr>
          <w:rFonts w:ascii="Times New Roman" w:hAnsi="Times New Roman" w:cs="Times New Roman"/>
          <w:color w:val="000000"/>
          <w:sz w:val="26"/>
          <w:szCs w:val="26"/>
        </w:rPr>
        <w:t>01 cổng Micro SD cho hệ điều hành, nguồn điện Micro USB</w:t>
      </w:r>
    </w:p>
    <w:p w14:paraId="3C7DCE3B" w14:textId="77777777" w:rsidR="00E525C4" w:rsidRPr="009A5701" w:rsidRDefault="00E525C4" w:rsidP="00E525C4">
      <w:pPr>
        <w:spacing w:line="360" w:lineRule="auto"/>
        <w:jc w:val="center"/>
        <w:rPr>
          <w:rFonts w:ascii="Times New Roman" w:hAnsi="Times New Roman"/>
          <w:sz w:val="26"/>
          <w:szCs w:val="26"/>
        </w:rPr>
      </w:pPr>
      <w:r w:rsidRPr="009A5701">
        <w:rPr>
          <w:rFonts w:ascii="Times New Roman" w:hAnsi="Times New Roman"/>
          <w:noProof/>
        </w:rPr>
        <w:drawing>
          <wp:inline distT="0" distB="0" distL="0" distR="0" wp14:anchorId="4F397603" wp14:editId="0843B4E2">
            <wp:extent cx="3283867" cy="2705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5343" cy="2739266"/>
                    </a:xfrm>
                    <a:prstGeom prst="rect">
                      <a:avLst/>
                    </a:prstGeom>
                  </pic:spPr>
                </pic:pic>
              </a:graphicData>
            </a:graphic>
          </wp:inline>
        </w:drawing>
      </w:r>
      <w:bookmarkStart w:id="331" w:name="_Toc455101829"/>
    </w:p>
    <w:p w14:paraId="06704A01" w14:textId="77777777" w:rsidR="00FC7D93" w:rsidRPr="009142DD" w:rsidRDefault="00E525C4" w:rsidP="009142DD">
      <w:pPr>
        <w:pStyle w:val="Heading1"/>
        <w:spacing w:line="360" w:lineRule="auto"/>
        <w:jc w:val="center"/>
        <w:rPr>
          <w:rFonts w:ascii="Times New Roman" w:hAnsi="Times New Roman" w:cs="Times New Roman"/>
          <w:color w:val="auto"/>
          <w:sz w:val="26"/>
          <w:szCs w:val="26"/>
        </w:rPr>
      </w:pPr>
      <w:bookmarkStart w:id="332" w:name="_Toc473481430"/>
      <w:bookmarkStart w:id="333" w:name="_Toc473481667"/>
      <w:bookmarkStart w:id="334" w:name="_Toc473482185"/>
      <w:bookmarkStart w:id="335" w:name="_Toc473484260"/>
      <w:bookmarkStart w:id="336" w:name="_Toc473484411"/>
      <w:bookmarkStart w:id="337" w:name="_Toc474362487"/>
      <w:bookmarkStart w:id="338" w:name="_Toc474362632"/>
      <w:r w:rsidRPr="009142DD">
        <w:rPr>
          <w:rFonts w:ascii="Times New Roman" w:hAnsi="Times New Roman" w:cs="Times New Roman"/>
          <w:color w:val="auto"/>
          <w:sz w:val="26"/>
          <w:szCs w:val="26"/>
        </w:rPr>
        <w:t xml:space="preserve">Hình </w:t>
      </w:r>
      <w:r w:rsidR="00A821A7" w:rsidRPr="009142DD">
        <w:rPr>
          <w:rFonts w:ascii="Times New Roman" w:hAnsi="Times New Roman" w:cs="Times New Roman"/>
          <w:color w:val="auto"/>
          <w:sz w:val="26"/>
          <w:szCs w:val="26"/>
        </w:rPr>
        <w:t xml:space="preserve">2.13 </w:t>
      </w:r>
      <w:r w:rsidRPr="009142DD">
        <w:rPr>
          <w:rFonts w:ascii="Times New Roman" w:hAnsi="Times New Roman" w:cs="Times New Roman"/>
          <w:color w:val="auto"/>
          <w:sz w:val="26"/>
          <w:szCs w:val="26"/>
        </w:rPr>
        <w:t>Sơ đồ cấu tạo</w:t>
      </w:r>
      <w:bookmarkEnd w:id="331"/>
      <w:bookmarkEnd w:id="332"/>
      <w:bookmarkEnd w:id="333"/>
      <w:bookmarkEnd w:id="334"/>
      <w:bookmarkEnd w:id="335"/>
      <w:bookmarkEnd w:id="336"/>
      <w:bookmarkEnd w:id="337"/>
      <w:bookmarkEnd w:id="338"/>
    </w:p>
    <w:p w14:paraId="79AED542" w14:textId="50EFF3FC" w:rsidR="00A959B3" w:rsidRPr="00FC7D93" w:rsidRDefault="00FC7D93" w:rsidP="009142DD">
      <w:pPr>
        <w:pStyle w:val="Heading3"/>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 xml:space="preserve">     </w:t>
      </w:r>
      <w:bookmarkStart w:id="339" w:name="_Toc473484116"/>
      <w:bookmarkStart w:id="340" w:name="_Toc473484261"/>
      <w:bookmarkStart w:id="341" w:name="_Toc474362488"/>
      <w:bookmarkStart w:id="342" w:name="_Toc474362633"/>
      <w:r w:rsidR="00A26C41" w:rsidRPr="00FC7D93">
        <w:rPr>
          <w:rFonts w:ascii="Times New Roman" w:hAnsi="Times New Roman" w:cs="Times New Roman"/>
          <w:b/>
          <w:color w:val="auto"/>
          <w:sz w:val="26"/>
          <w:szCs w:val="26"/>
        </w:rPr>
        <w:t>2</w:t>
      </w:r>
      <w:r w:rsidR="00A959B3" w:rsidRPr="00FC7D93">
        <w:rPr>
          <w:rFonts w:ascii="Times New Roman" w:hAnsi="Times New Roman" w:cs="Times New Roman"/>
          <w:b/>
          <w:color w:val="auto"/>
          <w:sz w:val="26"/>
          <w:szCs w:val="26"/>
        </w:rPr>
        <w:t>.</w:t>
      </w:r>
      <w:r w:rsidR="00A26C41" w:rsidRPr="00FC7D93">
        <w:rPr>
          <w:rFonts w:ascii="Times New Roman" w:hAnsi="Times New Roman" w:cs="Times New Roman"/>
          <w:b/>
          <w:color w:val="auto"/>
          <w:sz w:val="26"/>
          <w:szCs w:val="26"/>
        </w:rPr>
        <w:t>11</w:t>
      </w:r>
      <w:r w:rsidR="00A821A7" w:rsidRPr="00FC7D93">
        <w:rPr>
          <w:rFonts w:ascii="Times New Roman" w:hAnsi="Times New Roman" w:cs="Times New Roman"/>
          <w:b/>
          <w:color w:val="auto"/>
          <w:sz w:val="26"/>
          <w:szCs w:val="26"/>
        </w:rPr>
        <w:t>.2</w:t>
      </w:r>
      <w:r w:rsidR="00A959B3" w:rsidRPr="00FC7D93">
        <w:rPr>
          <w:rFonts w:ascii="Times New Roman" w:hAnsi="Times New Roman" w:cs="Times New Roman"/>
          <w:b/>
          <w:color w:val="auto"/>
          <w:sz w:val="26"/>
          <w:szCs w:val="26"/>
        </w:rPr>
        <w:t xml:space="preserve"> Motor 1000kV</w:t>
      </w:r>
      <w:bookmarkEnd w:id="339"/>
      <w:bookmarkEnd w:id="340"/>
      <w:bookmarkEnd w:id="341"/>
      <w:bookmarkEnd w:id="342"/>
    </w:p>
    <w:p w14:paraId="7DF5F4A2" w14:textId="0980B186" w:rsidR="0091309B" w:rsidRPr="00092BFD" w:rsidRDefault="0091309B" w:rsidP="009142DD">
      <w:pPr>
        <w:spacing w:line="360" w:lineRule="auto"/>
        <w:rPr>
          <w:rFonts w:ascii="Times New Roman" w:hAnsi="Times New Roman"/>
          <w:sz w:val="26"/>
          <w:szCs w:val="26"/>
        </w:rPr>
      </w:pPr>
      <w:r>
        <w:rPr>
          <w:rFonts w:ascii="Times New Roman" w:hAnsi="Times New Roman"/>
          <w:sz w:val="26"/>
          <w:szCs w:val="26"/>
        </w:rPr>
        <w:t xml:space="preserve">     </w:t>
      </w:r>
      <w:r w:rsidRPr="00092BFD">
        <w:rPr>
          <w:rFonts w:ascii="Times New Roman" w:hAnsi="Times New Roman"/>
          <w:sz w:val="26"/>
          <w:szCs w:val="26"/>
        </w:rPr>
        <w:t>Thông số kĩ thuật:</w:t>
      </w:r>
    </w:p>
    <w:p w14:paraId="4338500B" w14:textId="77777777" w:rsidR="00A959B3" w:rsidRPr="009A5701" w:rsidRDefault="00A959B3" w:rsidP="009142DD">
      <w:pPr>
        <w:pStyle w:val="ListParagraph"/>
        <w:numPr>
          <w:ilvl w:val="0"/>
          <w:numId w:val="5"/>
        </w:numPr>
        <w:spacing w:line="360" w:lineRule="auto"/>
        <w:ind w:hanging="357"/>
        <w:rPr>
          <w:rFonts w:ascii="Times New Roman" w:hAnsi="Times New Roman" w:cs="Times New Roman"/>
          <w:sz w:val="26"/>
          <w:szCs w:val="26"/>
        </w:rPr>
      </w:pPr>
      <w:r w:rsidRPr="009A5701">
        <w:rPr>
          <w:rFonts w:ascii="Times New Roman" w:hAnsi="Times New Roman" w:cs="Times New Roman"/>
          <w:sz w:val="26"/>
          <w:szCs w:val="26"/>
        </w:rPr>
        <w:t>Kv: 1000</w:t>
      </w:r>
    </w:p>
    <w:p w14:paraId="626394A1" w14:textId="77777777" w:rsidR="00A959B3" w:rsidRPr="009A5701" w:rsidRDefault="00A959B3" w:rsidP="009142DD">
      <w:pPr>
        <w:pStyle w:val="ListParagraph"/>
        <w:numPr>
          <w:ilvl w:val="0"/>
          <w:numId w:val="5"/>
        </w:numPr>
        <w:spacing w:line="360" w:lineRule="auto"/>
        <w:ind w:hanging="357"/>
        <w:rPr>
          <w:rFonts w:ascii="Times New Roman" w:hAnsi="Times New Roman" w:cs="Times New Roman"/>
          <w:sz w:val="26"/>
          <w:szCs w:val="26"/>
        </w:rPr>
      </w:pPr>
      <w:r w:rsidRPr="009A5701">
        <w:rPr>
          <w:rFonts w:ascii="Times New Roman" w:hAnsi="Times New Roman" w:cs="Times New Roman"/>
          <w:sz w:val="26"/>
          <w:szCs w:val="26"/>
        </w:rPr>
        <w:t>Tối đa hiệu quả: 80%</w:t>
      </w:r>
    </w:p>
    <w:p w14:paraId="2149CE24" w14:textId="77777777" w:rsidR="00A959B3" w:rsidRPr="009A5701" w:rsidRDefault="00A959B3" w:rsidP="001C226A">
      <w:pPr>
        <w:pStyle w:val="ListParagraph"/>
        <w:numPr>
          <w:ilvl w:val="0"/>
          <w:numId w:val="5"/>
        </w:numPr>
        <w:spacing w:line="360" w:lineRule="auto"/>
        <w:ind w:hanging="357"/>
        <w:rPr>
          <w:rFonts w:ascii="Times New Roman" w:hAnsi="Times New Roman" w:cs="Times New Roman"/>
          <w:sz w:val="26"/>
          <w:szCs w:val="26"/>
        </w:rPr>
      </w:pPr>
      <w:r w:rsidRPr="009A5701">
        <w:rPr>
          <w:rFonts w:ascii="Times New Roman" w:hAnsi="Times New Roman" w:cs="Times New Roman"/>
          <w:sz w:val="26"/>
          <w:szCs w:val="26"/>
        </w:rPr>
        <w:t>Hiệu quả hiện tại: 4-10a (&gt; 75%)</w:t>
      </w:r>
    </w:p>
    <w:p w14:paraId="2775F2E7" w14:textId="77777777" w:rsidR="00A959B3" w:rsidRPr="009A5701" w:rsidRDefault="00A959B3" w:rsidP="001C226A">
      <w:pPr>
        <w:pStyle w:val="ListParagraph"/>
        <w:numPr>
          <w:ilvl w:val="0"/>
          <w:numId w:val="5"/>
        </w:numPr>
        <w:spacing w:line="360" w:lineRule="auto"/>
        <w:ind w:hanging="357"/>
        <w:rPr>
          <w:rFonts w:ascii="Times New Roman" w:hAnsi="Times New Roman" w:cs="Times New Roman"/>
          <w:sz w:val="26"/>
          <w:szCs w:val="26"/>
        </w:rPr>
      </w:pPr>
      <w:r w:rsidRPr="009A5701">
        <w:rPr>
          <w:rFonts w:ascii="Times New Roman" w:hAnsi="Times New Roman" w:cs="Times New Roman"/>
          <w:sz w:val="26"/>
          <w:szCs w:val="26"/>
        </w:rPr>
        <w:t>Công suất: 12a/60s</w:t>
      </w:r>
    </w:p>
    <w:p w14:paraId="72F447C1" w14:textId="77777777" w:rsidR="00A959B3" w:rsidRPr="009A5701" w:rsidRDefault="00A959B3" w:rsidP="001C226A">
      <w:pPr>
        <w:pStyle w:val="ListParagraph"/>
        <w:numPr>
          <w:ilvl w:val="0"/>
          <w:numId w:val="5"/>
        </w:numPr>
        <w:spacing w:line="360" w:lineRule="auto"/>
        <w:ind w:hanging="357"/>
        <w:rPr>
          <w:rFonts w:ascii="Times New Roman" w:hAnsi="Times New Roman" w:cs="Times New Roman"/>
          <w:sz w:val="26"/>
          <w:szCs w:val="26"/>
        </w:rPr>
      </w:pPr>
      <w:r w:rsidRPr="009A5701">
        <w:rPr>
          <w:rFonts w:ascii="Times New Roman" w:hAnsi="Times New Roman" w:cs="Times New Roman"/>
          <w:sz w:val="26"/>
          <w:szCs w:val="26"/>
        </w:rPr>
        <w:t>Động cơ kích thước: φ27.5 x 27mm</w:t>
      </w:r>
    </w:p>
    <w:p w14:paraId="2071AE07" w14:textId="77777777" w:rsidR="00A959B3" w:rsidRPr="009A5701" w:rsidRDefault="00A959B3" w:rsidP="001C226A">
      <w:pPr>
        <w:pStyle w:val="ListParagraph"/>
        <w:numPr>
          <w:ilvl w:val="0"/>
          <w:numId w:val="5"/>
        </w:numPr>
        <w:spacing w:line="360" w:lineRule="auto"/>
        <w:ind w:hanging="357"/>
        <w:rPr>
          <w:rFonts w:ascii="Times New Roman" w:hAnsi="Times New Roman" w:cs="Times New Roman"/>
          <w:sz w:val="28"/>
          <w:szCs w:val="28"/>
        </w:rPr>
      </w:pPr>
      <w:r w:rsidRPr="009A5701">
        <w:rPr>
          <w:rFonts w:ascii="Times New Roman" w:hAnsi="Times New Roman" w:cs="Times New Roman"/>
          <w:sz w:val="26"/>
          <w:szCs w:val="26"/>
        </w:rPr>
        <w:t>Đường kính trục: φ3.17mm</w:t>
      </w:r>
    </w:p>
    <w:p w14:paraId="442E0036" w14:textId="77777777" w:rsidR="00A959B3" w:rsidRPr="009A5701" w:rsidRDefault="00A959B3" w:rsidP="00A959B3">
      <w:pPr>
        <w:jc w:val="center"/>
        <w:rPr>
          <w:rFonts w:ascii="Times New Roman" w:hAnsi="Times New Roman"/>
          <w:szCs w:val="24"/>
        </w:rPr>
      </w:pPr>
      <w:r w:rsidRPr="009A5701">
        <w:rPr>
          <w:rFonts w:ascii="Times New Roman" w:hAnsi="Times New Roman"/>
          <w:noProof/>
        </w:rPr>
        <w:lastRenderedPageBreak/>
        <w:drawing>
          <wp:inline distT="0" distB="0" distL="0" distR="0" wp14:anchorId="05081DDF" wp14:editId="4F018747">
            <wp:extent cx="3457575" cy="14124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6383" cy="1428281"/>
                    </a:xfrm>
                    <a:prstGeom prst="rect">
                      <a:avLst/>
                    </a:prstGeom>
                  </pic:spPr>
                </pic:pic>
              </a:graphicData>
            </a:graphic>
          </wp:inline>
        </w:drawing>
      </w:r>
    </w:p>
    <w:p w14:paraId="33CADDE7" w14:textId="77777777" w:rsidR="00A959B3" w:rsidRPr="009A5701" w:rsidRDefault="00A959B3" w:rsidP="00A959B3">
      <w:pPr>
        <w:rPr>
          <w:rFonts w:ascii="Times New Roman" w:hAnsi="Times New Roman"/>
          <w:szCs w:val="24"/>
        </w:rPr>
      </w:pPr>
    </w:p>
    <w:p w14:paraId="08AFA8EF" w14:textId="289BF945" w:rsidR="00A959B3" w:rsidRPr="00FC7D93" w:rsidRDefault="00FC7D93" w:rsidP="00FC7D93">
      <w:pPr>
        <w:pStyle w:val="Heading1"/>
        <w:jc w:val="center"/>
        <w:rPr>
          <w:rFonts w:ascii="Times New Roman" w:hAnsi="Times New Roman" w:cs="Times New Roman"/>
          <w:color w:val="auto"/>
          <w:sz w:val="26"/>
          <w:szCs w:val="26"/>
        </w:rPr>
      </w:pPr>
      <w:bookmarkStart w:id="343" w:name="_Toc455101837"/>
      <w:bookmarkStart w:id="344" w:name="_Toc473481432"/>
      <w:bookmarkStart w:id="345" w:name="_Toc473481669"/>
      <w:bookmarkStart w:id="346" w:name="_Toc473482187"/>
      <w:bookmarkStart w:id="347" w:name="_Toc473484262"/>
      <w:bookmarkStart w:id="348" w:name="_Toc473484413"/>
      <w:bookmarkStart w:id="349" w:name="_Toc474362489"/>
      <w:bookmarkStart w:id="350" w:name="_Toc474362634"/>
      <w:r w:rsidRPr="00FC7D93">
        <w:rPr>
          <w:rFonts w:ascii="Times New Roman" w:hAnsi="Times New Roman" w:cs="Times New Roman"/>
          <w:color w:val="auto"/>
          <w:sz w:val="26"/>
          <w:szCs w:val="26"/>
        </w:rPr>
        <w:t>Hình 2.14</w:t>
      </w:r>
      <w:r w:rsidR="00A959B3" w:rsidRPr="00FC7D93">
        <w:rPr>
          <w:rFonts w:ascii="Times New Roman" w:hAnsi="Times New Roman" w:cs="Times New Roman"/>
          <w:color w:val="auto"/>
          <w:sz w:val="26"/>
          <w:szCs w:val="26"/>
        </w:rPr>
        <w:t xml:space="preserve"> Motor 1000kV</w:t>
      </w:r>
      <w:bookmarkEnd w:id="343"/>
      <w:bookmarkEnd w:id="344"/>
      <w:bookmarkEnd w:id="345"/>
      <w:bookmarkEnd w:id="346"/>
      <w:bookmarkEnd w:id="347"/>
      <w:bookmarkEnd w:id="348"/>
      <w:bookmarkEnd w:id="349"/>
      <w:bookmarkEnd w:id="350"/>
    </w:p>
    <w:p w14:paraId="55F08D46" w14:textId="77777777" w:rsidR="00A959B3" w:rsidRPr="009A5701" w:rsidRDefault="00A959B3" w:rsidP="00A959B3">
      <w:pPr>
        <w:rPr>
          <w:rFonts w:ascii="Times New Roman" w:hAnsi="Times New Roman"/>
        </w:rPr>
      </w:pPr>
    </w:p>
    <w:p w14:paraId="086895F8" w14:textId="5C57B0BB" w:rsidR="00A959B3" w:rsidRPr="009A5701" w:rsidRDefault="00FC7D93" w:rsidP="00FC7D93">
      <w:pPr>
        <w:pStyle w:val="Heading3"/>
        <w:spacing w:line="360" w:lineRule="auto"/>
        <w:rPr>
          <w:rFonts w:ascii="Times New Roman" w:hAnsi="Times New Roman" w:cs="Times New Roman"/>
        </w:rPr>
      </w:pPr>
      <w:r>
        <w:rPr>
          <w:rFonts w:ascii="Times New Roman" w:hAnsi="Times New Roman" w:cs="Times New Roman"/>
          <w:b/>
          <w:color w:val="auto"/>
          <w:sz w:val="26"/>
          <w:szCs w:val="26"/>
        </w:rPr>
        <w:t xml:space="preserve">     </w:t>
      </w:r>
      <w:bookmarkStart w:id="351" w:name="_Toc473484118"/>
      <w:bookmarkStart w:id="352" w:name="_Toc473484263"/>
      <w:bookmarkStart w:id="353" w:name="_Toc474362490"/>
      <w:bookmarkStart w:id="354" w:name="_Toc474362635"/>
      <w:r w:rsidR="00A26C41" w:rsidRPr="009A5701">
        <w:rPr>
          <w:rFonts w:ascii="Times New Roman" w:hAnsi="Times New Roman" w:cs="Times New Roman"/>
          <w:b/>
          <w:color w:val="auto"/>
          <w:sz w:val="26"/>
          <w:szCs w:val="26"/>
        </w:rPr>
        <w:t>2.11</w:t>
      </w:r>
      <w:r w:rsidR="00A821A7" w:rsidRPr="009A5701">
        <w:rPr>
          <w:rFonts w:ascii="Times New Roman" w:hAnsi="Times New Roman" w:cs="Times New Roman"/>
          <w:b/>
          <w:color w:val="auto"/>
          <w:sz w:val="26"/>
          <w:szCs w:val="26"/>
        </w:rPr>
        <w:t>.3</w:t>
      </w:r>
      <w:r w:rsidR="00A959B3" w:rsidRPr="009A5701">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 xml:space="preserve">Bộ điều tốc </w:t>
      </w:r>
      <w:r w:rsidR="00A959B3" w:rsidRPr="009A5701">
        <w:rPr>
          <w:rFonts w:ascii="Times New Roman" w:hAnsi="Times New Roman" w:cs="Times New Roman"/>
          <w:b/>
          <w:color w:val="auto"/>
          <w:sz w:val="26"/>
          <w:szCs w:val="26"/>
        </w:rPr>
        <w:t>ESC</w:t>
      </w:r>
      <w:bookmarkEnd w:id="351"/>
      <w:bookmarkEnd w:id="352"/>
      <w:bookmarkEnd w:id="353"/>
      <w:bookmarkEnd w:id="354"/>
    </w:p>
    <w:p w14:paraId="4F21C17C" w14:textId="19C0FFEC" w:rsidR="00926B43" w:rsidRDefault="00926B43" w:rsidP="00926B43">
      <w:pPr>
        <w:spacing w:line="360" w:lineRule="auto"/>
        <w:rPr>
          <w:rFonts w:ascii="Times New Roman" w:hAnsi="Times New Roman"/>
          <w:sz w:val="26"/>
          <w:szCs w:val="26"/>
        </w:rPr>
      </w:pPr>
      <w:r>
        <w:rPr>
          <w:rFonts w:ascii="Times New Roman" w:hAnsi="Times New Roman"/>
          <w:sz w:val="26"/>
          <w:szCs w:val="26"/>
        </w:rPr>
        <w:t xml:space="preserve">    </w:t>
      </w:r>
      <w:r w:rsidR="00984725">
        <w:rPr>
          <w:rFonts w:ascii="Times New Roman" w:hAnsi="Times New Roman"/>
          <w:sz w:val="26"/>
          <w:szCs w:val="26"/>
        </w:rPr>
        <w:t xml:space="preserve"> </w:t>
      </w:r>
      <w:r w:rsidRPr="00092BFD">
        <w:rPr>
          <w:rFonts w:ascii="Times New Roman" w:hAnsi="Times New Roman"/>
          <w:sz w:val="26"/>
          <w:szCs w:val="26"/>
        </w:rPr>
        <w:t>Thông số kĩ thuật:</w:t>
      </w:r>
      <w:r>
        <w:rPr>
          <w:rFonts w:ascii="Times New Roman" w:hAnsi="Times New Roman"/>
          <w:sz w:val="26"/>
          <w:szCs w:val="26"/>
        </w:rPr>
        <w:t xml:space="preserve"> </w:t>
      </w:r>
    </w:p>
    <w:p w14:paraId="2F4DEEE9" w14:textId="35032889" w:rsidR="00A959B3" w:rsidRPr="00926B43" w:rsidRDefault="00A959B3" w:rsidP="001C226A">
      <w:pPr>
        <w:pStyle w:val="ListParagraph"/>
        <w:numPr>
          <w:ilvl w:val="0"/>
          <w:numId w:val="5"/>
        </w:numPr>
        <w:spacing w:line="360" w:lineRule="auto"/>
        <w:rPr>
          <w:rFonts w:ascii="Times New Roman" w:hAnsi="Times New Roman"/>
          <w:sz w:val="26"/>
          <w:szCs w:val="26"/>
        </w:rPr>
      </w:pPr>
      <w:r w:rsidRPr="00926B43">
        <w:rPr>
          <w:rFonts w:ascii="Times New Roman" w:hAnsi="Times New Roman"/>
          <w:sz w:val="26"/>
          <w:szCs w:val="26"/>
        </w:rPr>
        <w:t>Out</w:t>
      </w:r>
      <w:r w:rsidR="00832AB8" w:rsidRPr="00926B43">
        <w:rPr>
          <w:rFonts w:ascii="Times New Roman" w:hAnsi="Times New Roman"/>
          <w:sz w:val="26"/>
          <w:szCs w:val="26"/>
        </w:rPr>
        <w:t>put</w:t>
      </w:r>
      <w:r w:rsidRPr="00926B43">
        <w:rPr>
          <w:rFonts w:ascii="Times New Roman" w:hAnsi="Times New Roman"/>
          <w:sz w:val="26"/>
          <w:szCs w:val="26"/>
        </w:rPr>
        <w:t xml:space="preserve">: 30A </w:t>
      </w:r>
    </w:p>
    <w:p w14:paraId="5BD333BD" w14:textId="77777777" w:rsidR="00A959B3" w:rsidRPr="009A5701" w:rsidRDefault="00A959B3" w:rsidP="001C226A">
      <w:pPr>
        <w:pStyle w:val="ListParagraph"/>
        <w:numPr>
          <w:ilvl w:val="0"/>
          <w:numId w:val="5"/>
        </w:numPr>
        <w:spacing w:line="360" w:lineRule="auto"/>
        <w:ind w:left="1077" w:hanging="357"/>
        <w:rPr>
          <w:rFonts w:ascii="Times New Roman" w:hAnsi="Times New Roman" w:cs="Times New Roman"/>
          <w:sz w:val="26"/>
          <w:szCs w:val="26"/>
        </w:rPr>
      </w:pPr>
      <w:r w:rsidRPr="009A5701">
        <w:rPr>
          <w:rFonts w:ascii="Times New Roman" w:hAnsi="Times New Roman" w:cs="Times New Roman"/>
          <w:sz w:val="26"/>
          <w:szCs w:val="26"/>
        </w:rPr>
        <w:t>Điện áp đầu vào: 5.6V - 16.8V / 2S-4S (7.4V-14.8V) BEC (Battery Loại bỏ Circuit) Output: 2A, Linear Mode BEC</w:t>
      </w:r>
    </w:p>
    <w:p w14:paraId="5074C45B" w14:textId="77777777" w:rsidR="00A959B3" w:rsidRPr="009A5701" w:rsidRDefault="00A959B3" w:rsidP="001C226A">
      <w:pPr>
        <w:pStyle w:val="ListParagraph"/>
        <w:numPr>
          <w:ilvl w:val="0"/>
          <w:numId w:val="5"/>
        </w:numPr>
        <w:spacing w:line="360" w:lineRule="auto"/>
        <w:ind w:left="1077" w:hanging="357"/>
        <w:rPr>
          <w:rFonts w:ascii="Times New Roman" w:hAnsi="Times New Roman" w:cs="Times New Roman"/>
          <w:sz w:val="26"/>
          <w:szCs w:val="26"/>
        </w:rPr>
      </w:pPr>
      <w:r w:rsidRPr="009A5701">
        <w:rPr>
          <w:rFonts w:ascii="Times New Roman" w:hAnsi="Times New Roman" w:cs="Times New Roman"/>
          <w:sz w:val="26"/>
          <w:szCs w:val="26"/>
        </w:rPr>
        <w:t>Tốc độ tối đa: 210,000rpm 35,000rpm 12 cực BLM. (BLM = Brushless Motors)</w:t>
      </w:r>
    </w:p>
    <w:p w14:paraId="2A9DCA13" w14:textId="77777777" w:rsidR="00A959B3" w:rsidRPr="009A5701" w:rsidRDefault="00A959B3" w:rsidP="001C226A">
      <w:pPr>
        <w:pStyle w:val="ListParagraph"/>
        <w:numPr>
          <w:ilvl w:val="0"/>
          <w:numId w:val="5"/>
        </w:numPr>
        <w:spacing w:line="360" w:lineRule="auto"/>
        <w:ind w:left="1077" w:hanging="357"/>
        <w:rPr>
          <w:rFonts w:ascii="Times New Roman" w:hAnsi="Times New Roman" w:cs="Times New Roman"/>
          <w:sz w:val="26"/>
          <w:szCs w:val="26"/>
        </w:rPr>
      </w:pPr>
      <w:r w:rsidRPr="009A5701">
        <w:rPr>
          <w:rFonts w:ascii="Times New Roman" w:hAnsi="Times New Roman" w:cs="Times New Roman"/>
          <w:sz w:val="26"/>
          <w:szCs w:val="26"/>
        </w:rPr>
        <w:t>Kích thước: 24mmx45mmx11mm (width x length x height)</w:t>
      </w:r>
    </w:p>
    <w:p w14:paraId="025E0DC7" w14:textId="77777777" w:rsidR="00A959B3" w:rsidRPr="009A5701" w:rsidRDefault="00A959B3" w:rsidP="00A959B3">
      <w:pPr>
        <w:jc w:val="center"/>
        <w:rPr>
          <w:rFonts w:ascii="Times New Roman" w:hAnsi="Times New Roman"/>
          <w:sz w:val="28"/>
          <w:szCs w:val="28"/>
        </w:rPr>
      </w:pPr>
      <w:r w:rsidRPr="009A5701">
        <w:rPr>
          <w:rFonts w:ascii="Times New Roman" w:hAnsi="Times New Roman"/>
          <w:noProof/>
        </w:rPr>
        <w:drawing>
          <wp:inline distT="0" distB="0" distL="0" distR="0" wp14:anchorId="664781A6" wp14:editId="22C405A8">
            <wp:extent cx="2124075" cy="1729986"/>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7519" cy="1749081"/>
                    </a:xfrm>
                    <a:prstGeom prst="rect">
                      <a:avLst/>
                    </a:prstGeom>
                  </pic:spPr>
                </pic:pic>
              </a:graphicData>
            </a:graphic>
          </wp:inline>
        </w:drawing>
      </w:r>
    </w:p>
    <w:p w14:paraId="20500D25" w14:textId="34F3514D" w:rsidR="00FC7D93" w:rsidRPr="00FC7D93" w:rsidRDefault="00FC7D93" w:rsidP="00FC7D93">
      <w:pPr>
        <w:pStyle w:val="Heading1"/>
        <w:jc w:val="center"/>
        <w:rPr>
          <w:rFonts w:ascii="Times New Roman" w:hAnsi="Times New Roman" w:cs="Times New Roman"/>
          <w:color w:val="auto"/>
          <w:sz w:val="26"/>
          <w:szCs w:val="26"/>
        </w:rPr>
      </w:pPr>
      <w:bookmarkStart w:id="355" w:name="_Toc473481434"/>
      <w:bookmarkStart w:id="356" w:name="_Toc473481671"/>
      <w:bookmarkStart w:id="357" w:name="_Toc473482189"/>
      <w:bookmarkStart w:id="358" w:name="_Toc473484264"/>
      <w:bookmarkStart w:id="359" w:name="_Toc473484415"/>
      <w:bookmarkStart w:id="360" w:name="_Toc474362491"/>
      <w:bookmarkStart w:id="361" w:name="_Toc474362636"/>
      <w:r w:rsidRPr="00FC7D93">
        <w:rPr>
          <w:rFonts w:ascii="Times New Roman" w:hAnsi="Times New Roman" w:cs="Times New Roman"/>
          <w:color w:val="auto"/>
          <w:sz w:val="26"/>
          <w:szCs w:val="26"/>
        </w:rPr>
        <w:t xml:space="preserve">Hình </w:t>
      </w:r>
      <w:r>
        <w:rPr>
          <w:rFonts w:ascii="Times New Roman" w:hAnsi="Times New Roman" w:cs="Times New Roman"/>
          <w:color w:val="auto"/>
          <w:sz w:val="26"/>
          <w:szCs w:val="26"/>
        </w:rPr>
        <w:t>2.15</w:t>
      </w:r>
      <w:r w:rsidRPr="00FC7D93">
        <w:rPr>
          <w:rFonts w:ascii="Times New Roman" w:hAnsi="Times New Roman" w:cs="Times New Roman"/>
          <w:color w:val="auto"/>
          <w:sz w:val="26"/>
          <w:szCs w:val="26"/>
        </w:rPr>
        <w:t xml:space="preserve"> </w:t>
      </w:r>
      <w:r>
        <w:rPr>
          <w:rFonts w:ascii="Times New Roman" w:hAnsi="Times New Roman" w:cs="Times New Roman"/>
          <w:color w:val="auto"/>
          <w:sz w:val="26"/>
          <w:szCs w:val="26"/>
        </w:rPr>
        <w:t>Bộ điều tốc ESC</w:t>
      </w:r>
      <w:bookmarkEnd w:id="355"/>
      <w:bookmarkEnd w:id="356"/>
      <w:bookmarkEnd w:id="357"/>
      <w:bookmarkEnd w:id="358"/>
      <w:bookmarkEnd w:id="359"/>
      <w:bookmarkEnd w:id="360"/>
      <w:bookmarkEnd w:id="361"/>
    </w:p>
    <w:p w14:paraId="4730A439" w14:textId="77777777" w:rsidR="00A959B3" w:rsidRPr="009A5701" w:rsidRDefault="00A959B3" w:rsidP="00A959B3">
      <w:pPr>
        <w:spacing w:line="360" w:lineRule="auto"/>
        <w:jc w:val="center"/>
        <w:rPr>
          <w:rFonts w:ascii="Times New Roman" w:hAnsi="Times New Roman"/>
          <w:szCs w:val="24"/>
        </w:rPr>
      </w:pPr>
    </w:p>
    <w:p w14:paraId="30190788" w14:textId="707A6D22" w:rsidR="00A959B3" w:rsidRDefault="00FC7D93" w:rsidP="00FC7D93">
      <w:pPr>
        <w:pStyle w:val="Heading3"/>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 xml:space="preserve">     </w:t>
      </w:r>
      <w:bookmarkStart w:id="362" w:name="_Toc473484120"/>
      <w:bookmarkStart w:id="363" w:name="_Toc473484265"/>
      <w:bookmarkStart w:id="364" w:name="_Toc474362492"/>
      <w:bookmarkStart w:id="365" w:name="_Toc474362637"/>
      <w:r w:rsidR="00A26C41" w:rsidRPr="009A5701">
        <w:rPr>
          <w:rFonts w:ascii="Times New Roman" w:hAnsi="Times New Roman" w:cs="Times New Roman"/>
          <w:b/>
          <w:color w:val="auto"/>
          <w:sz w:val="26"/>
          <w:szCs w:val="26"/>
        </w:rPr>
        <w:t>2</w:t>
      </w:r>
      <w:r w:rsidR="00A959B3" w:rsidRPr="009A5701">
        <w:rPr>
          <w:rFonts w:ascii="Times New Roman" w:hAnsi="Times New Roman" w:cs="Times New Roman"/>
          <w:b/>
          <w:color w:val="auto"/>
          <w:sz w:val="26"/>
          <w:szCs w:val="26"/>
        </w:rPr>
        <w:t>.</w:t>
      </w:r>
      <w:r w:rsidR="00A26C41" w:rsidRPr="009A5701">
        <w:rPr>
          <w:rFonts w:ascii="Times New Roman" w:hAnsi="Times New Roman" w:cs="Times New Roman"/>
          <w:b/>
          <w:color w:val="auto"/>
          <w:sz w:val="26"/>
          <w:szCs w:val="26"/>
        </w:rPr>
        <w:t>11</w:t>
      </w:r>
      <w:r w:rsidR="00A821A7" w:rsidRPr="009A5701">
        <w:rPr>
          <w:rFonts w:ascii="Times New Roman" w:hAnsi="Times New Roman" w:cs="Times New Roman"/>
          <w:b/>
          <w:color w:val="auto"/>
          <w:sz w:val="26"/>
          <w:szCs w:val="26"/>
        </w:rPr>
        <w:t>.4</w:t>
      </w:r>
      <w:r w:rsidR="00A959B3" w:rsidRPr="009A5701">
        <w:rPr>
          <w:rFonts w:ascii="Times New Roman" w:hAnsi="Times New Roman" w:cs="Times New Roman"/>
          <w:b/>
          <w:color w:val="auto"/>
          <w:sz w:val="26"/>
          <w:szCs w:val="26"/>
        </w:rPr>
        <w:t xml:space="preserve"> Khung </w:t>
      </w:r>
      <w:r>
        <w:rPr>
          <w:rFonts w:ascii="Times New Roman" w:hAnsi="Times New Roman" w:cs="Times New Roman"/>
          <w:b/>
          <w:color w:val="auto"/>
          <w:sz w:val="26"/>
          <w:szCs w:val="26"/>
        </w:rPr>
        <w:t>máy bay</w:t>
      </w:r>
      <w:bookmarkEnd w:id="362"/>
      <w:bookmarkEnd w:id="363"/>
      <w:bookmarkEnd w:id="364"/>
      <w:bookmarkEnd w:id="365"/>
    </w:p>
    <w:p w14:paraId="4E691426" w14:textId="2549C370" w:rsidR="00092BFD" w:rsidRPr="00092BFD" w:rsidRDefault="00092BFD" w:rsidP="00092BFD">
      <w:pPr>
        <w:spacing w:line="360" w:lineRule="auto"/>
        <w:rPr>
          <w:rFonts w:ascii="Times New Roman" w:hAnsi="Times New Roman"/>
          <w:sz w:val="26"/>
          <w:szCs w:val="26"/>
        </w:rPr>
      </w:pPr>
      <w:r>
        <w:rPr>
          <w:rFonts w:ascii="Times New Roman" w:hAnsi="Times New Roman"/>
          <w:sz w:val="26"/>
          <w:szCs w:val="26"/>
        </w:rPr>
        <w:t xml:space="preserve">     </w:t>
      </w:r>
      <w:r w:rsidRPr="00092BFD">
        <w:rPr>
          <w:rFonts w:ascii="Times New Roman" w:hAnsi="Times New Roman"/>
          <w:sz w:val="26"/>
          <w:szCs w:val="26"/>
        </w:rPr>
        <w:t>Thông số kĩ thuật:</w:t>
      </w:r>
    </w:p>
    <w:p w14:paraId="4B42CAAA" w14:textId="77777777" w:rsidR="00A959B3" w:rsidRPr="009A5701" w:rsidRDefault="00A959B3" w:rsidP="001C226A">
      <w:pPr>
        <w:pStyle w:val="ListParagraph"/>
        <w:numPr>
          <w:ilvl w:val="0"/>
          <w:numId w:val="5"/>
        </w:numPr>
        <w:spacing w:line="360" w:lineRule="auto"/>
        <w:rPr>
          <w:rFonts w:ascii="Times New Roman" w:hAnsi="Times New Roman" w:cs="Times New Roman"/>
          <w:sz w:val="26"/>
          <w:szCs w:val="26"/>
        </w:rPr>
      </w:pPr>
      <w:r w:rsidRPr="009A5701">
        <w:rPr>
          <w:rFonts w:ascii="Times New Roman" w:hAnsi="Times New Roman" w:cs="Times New Roman"/>
          <w:sz w:val="26"/>
          <w:szCs w:val="26"/>
        </w:rPr>
        <w:t>Chiều dài cơ sở: 330mm</w:t>
      </w:r>
    </w:p>
    <w:p w14:paraId="5C65C8ED" w14:textId="77777777" w:rsidR="00A959B3" w:rsidRPr="009A5701" w:rsidRDefault="00A959B3" w:rsidP="001C226A">
      <w:pPr>
        <w:pStyle w:val="ListParagraph"/>
        <w:numPr>
          <w:ilvl w:val="0"/>
          <w:numId w:val="5"/>
        </w:numPr>
        <w:spacing w:line="360" w:lineRule="auto"/>
        <w:rPr>
          <w:rFonts w:ascii="Times New Roman" w:hAnsi="Times New Roman" w:cs="Times New Roman"/>
          <w:sz w:val="26"/>
          <w:szCs w:val="26"/>
        </w:rPr>
      </w:pPr>
      <w:r w:rsidRPr="009A5701">
        <w:rPr>
          <w:rFonts w:ascii="Times New Roman" w:hAnsi="Times New Roman" w:cs="Times New Roman"/>
          <w:sz w:val="26"/>
          <w:szCs w:val="26"/>
        </w:rPr>
        <w:t>Sản xuất từ sợi thủy tinh chất lượng và polyamide nylon</w:t>
      </w:r>
    </w:p>
    <w:p w14:paraId="460D23E7" w14:textId="77777777" w:rsidR="00A959B3" w:rsidRPr="009A5701" w:rsidRDefault="00A959B3" w:rsidP="001C226A">
      <w:pPr>
        <w:pStyle w:val="ListParagraph"/>
        <w:numPr>
          <w:ilvl w:val="0"/>
          <w:numId w:val="5"/>
        </w:numPr>
        <w:spacing w:line="360" w:lineRule="auto"/>
        <w:rPr>
          <w:rFonts w:ascii="Times New Roman" w:hAnsi="Times New Roman" w:cs="Times New Roman"/>
          <w:sz w:val="24"/>
          <w:szCs w:val="24"/>
        </w:rPr>
      </w:pPr>
      <w:r w:rsidRPr="009A5701">
        <w:rPr>
          <w:rFonts w:ascii="Times New Roman" w:hAnsi="Times New Roman" w:cs="Times New Roman"/>
          <w:sz w:val="26"/>
          <w:szCs w:val="26"/>
        </w:rPr>
        <w:t>Trọng lượng: 155g</w:t>
      </w:r>
      <w:r w:rsidRPr="009A5701">
        <w:rPr>
          <w:rFonts w:ascii="Times New Roman" w:hAnsi="Times New Roman" w:cs="Times New Roman"/>
          <w:sz w:val="24"/>
          <w:szCs w:val="24"/>
        </w:rPr>
        <w:t>.</w:t>
      </w:r>
    </w:p>
    <w:p w14:paraId="01272CD0" w14:textId="22DE482F" w:rsidR="00A959B3" w:rsidRPr="009A5701" w:rsidRDefault="00FC7D93" w:rsidP="00A959B3">
      <w:pPr>
        <w:spacing w:line="360" w:lineRule="auto"/>
        <w:ind w:left="720"/>
        <w:jc w:val="center"/>
        <w:rPr>
          <w:rFonts w:ascii="Times New Roman" w:hAnsi="Times New Roman"/>
          <w:szCs w:val="24"/>
        </w:rPr>
      </w:pPr>
      <w:r w:rsidRPr="00C8348D">
        <w:rPr>
          <w:noProof/>
        </w:rPr>
        <w:lastRenderedPageBreak/>
        <w:drawing>
          <wp:inline distT="0" distB="0" distL="0" distR="0" wp14:anchorId="4483E739" wp14:editId="1F67D364">
            <wp:extent cx="2343116" cy="1619250"/>
            <wp:effectExtent l="0" t="0" r="635" b="0"/>
            <wp:docPr id="224" name="Picture 224" descr="C:\Users\QuocTuanIT\Desktop\4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C:\Users\QuocTuanIT\Desktop\497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2685" cy="1653505"/>
                    </a:xfrm>
                    <a:prstGeom prst="rect">
                      <a:avLst/>
                    </a:prstGeom>
                    <a:noFill/>
                    <a:ln>
                      <a:noFill/>
                    </a:ln>
                  </pic:spPr>
                </pic:pic>
              </a:graphicData>
            </a:graphic>
          </wp:inline>
        </w:drawing>
      </w:r>
    </w:p>
    <w:p w14:paraId="56EEDD83" w14:textId="320A1920" w:rsidR="00A959B3" w:rsidRPr="009A5701" w:rsidRDefault="00A959B3" w:rsidP="001658E3">
      <w:pPr>
        <w:pStyle w:val="Heading1"/>
        <w:spacing w:line="360" w:lineRule="auto"/>
        <w:jc w:val="center"/>
        <w:rPr>
          <w:rFonts w:ascii="Times New Roman" w:hAnsi="Times New Roman" w:cs="Times New Roman"/>
          <w:color w:val="auto"/>
          <w:sz w:val="26"/>
          <w:szCs w:val="26"/>
        </w:rPr>
      </w:pPr>
      <w:bookmarkStart w:id="366" w:name="_Toc455101841"/>
      <w:bookmarkStart w:id="367" w:name="_Toc473481436"/>
      <w:bookmarkStart w:id="368" w:name="_Toc473481673"/>
      <w:bookmarkStart w:id="369" w:name="_Toc473482191"/>
      <w:bookmarkStart w:id="370" w:name="_Toc473484266"/>
      <w:bookmarkStart w:id="371" w:name="_Toc473484417"/>
      <w:bookmarkStart w:id="372" w:name="_Toc474362493"/>
      <w:bookmarkStart w:id="373" w:name="_Toc474362638"/>
      <w:r w:rsidRPr="009A5701">
        <w:rPr>
          <w:rFonts w:ascii="Times New Roman" w:hAnsi="Times New Roman" w:cs="Times New Roman"/>
          <w:color w:val="auto"/>
          <w:sz w:val="26"/>
          <w:szCs w:val="26"/>
        </w:rPr>
        <w:t xml:space="preserve">Hình </w:t>
      </w:r>
      <w:r w:rsidR="00092BFD">
        <w:rPr>
          <w:rFonts w:ascii="Times New Roman" w:hAnsi="Times New Roman" w:cs="Times New Roman"/>
          <w:color w:val="auto"/>
          <w:sz w:val="26"/>
          <w:szCs w:val="26"/>
        </w:rPr>
        <w:t>2.16</w:t>
      </w:r>
      <w:r w:rsidRPr="009A5701">
        <w:rPr>
          <w:rFonts w:ascii="Times New Roman" w:hAnsi="Times New Roman" w:cs="Times New Roman"/>
          <w:color w:val="auto"/>
          <w:sz w:val="26"/>
          <w:szCs w:val="26"/>
        </w:rPr>
        <w:t xml:space="preserve"> Khung </w:t>
      </w:r>
      <w:bookmarkEnd w:id="366"/>
      <w:r w:rsidR="00FC7D93">
        <w:rPr>
          <w:rFonts w:ascii="Times New Roman" w:hAnsi="Times New Roman" w:cs="Times New Roman"/>
          <w:color w:val="auto"/>
          <w:sz w:val="26"/>
          <w:szCs w:val="26"/>
        </w:rPr>
        <w:t>máy bay</w:t>
      </w:r>
      <w:bookmarkEnd w:id="367"/>
      <w:bookmarkEnd w:id="368"/>
      <w:bookmarkEnd w:id="369"/>
      <w:bookmarkEnd w:id="370"/>
      <w:bookmarkEnd w:id="371"/>
      <w:bookmarkEnd w:id="372"/>
      <w:bookmarkEnd w:id="373"/>
    </w:p>
    <w:p w14:paraId="449E9B95" w14:textId="328D8D74" w:rsidR="00A959B3" w:rsidRPr="009A5701" w:rsidRDefault="00FC7D93" w:rsidP="00C46DEB">
      <w:pPr>
        <w:pStyle w:val="Heading3"/>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 xml:space="preserve">     </w:t>
      </w:r>
      <w:bookmarkStart w:id="374" w:name="_Toc473484122"/>
      <w:bookmarkStart w:id="375" w:name="_Toc473484267"/>
      <w:bookmarkStart w:id="376" w:name="_Toc474362494"/>
      <w:bookmarkStart w:id="377" w:name="_Toc474362639"/>
      <w:r w:rsidR="00A26C41" w:rsidRPr="009A5701">
        <w:rPr>
          <w:rFonts w:ascii="Times New Roman" w:hAnsi="Times New Roman" w:cs="Times New Roman"/>
          <w:b/>
          <w:color w:val="auto"/>
          <w:sz w:val="26"/>
          <w:szCs w:val="26"/>
        </w:rPr>
        <w:t>2</w:t>
      </w:r>
      <w:r w:rsidR="00A959B3" w:rsidRPr="009A5701">
        <w:rPr>
          <w:rFonts w:ascii="Times New Roman" w:hAnsi="Times New Roman" w:cs="Times New Roman"/>
          <w:b/>
          <w:color w:val="auto"/>
          <w:sz w:val="26"/>
          <w:szCs w:val="26"/>
        </w:rPr>
        <w:t>.</w:t>
      </w:r>
      <w:r w:rsidR="00A26C41" w:rsidRPr="009A5701">
        <w:rPr>
          <w:rFonts w:ascii="Times New Roman" w:hAnsi="Times New Roman" w:cs="Times New Roman"/>
          <w:b/>
          <w:color w:val="auto"/>
          <w:sz w:val="26"/>
          <w:szCs w:val="26"/>
        </w:rPr>
        <w:t>11</w:t>
      </w:r>
      <w:r w:rsidR="00A821A7" w:rsidRPr="009A5701">
        <w:rPr>
          <w:rFonts w:ascii="Times New Roman" w:hAnsi="Times New Roman" w:cs="Times New Roman"/>
          <w:b/>
          <w:color w:val="auto"/>
          <w:sz w:val="26"/>
          <w:szCs w:val="26"/>
        </w:rPr>
        <w:t>.5</w:t>
      </w:r>
      <w:r w:rsidR="00A959B3" w:rsidRPr="009A5701">
        <w:rPr>
          <w:rFonts w:ascii="Times New Roman" w:hAnsi="Times New Roman" w:cs="Times New Roman"/>
          <w:b/>
          <w:color w:val="auto"/>
          <w:sz w:val="26"/>
          <w:szCs w:val="26"/>
        </w:rPr>
        <w:t xml:space="preserve"> Pin Lipo</w:t>
      </w:r>
      <w:bookmarkEnd w:id="374"/>
      <w:bookmarkEnd w:id="375"/>
      <w:bookmarkEnd w:id="376"/>
      <w:bookmarkEnd w:id="377"/>
    </w:p>
    <w:p w14:paraId="13C375B4" w14:textId="314BF398" w:rsidR="00A959B3" w:rsidRPr="00092BFD" w:rsidRDefault="00092BFD" w:rsidP="00C46DEB">
      <w:pPr>
        <w:spacing w:line="360" w:lineRule="auto"/>
        <w:rPr>
          <w:rFonts w:ascii="Times New Roman" w:hAnsi="Times New Roman"/>
          <w:sz w:val="26"/>
          <w:szCs w:val="26"/>
        </w:rPr>
      </w:pPr>
      <w:r>
        <w:rPr>
          <w:rFonts w:ascii="Times New Roman" w:hAnsi="Times New Roman"/>
          <w:sz w:val="26"/>
          <w:szCs w:val="26"/>
        </w:rPr>
        <w:t xml:space="preserve">     </w:t>
      </w:r>
      <w:r w:rsidRPr="00092BFD">
        <w:rPr>
          <w:rFonts w:ascii="Times New Roman" w:hAnsi="Times New Roman"/>
          <w:sz w:val="26"/>
          <w:szCs w:val="26"/>
        </w:rPr>
        <w:t>Thông số kĩ thuật:</w:t>
      </w:r>
    </w:p>
    <w:p w14:paraId="4C87344F" w14:textId="77777777" w:rsidR="00A959B3" w:rsidRPr="009A5701" w:rsidRDefault="00A959B3" w:rsidP="00241007">
      <w:pPr>
        <w:pStyle w:val="ListParagraph"/>
        <w:numPr>
          <w:ilvl w:val="0"/>
          <w:numId w:val="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Công suất: 1500 mAh</w:t>
      </w:r>
    </w:p>
    <w:p w14:paraId="79EEA432" w14:textId="77777777" w:rsidR="00A959B3" w:rsidRPr="009A5701" w:rsidRDefault="00A959B3" w:rsidP="00241007">
      <w:pPr>
        <w:pStyle w:val="ListParagraph"/>
        <w:numPr>
          <w:ilvl w:val="0"/>
          <w:numId w:val="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Tỷ lệ xả liên tục: 25c</w:t>
      </w:r>
    </w:p>
    <w:p w14:paraId="531E08C6" w14:textId="77777777" w:rsidR="00A959B3" w:rsidRPr="009A5701" w:rsidRDefault="00A959B3" w:rsidP="00241007">
      <w:pPr>
        <w:pStyle w:val="ListParagraph"/>
        <w:numPr>
          <w:ilvl w:val="0"/>
          <w:numId w:val="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Tốc độ bùng nổ: 40c</w:t>
      </w:r>
    </w:p>
    <w:p w14:paraId="42438273" w14:textId="77777777" w:rsidR="00A959B3" w:rsidRPr="009A5701" w:rsidRDefault="00A959B3" w:rsidP="00241007">
      <w:pPr>
        <w:pStyle w:val="ListParagraph"/>
        <w:numPr>
          <w:ilvl w:val="0"/>
          <w:numId w:val="6"/>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Điện áp: 22.2V</w:t>
      </w:r>
    </w:p>
    <w:p w14:paraId="12E5C06A" w14:textId="77777777" w:rsidR="00A959B3" w:rsidRDefault="00A959B3" w:rsidP="0018750E">
      <w:pPr>
        <w:pStyle w:val="Hinh"/>
      </w:pPr>
      <w:r w:rsidRPr="009A5701">
        <w:rPr>
          <w:noProof/>
          <w:lang w:val="en-US" w:eastAsia="en-US"/>
        </w:rPr>
        <w:drawing>
          <wp:inline distT="0" distB="0" distL="0" distR="0" wp14:anchorId="143378BB" wp14:editId="609D1B8F">
            <wp:extent cx="2761615" cy="1666567"/>
            <wp:effectExtent l="0" t="0" r="635" b="0"/>
            <wp:docPr id="37" name="Picture 37" descr="C:\Users\thanh\Desktop\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Desktop\pi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1549" cy="1696701"/>
                    </a:xfrm>
                    <a:prstGeom prst="rect">
                      <a:avLst/>
                    </a:prstGeom>
                    <a:noFill/>
                    <a:ln>
                      <a:noFill/>
                    </a:ln>
                  </pic:spPr>
                </pic:pic>
              </a:graphicData>
            </a:graphic>
          </wp:inline>
        </w:drawing>
      </w:r>
    </w:p>
    <w:p w14:paraId="13136160" w14:textId="700FCAF3" w:rsidR="00A959B3" w:rsidRPr="00C46DEB" w:rsidRDefault="00A959B3" w:rsidP="00241007">
      <w:pPr>
        <w:pStyle w:val="Heading1"/>
        <w:spacing w:line="360" w:lineRule="auto"/>
        <w:jc w:val="center"/>
        <w:rPr>
          <w:rFonts w:ascii="Times New Roman" w:hAnsi="Times New Roman" w:cs="Times New Roman"/>
          <w:color w:val="000000" w:themeColor="text1"/>
          <w:sz w:val="26"/>
          <w:szCs w:val="26"/>
        </w:rPr>
      </w:pPr>
      <w:bookmarkStart w:id="378" w:name="_Toc455101843"/>
      <w:bookmarkStart w:id="379" w:name="_Toc473481438"/>
      <w:bookmarkStart w:id="380" w:name="_Toc473481675"/>
      <w:bookmarkStart w:id="381" w:name="_Toc473482193"/>
      <w:bookmarkStart w:id="382" w:name="_Toc473484268"/>
      <w:bookmarkStart w:id="383" w:name="_Toc473484419"/>
      <w:bookmarkStart w:id="384" w:name="_Toc474362495"/>
      <w:bookmarkStart w:id="385" w:name="_Toc474362640"/>
      <w:r w:rsidRPr="00C46DEB">
        <w:rPr>
          <w:rFonts w:ascii="Times New Roman" w:hAnsi="Times New Roman" w:cs="Times New Roman"/>
          <w:color w:val="000000" w:themeColor="text1"/>
          <w:sz w:val="26"/>
          <w:szCs w:val="26"/>
        </w:rPr>
        <w:t xml:space="preserve">Hình </w:t>
      </w:r>
      <w:r w:rsidR="00092BFD" w:rsidRPr="00C46DEB">
        <w:rPr>
          <w:rFonts w:ascii="Times New Roman" w:hAnsi="Times New Roman" w:cs="Times New Roman"/>
          <w:color w:val="000000" w:themeColor="text1"/>
          <w:sz w:val="26"/>
          <w:szCs w:val="26"/>
        </w:rPr>
        <w:t>2.17</w:t>
      </w:r>
      <w:r w:rsidRPr="00C46DEB">
        <w:rPr>
          <w:rFonts w:ascii="Times New Roman" w:hAnsi="Times New Roman" w:cs="Times New Roman"/>
          <w:color w:val="000000" w:themeColor="text1"/>
          <w:sz w:val="26"/>
          <w:szCs w:val="26"/>
        </w:rPr>
        <w:t xml:space="preserve"> Pin Lipo</w:t>
      </w:r>
      <w:bookmarkEnd w:id="378"/>
      <w:bookmarkEnd w:id="379"/>
      <w:bookmarkEnd w:id="380"/>
      <w:bookmarkEnd w:id="381"/>
      <w:bookmarkEnd w:id="382"/>
      <w:bookmarkEnd w:id="383"/>
      <w:bookmarkEnd w:id="384"/>
      <w:bookmarkEnd w:id="385"/>
    </w:p>
    <w:p w14:paraId="308B71AF" w14:textId="77777777" w:rsidR="00C46DEB" w:rsidRPr="00C46DEB" w:rsidRDefault="00C46DEB" w:rsidP="00241007">
      <w:pPr>
        <w:spacing w:line="360" w:lineRule="auto"/>
      </w:pPr>
    </w:p>
    <w:p w14:paraId="2B0E2D88" w14:textId="7E1F7249" w:rsidR="00241007" w:rsidRPr="00241007" w:rsidRDefault="00A959B3" w:rsidP="00737546">
      <w:pPr>
        <w:pStyle w:val="Heading3"/>
        <w:numPr>
          <w:ilvl w:val="2"/>
          <w:numId w:val="33"/>
        </w:numPr>
        <w:spacing w:line="360" w:lineRule="auto"/>
        <w:jc w:val="both"/>
      </w:pPr>
      <w:bookmarkStart w:id="386" w:name="_Toc473484124"/>
      <w:bookmarkStart w:id="387" w:name="_Toc473484269"/>
      <w:bookmarkStart w:id="388" w:name="_Toc474362496"/>
      <w:bookmarkStart w:id="389" w:name="_Toc474362641"/>
      <w:r w:rsidRPr="00241007">
        <w:rPr>
          <w:rFonts w:ascii="Times New Roman" w:hAnsi="Times New Roman" w:cs="Times New Roman"/>
          <w:b/>
          <w:color w:val="auto"/>
          <w:sz w:val="26"/>
          <w:szCs w:val="26"/>
        </w:rPr>
        <w:t>Cảm biến MPU 6050</w:t>
      </w:r>
      <w:bookmarkEnd w:id="386"/>
      <w:bookmarkEnd w:id="387"/>
      <w:bookmarkEnd w:id="388"/>
      <w:bookmarkEnd w:id="389"/>
    </w:p>
    <w:p w14:paraId="59F5784C" w14:textId="77777777" w:rsidR="00241007" w:rsidRDefault="00092BFD" w:rsidP="00241007">
      <w:pPr>
        <w:spacing w:line="360" w:lineRule="auto"/>
        <w:jc w:val="both"/>
        <w:rPr>
          <w:rFonts w:ascii="Times New Roman" w:hAnsi="Times New Roman"/>
          <w:color w:val="000000"/>
          <w:sz w:val="26"/>
          <w:szCs w:val="26"/>
        </w:rPr>
      </w:pPr>
      <w:r>
        <w:rPr>
          <w:rFonts w:ascii="Times New Roman" w:hAnsi="Times New Roman"/>
          <w:color w:val="000000"/>
          <w:sz w:val="26"/>
          <w:szCs w:val="26"/>
        </w:rPr>
        <w:t xml:space="preserve">     </w:t>
      </w:r>
      <w:r w:rsidR="00A959B3" w:rsidRPr="00092BFD">
        <w:rPr>
          <w:rFonts w:ascii="Times New Roman" w:hAnsi="Times New Roman"/>
          <w:color w:val="000000"/>
          <w:sz w:val="26"/>
          <w:szCs w:val="26"/>
        </w:rPr>
        <w:t xml:space="preserve">MPU-6050 là cảm biến của hãng InvenSense. MPU-6050 là một trong những cảm </w:t>
      </w:r>
    </w:p>
    <w:p w14:paraId="6F812C1E" w14:textId="77777777" w:rsidR="00241007" w:rsidRDefault="00A959B3" w:rsidP="00241007">
      <w:p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 xml:space="preserve">biến chuyển động đầu tiên trên thế giới có tới 6 (mở rộng tới 9) trục cảm biến tích </w:t>
      </w:r>
    </w:p>
    <w:p w14:paraId="47B5C585" w14:textId="49867D33" w:rsidR="00A959B3" w:rsidRPr="00092BFD" w:rsidRDefault="00A959B3" w:rsidP="00092BFD">
      <w:p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 xml:space="preserve">hợp trong 1 chip duy nhất. </w:t>
      </w:r>
    </w:p>
    <w:p w14:paraId="23675928" w14:textId="1DAC0F2D" w:rsidR="00A959B3" w:rsidRPr="00092BFD" w:rsidRDefault="00092BFD" w:rsidP="00092BFD">
      <w:pPr>
        <w:spacing w:line="360" w:lineRule="auto"/>
        <w:jc w:val="both"/>
        <w:rPr>
          <w:rFonts w:ascii="Times New Roman" w:hAnsi="Times New Roman"/>
          <w:color w:val="000000"/>
          <w:sz w:val="26"/>
          <w:szCs w:val="26"/>
        </w:rPr>
      </w:pPr>
      <w:r>
        <w:rPr>
          <w:rFonts w:ascii="Times New Roman" w:hAnsi="Times New Roman"/>
          <w:color w:val="000000"/>
          <w:sz w:val="26"/>
          <w:szCs w:val="26"/>
        </w:rPr>
        <w:t xml:space="preserve">     </w:t>
      </w:r>
      <w:r w:rsidR="00A959B3" w:rsidRPr="00092BFD">
        <w:rPr>
          <w:rFonts w:ascii="Times New Roman" w:hAnsi="Times New Roman"/>
          <w:color w:val="000000"/>
          <w:sz w:val="26"/>
          <w:szCs w:val="26"/>
        </w:rPr>
        <w:t>MPU-6050 tích hợp 6 trục cảm biến bao gồm:</w:t>
      </w:r>
    </w:p>
    <w:p w14:paraId="4ED42534" w14:textId="5B1BA137"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Con quay hồi chuyển 3 trục (3-axis MEMS gyroscope)</w:t>
      </w:r>
    </w:p>
    <w:p w14:paraId="3BA41548" w14:textId="59625D14"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Cảm biến gia tốc 3 chiều (3-axis MEMS accelerometer)</w:t>
      </w:r>
    </w:p>
    <w:p w14:paraId="4BD457E8" w14:textId="77777777" w:rsidR="00BA74FA" w:rsidRDefault="00092BFD" w:rsidP="00BA74FA">
      <w:pPr>
        <w:spacing w:line="360" w:lineRule="auto"/>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BA74FA" w:rsidRPr="00092BFD">
        <w:rPr>
          <w:rFonts w:ascii="Times New Roman" w:hAnsi="Times New Roman"/>
          <w:color w:val="000000"/>
          <w:sz w:val="26"/>
          <w:szCs w:val="26"/>
        </w:rPr>
        <w:t>Ngoài ra, MPU-6050 còn có 1 đơn vị tăng tốc phần cứng chuyên xử lý tín hiệu (Digital Motion Processor - DSP) do cảm biến thu thập và thực hiện các tính toán cần thiết. Điều này giúp giảm bớt đáng kể phần xử lý tính toán của vi điều khiển, cải thiện tốc độ xử lý và cho ra phản hồi nhanh hơn. Đây chính là 1 điểm khác biệt đáng kể của MPU-6050 so với các cảm biến gia tốc và gyro khác.</w:t>
      </w:r>
    </w:p>
    <w:p w14:paraId="1593305B" w14:textId="2C3D2DBC" w:rsidR="00A959B3" w:rsidRPr="009A5701" w:rsidRDefault="00BA74FA" w:rsidP="00092BFD">
      <w:pPr>
        <w:spacing w:line="360" w:lineRule="auto"/>
        <w:jc w:val="both"/>
        <w:rPr>
          <w:rFonts w:ascii="Times New Roman" w:hAnsi="Times New Roman"/>
          <w:color w:val="000000"/>
          <w:sz w:val="26"/>
          <w:szCs w:val="26"/>
        </w:rPr>
      </w:pPr>
      <w:r>
        <w:rPr>
          <w:rFonts w:ascii="Times New Roman" w:hAnsi="Times New Roman"/>
          <w:color w:val="000000"/>
          <w:sz w:val="26"/>
          <w:szCs w:val="26"/>
        </w:rPr>
        <w:t xml:space="preserve">     </w:t>
      </w:r>
      <w:r w:rsidR="00A959B3" w:rsidRPr="009A5701">
        <w:rPr>
          <w:rFonts w:ascii="Times New Roman" w:hAnsi="Times New Roman"/>
          <w:color w:val="000000"/>
          <w:sz w:val="26"/>
          <w:szCs w:val="26"/>
        </w:rPr>
        <w:t>Các thông số kĩ thuật khác của module MPU-6050:</w:t>
      </w:r>
    </w:p>
    <w:p w14:paraId="4AB2DF09" w14:textId="4947664D"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Nguồn: 3-5V, trên module MPU-6050 đã có sẵn LDO chuyển nguồ</w:t>
      </w:r>
      <w:r w:rsidR="00092BFD">
        <w:rPr>
          <w:rFonts w:ascii="Times New Roman" w:hAnsi="Times New Roman"/>
          <w:color w:val="000000"/>
          <w:sz w:val="26"/>
          <w:szCs w:val="26"/>
        </w:rPr>
        <w:t>n.</w:t>
      </w:r>
    </w:p>
    <w:p w14:paraId="4B233D27" w14:textId="7E0C1457"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Giao tiếp I2C ở mức 3V</w:t>
      </w:r>
    </w:p>
    <w:p w14:paraId="21EDD5B0" w14:textId="522B8D63"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Khoảng cách chân cắm: 2.54mm</w:t>
      </w:r>
    </w:p>
    <w:p w14:paraId="3C2B9695" w14:textId="0C7EFEB1" w:rsidR="00A959B3" w:rsidRPr="00092BFD" w:rsidRDefault="00A959B3" w:rsidP="001C226A">
      <w:pPr>
        <w:pStyle w:val="ListParagraph"/>
        <w:numPr>
          <w:ilvl w:val="0"/>
          <w:numId w:val="6"/>
        </w:numPr>
        <w:spacing w:line="360" w:lineRule="auto"/>
        <w:jc w:val="both"/>
        <w:rPr>
          <w:rFonts w:ascii="Times New Roman" w:hAnsi="Times New Roman"/>
          <w:color w:val="000000"/>
          <w:sz w:val="26"/>
          <w:szCs w:val="26"/>
        </w:rPr>
      </w:pPr>
      <w:r w:rsidRPr="00092BFD">
        <w:rPr>
          <w:rFonts w:ascii="Times New Roman" w:hAnsi="Times New Roman"/>
          <w:color w:val="000000"/>
          <w:sz w:val="26"/>
          <w:szCs w:val="26"/>
        </w:rPr>
        <w:t>Địa chỉ: 0x68, có thể cấp mức cao vào chân AD0 để chuyển địa chỉ thành 0x69</w:t>
      </w:r>
    </w:p>
    <w:p w14:paraId="6F3C9D34" w14:textId="2675905A" w:rsidR="00A959B3" w:rsidRDefault="00A959B3" w:rsidP="00C46DEB">
      <w:pPr>
        <w:pStyle w:val="ListParagraph"/>
        <w:spacing w:line="360" w:lineRule="auto"/>
        <w:jc w:val="center"/>
        <w:rPr>
          <w:rFonts w:ascii="Times New Roman" w:hAnsi="Times New Roman" w:cs="Times New Roman"/>
          <w:b/>
          <w:color w:val="000000"/>
          <w:sz w:val="26"/>
          <w:szCs w:val="26"/>
        </w:rPr>
      </w:pPr>
      <w:r w:rsidRPr="009A5701">
        <w:rPr>
          <w:rFonts w:ascii="Times New Roman" w:hAnsi="Times New Roman" w:cs="Times New Roman"/>
          <w:noProof/>
        </w:rPr>
        <w:drawing>
          <wp:inline distT="0" distB="0" distL="0" distR="0" wp14:anchorId="66F1EB3D" wp14:editId="7D39ABE7">
            <wp:extent cx="1790700" cy="163539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5001" cy="1675856"/>
                    </a:xfrm>
                    <a:prstGeom prst="rect">
                      <a:avLst/>
                    </a:prstGeom>
                  </pic:spPr>
                </pic:pic>
              </a:graphicData>
            </a:graphic>
          </wp:inline>
        </w:drawing>
      </w:r>
    </w:p>
    <w:p w14:paraId="41462E35" w14:textId="6625056A" w:rsidR="00A959B3" w:rsidRPr="009A5701" w:rsidRDefault="00A959B3" w:rsidP="00C46DEB">
      <w:pPr>
        <w:pStyle w:val="ListParagraph"/>
        <w:spacing w:line="360" w:lineRule="auto"/>
        <w:jc w:val="center"/>
        <w:rPr>
          <w:rFonts w:ascii="Times New Roman" w:hAnsi="Times New Roman"/>
          <w:sz w:val="26"/>
          <w:szCs w:val="26"/>
        </w:rPr>
      </w:pPr>
      <w:bookmarkStart w:id="390" w:name="_Toc473481440"/>
      <w:bookmarkStart w:id="391" w:name="_Toc473481677"/>
      <w:bookmarkStart w:id="392" w:name="_Toc473482195"/>
      <w:bookmarkStart w:id="393" w:name="_Toc473484270"/>
      <w:bookmarkStart w:id="394" w:name="_Toc473484421"/>
      <w:r w:rsidRPr="00316766">
        <w:rPr>
          <w:rFonts w:ascii="Times New Roman" w:hAnsi="Times New Roman" w:cs="Times New Roman"/>
          <w:sz w:val="26"/>
          <w:szCs w:val="26"/>
        </w:rPr>
        <w:t xml:space="preserve">Hình </w:t>
      </w:r>
      <w:r w:rsidR="00092BFD" w:rsidRPr="00316766">
        <w:rPr>
          <w:rFonts w:ascii="Times New Roman" w:hAnsi="Times New Roman" w:cs="Times New Roman"/>
          <w:sz w:val="26"/>
          <w:szCs w:val="26"/>
        </w:rPr>
        <w:t>2.18</w:t>
      </w:r>
      <w:r w:rsidRPr="00316766">
        <w:rPr>
          <w:rFonts w:ascii="Times New Roman" w:hAnsi="Times New Roman" w:cs="Times New Roman"/>
          <w:sz w:val="26"/>
          <w:szCs w:val="26"/>
        </w:rPr>
        <w:t xml:space="preserve"> Cảm biến MPU 6050</w:t>
      </w:r>
      <w:bookmarkEnd w:id="390"/>
      <w:bookmarkEnd w:id="391"/>
      <w:bookmarkEnd w:id="392"/>
      <w:bookmarkEnd w:id="393"/>
      <w:bookmarkEnd w:id="394"/>
    </w:p>
    <w:p w14:paraId="3566A121" w14:textId="1EEEF73C" w:rsidR="001658E3" w:rsidRPr="00C46DEB" w:rsidRDefault="00092BFD" w:rsidP="00C46DEB">
      <w:pPr>
        <w:pStyle w:val="Heading3"/>
        <w:numPr>
          <w:ilvl w:val="2"/>
          <w:numId w:val="33"/>
        </w:numPr>
        <w:spacing w:line="360" w:lineRule="auto"/>
      </w:pPr>
      <w:bookmarkStart w:id="395" w:name="_Toc473484126"/>
      <w:bookmarkStart w:id="396" w:name="_Toc473484271"/>
      <w:bookmarkStart w:id="397" w:name="_Toc474362497"/>
      <w:bookmarkStart w:id="398" w:name="_Toc474362642"/>
      <w:r w:rsidRPr="00C46DEB">
        <w:rPr>
          <w:rFonts w:ascii="Times New Roman" w:hAnsi="Times New Roman" w:cs="Times New Roman"/>
          <w:b/>
          <w:color w:val="auto"/>
          <w:sz w:val="26"/>
          <w:szCs w:val="26"/>
        </w:rPr>
        <w:t>Kit Tiva L</w:t>
      </w:r>
      <w:r w:rsidR="00A959B3" w:rsidRPr="00C46DEB">
        <w:rPr>
          <w:rFonts w:ascii="Times New Roman" w:hAnsi="Times New Roman" w:cs="Times New Roman"/>
          <w:b/>
          <w:color w:val="auto"/>
          <w:sz w:val="26"/>
          <w:szCs w:val="26"/>
        </w:rPr>
        <w:t>aunchpad 123</w:t>
      </w:r>
      <w:bookmarkEnd w:id="395"/>
      <w:bookmarkEnd w:id="396"/>
      <w:bookmarkEnd w:id="397"/>
      <w:bookmarkEnd w:id="398"/>
    </w:p>
    <w:p w14:paraId="6739F7F0" w14:textId="576D0B03" w:rsidR="00D521E3" w:rsidRDefault="00D521E3" w:rsidP="000C6C8D">
      <w:pPr>
        <w:tabs>
          <w:tab w:val="left" w:pos="1035"/>
        </w:tabs>
        <w:spacing w:line="360" w:lineRule="auto"/>
        <w:rPr>
          <w:rFonts w:ascii="Times New Roman" w:hAnsi="Times New Roman"/>
          <w:sz w:val="26"/>
          <w:szCs w:val="26"/>
        </w:rPr>
      </w:pPr>
      <w:r>
        <w:rPr>
          <w:rFonts w:ascii="Times New Roman" w:hAnsi="Times New Roman"/>
          <w:sz w:val="26"/>
          <w:szCs w:val="26"/>
        </w:rPr>
        <w:t xml:space="preserve">     </w:t>
      </w:r>
      <w:r w:rsidRPr="00092BFD">
        <w:rPr>
          <w:rFonts w:ascii="Times New Roman" w:hAnsi="Times New Roman"/>
          <w:sz w:val="26"/>
          <w:szCs w:val="26"/>
        </w:rPr>
        <w:t>Kit Tiva Launchpad 123</w:t>
      </w:r>
      <w:r w:rsidRPr="00092BFD">
        <w:rPr>
          <w:rFonts w:ascii="Times New Roman" w:hAnsi="Times New Roman"/>
          <w:b/>
          <w:sz w:val="26"/>
          <w:szCs w:val="26"/>
        </w:rPr>
        <w:t xml:space="preserve"> </w:t>
      </w:r>
      <w:r w:rsidRPr="00092BFD">
        <w:rPr>
          <w:rFonts w:ascii="Times New Roman" w:hAnsi="Times New Roman"/>
          <w:sz w:val="26"/>
          <w:szCs w:val="26"/>
        </w:rPr>
        <w:t>sử dụng chip ARM TM4C123GH6PM với lõi ARM Cortex M4 mạnh mẽ. Trên KIT đã bao gồm mạch nạp và MCU và một số ngoại vi đơn giản như nút bấm, LED, giao tiếp USB.</w:t>
      </w:r>
      <w:r w:rsidR="000C6C8D">
        <w:rPr>
          <w:rFonts w:ascii="Times New Roman" w:hAnsi="Times New Roman"/>
          <w:sz w:val="26"/>
          <w:szCs w:val="26"/>
        </w:rPr>
        <w:t xml:space="preserve">     </w:t>
      </w:r>
    </w:p>
    <w:p w14:paraId="4776BF9A" w14:textId="0D4C45B7" w:rsidR="000C6C8D" w:rsidRPr="00AA2F5B" w:rsidRDefault="00D521E3" w:rsidP="000C6C8D">
      <w:pPr>
        <w:tabs>
          <w:tab w:val="left" w:pos="1035"/>
        </w:tabs>
        <w:spacing w:line="360" w:lineRule="auto"/>
        <w:rPr>
          <w:rStyle w:val="Strong"/>
          <w:rFonts w:ascii="Times New Roman" w:hAnsi="Times New Roman"/>
          <w:sz w:val="26"/>
          <w:szCs w:val="26"/>
          <w:bdr w:val="none" w:sz="0" w:space="0" w:color="auto" w:frame="1"/>
          <w:shd w:val="clear" w:color="auto" w:fill="FFFFFF"/>
        </w:rPr>
      </w:pPr>
      <w:r>
        <w:rPr>
          <w:rFonts w:ascii="Times New Roman" w:hAnsi="Times New Roman"/>
          <w:sz w:val="26"/>
          <w:szCs w:val="26"/>
        </w:rPr>
        <w:t xml:space="preserve">     </w:t>
      </w:r>
      <w:r w:rsidR="000C6C8D" w:rsidRPr="00AA2F5B">
        <w:rPr>
          <w:rFonts w:ascii="Times New Roman" w:hAnsi="Times New Roman"/>
          <w:sz w:val="26"/>
          <w:szCs w:val="26"/>
        </w:rPr>
        <w:t xml:space="preserve">Thông số kĩ thuật của </w:t>
      </w:r>
      <w:r w:rsidR="000C6C8D" w:rsidRPr="00AA2F5B">
        <w:rPr>
          <w:rStyle w:val="Strong"/>
          <w:rFonts w:ascii="Times New Roman" w:hAnsi="Times New Roman"/>
          <w:b w:val="0"/>
          <w:sz w:val="26"/>
          <w:szCs w:val="26"/>
          <w:bdr w:val="none" w:sz="0" w:space="0" w:color="auto" w:frame="1"/>
          <w:shd w:val="clear" w:color="auto" w:fill="FFFFFF"/>
        </w:rPr>
        <w:t>Chip TM4C123GH6PM:</w:t>
      </w:r>
    </w:p>
    <w:p w14:paraId="31A14672"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eastAsia="Times New Roman" w:hAnsi="Times New Roman"/>
          <w:sz w:val="26"/>
          <w:szCs w:val="26"/>
        </w:rPr>
      </w:pPr>
      <w:r w:rsidRPr="006B4A3C">
        <w:rPr>
          <w:rFonts w:ascii="Times New Roman" w:hAnsi="Times New Roman"/>
          <w:sz w:val="26"/>
          <w:szCs w:val="26"/>
        </w:rPr>
        <w:t>CPU: 32bits ARM Cortex M4</w:t>
      </w:r>
    </w:p>
    <w:p w14:paraId="1318528B"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hAnsi="Times New Roman"/>
          <w:sz w:val="26"/>
          <w:szCs w:val="26"/>
        </w:rPr>
      </w:pPr>
      <w:r w:rsidRPr="006B4A3C">
        <w:rPr>
          <w:rFonts w:ascii="Times New Roman" w:hAnsi="Times New Roman"/>
          <w:sz w:val="26"/>
          <w:szCs w:val="26"/>
        </w:rPr>
        <w:t>Thumb2 16/32-bit code</w:t>
      </w:r>
    </w:p>
    <w:p w14:paraId="27234AC8"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hAnsi="Times New Roman"/>
          <w:sz w:val="26"/>
          <w:szCs w:val="26"/>
        </w:rPr>
      </w:pPr>
      <w:r w:rsidRPr="006B4A3C">
        <w:rPr>
          <w:rFonts w:ascii="Times New Roman" w:hAnsi="Times New Roman"/>
          <w:sz w:val="26"/>
          <w:szCs w:val="26"/>
        </w:rPr>
        <w:t xml:space="preserve">Flash: 256KB, </w:t>
      </w:r>
      <w:r w:rsidRPr="006B4A3C">
        <w:rPr>
          <w:rFonts w:ascii="Times New Roman" w:eastAsia="Times New Roman" w:hAnsi="Times New Roman"/>
          <w:sz w:val="26"/>
          <w:szCs w:val="26"/>
        </w:rPr>
        <w:t xml:space="preserve">SRAM: 32KB, </w:t>
      </w:r>
      <w:r w:rsidRPr="006B4A3C">
        <w:rPr>
          <w:rFonts w:ascii="Times New Roman" w:hAnsi="Times New Roman"/>
          <w:sz w:val="26"/>
          <w:szCs w:val="26"/>
        </w:rPr>
        <w:t>EEPROM: 2KB</w:t>
      </w:r>
    </w:p>
    <w:p w14:paraId="0FF89B8C"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hAnsi="Times New Roman"/>
          <w:sz w:val="26"/>
          <w:szCs w:val="26"/>
        </w:rPr>
      </w:pPr>
      <w:r>
        <w:rPr>
          <w:rFonts w:ascii="Times New Roman" w:hAnsi="Times New Roman"/>
          <w:sz w:val="26"/>
          <w:szCs w:val="26"/>
        </w:rPr>
        <w:t>Tốc độ</w:t>
      </w:r>
      <w:r w:rsidRPr="006B4A3C">
        <w:rPr>
          <w:rFonts w:ascii="Times New Roman" w:hAnsi="Times New Roman"/>
          <w:sz w:val="26"/>
          <w:szCs w:val="26"/>
        </w:rPr>
        <w:t>: Up to 80MHz</w:t>
      </w:r>
    </w:p>
    <w:p w14:paraId="4F7408E0"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hAnsi="Times New Roman"/>
          <w:sz w:val="26"/>
          <w:szCs w:val="26"/>
        </w:rPr>
      </w:pPr>
      <w:r w:rsidRPr="006B4A3C">
        <w:rPr>
          <w:rFonts w:ascii="Times New Roman" w:hAnsi="Times New Roman"/>
          <w:sz w:val="26"/>
          <w:szCs w:val="26"/>
        </w:rPr>
        <w:t>PWM: 16 chanels</w:t>
      </w:r>
    </w:p>
    <w:p w14:paraId="31854A00" w14:textId="77777777" w:rsidR="000C6C8D" w:rsidRPr="006B4A3C" w:rsidRDefault="000C6C8D" w:rsidP="000C6C8D">
      <w:pPr>
        <w:pStyle w:val="ListParagraph"/>
        <w:numPr>
          <w:ilvl w:val="0"/>
          <w:numId w:val="6"/>
        </w:numPr>
        <w:shd w:val="clear" w:color="auto" w:fill="FFFFFF"/>
        <w:spacing w:line="360" w:lineRule="auto"/>
        <w:jc w:val="both"/>
        <w:textAlignment w:val="baseline"/>
        <w:rPr>
          <w:rFonts w:ascii="Times New Roman" w:hAnsi="Times New Roman"/>
          <w:sz w:val="26"/>
          <w:szCs w:val="26"/>
        </w:rPr>
      </w:pPr>
      <w:r w:rsidRPr="006B4A3C">
        <w:rPr>
          <w:rFonts w:ascii="Times New Roman" w:hAnsi="Times New Roman"/>
          <w:sz w:val="26"/>
          <w:szCs w:val="26"/>
        </w:rPr>
        <w:t>ADC: 12bits – 12 chanels</w:t>
      </w:r>
    </w:p>
    <w:p w14:paraId="6174A68F" w14:textId="77777777" w:rsidR="000C6C8D" w:rsidRPr="00316766" w:rsidRDefault="000C6C8D" w:rsidP="000C6C8D">
      <w:pPr>
        <w:pStyle w:val="ListParagraph"/>
        <w:numPr>
          <w:ilvl w:val="0"/>
          <w:numId w:val="6"/>
        </w:numPr>
        <w:shd w:val="clear" w:color="auto" w:fill="FFFFFF"/>
        <w:spacing w:line="360" w:lineRule="auto"/>
        <w:jc w:val="both"/>
        <w:textAlignment w:val="baseline"/>
        <w:rPr>
          <w:rFonts w:ascii="Times New Roman" w:hAnsi="Times New Roman" w:cs="Times New Roman"/>
        </w:rPr>
      </w:pPr>
      <w:r w:rsidRPr="00316766">
        <w:rPr>
          <w:rFonts w:ascii="Times New Roman" w:hAnsi="Times New Roman"/>
          <w:sz w:val="26"/>
          <w:szCs w:val="26"/>
        </w:rPr>
        <w:lastRenderedPageBreak/>
        <w:t>Giao tiếp: SSI/SPI, I2C, UART, USB, CAN</w:t>
      </w:r>
    </w:p>
    <w:p w14:paraId="0DFC1D3C" w14:textId="77777777" w:rsidR="00A959B3" w:rsidRPr="009A5701" w:rsidRDefault="00A959B3" w:rsidP="00A959B3">
      <w:pPr>
        <w:pStyle w:val="ListParagraph"/>
        <w:tabs>
          <w:tab w:val="left" w:pos="1035"/>
        </w:tabs>
        <w:spacing w:line="360" w:lineRule="auto"/>
        <w:rPr>
          <w:rFonts w:ascii="Times New Roman" w:hAnsi="Times New Roman" w:cs="Times New Roman"/>
          <w:sz w:val="26"/>
          <w:szCs w:val="26"/>
        </w:rPr>
      </w:pPr>
    </w:p>
    <w:p w14:paraId="248F8857" w14:textId="77777777" w:rsidR="008F4ECF" w:rsidRDefault="00A959B3" w:rsidP="000C6C8D">
      <w:pPr>
        <w:pStyle w:val="ListParagraph"/>
        <w:tabs>
          <w:tab w:val="left" w:pos="1035"/>
        </w:tabs>
        <w:spacing w:line="360" w:lineRule="auto"/>
        <w:jc w:val="center"/>
        <w:rPr>
          <w:rStyle w:val="Heading1Char"/>
          <w:rFonts w:ascii="Times New Roman" w:hAnsi="Times New Roman" w:cs="Times New Roman"/>
          <w:color w:val="auto"/>
          <w:sz w:val="26"/>
          <w:szCs w:val="26"/>
        </w:rPr>
      </w:pPr>
      <w:r w:rsidRPr="009A5701">
        <w:rPr>
          <w:rFonts w:ascii="Times New Roman" w:hAnsi="Times New Roman" w:cs="Times New Roman"/>
          <w:noProof/>
        </w:rPr>
        <w:drawing>
          <wp:inline distT="0" distB="0" distL="0" distR="0" wp14:anchorId="7CCF10E5" wp14:editId="1CC9EAA1">
            <wp:extent cx="4781550" cy="282892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stretch>
                      <a:fillRect/>
                    </a:stretch>
                  </pic:blipFill>
                  <pic:spPr>
                    <a:xfrm>
                      <a:off x="0" y="0"/>
                      <a:ext cx="4781550" cy="2828925"/>
                    </a:xfrm>
                    <a:prstGeom prst="rect">
                      <a:avLst/>
                    </a:prstGeom>
                  </pic:spPr>
                </pic:pic>
              </a:graphicData>
            </a:graphic>
          </wp:inline>
        </w:drawing>
      </w:r>
      <w:bookmarkStart w:id="399" w:name="_Toc455101846"/>
    </w:p>
    <w:p w14:paraId="08E15195" w14:textId="1B279C78" w:rsidR="00AA2F5B" w:rsidRDefault="002B6FA1" w:rsidP="000C6C8D">
      <w:pPr>
        <w:pStyle w:val="ListParagraph"/>
        <w:tabs>
          <w:tab w:val="left" w:pos="1035"/>
        </w:tabs>
        <w:spacing w:line="360" w:lineRule="auto"/>
        <w:jc w:val="center"/>
        <w:rPr>
          <w:rFonts w:ascii="Times New Roman" w:hAnsi="Times New Roman" w:cs="Times New Roman"/>
          <w:noProof/>
          <w:sz w:val="26"/>
          <w:szCs w:val="26"/>
        </w:rPr>
      </w:pPr>
      <w:r>
        <w:rPr>
          <w:rStyle w:val="Heading1Char"/>
          <w:rFonts w:ascii="Times New Roman" w:hAnsi="Times New Roman" w:cs="Times New Roman"/>
          <w:color w:val="auto"/>
          <w:sz w:val="26"/>
          <w:szCs w:val="26"/>
        </w:rPr>
        <w:t xml:space="preserve">Hình </w:t>
      </w:r>
      <w:r w:rsidR="00092BFD" w:rsidRPr="00316766">
        <w:rPr>
          <w:rStyle w:val="Heading1Char"/>
          <w:rFonts w:ascii="Times New Roman" w:hAnsi="Times New Roman" w:cs="Times New Roman"/>
          <w:color w:val="auto"/>
          <w:sz w:val="26"/>
          <w:szCs w:val="26"/>
        </w:rPr>
        <w:t>2.19</w:t>
      </w:r>
      <w:r w:rsidR="00A959B3" w:rsidRPr="00316766">
        <w:rPr>
          <w:rStyle w:val="Heading1Char"/>
          <w:rFonts w:ascii="Times New Roman" w:hAnsi="Times New Roman" w:cs="Times New Roman"/>
          <w:color w:val="auto"/>
          <w:sz w:val="26"/>
          <w:szCs w:val="26"/>
        </w:rPr>
        <w:t xml:space="preserve"> Tổng quan về Kit Tiva LaunchPad 123</w:t>
      </w:r>
      <w:bookmarkEnd w:id="399"/>
    </w:p>
    <w:p w14:paraId="138E8874" w14:textId="249042FE" w:rsidR="00C46DEB" w:rsidRDefault="00316766" w:rsidP="00C46DEB">
      <w:pPr>
        <w:tabs>
          <w:tab w:val="left" w:pos="1035"/>
        </w:tabs>
        <w:spacing w:line="360" w:lineRule="auto"/>
        <w:rPr>
          <w:rFonts w:ascii="Times New Roman" w:hAnsi="Times New Roman"/>
          <w:sz w:val="26"/>
          <w:szCs w:val="26"/>
        </w:rPr>
      </w:pPr>
      <w:r>
        <w:rPr>
          <w:rFonts w:ascii="Times New Roman" w:hAnsi="Times New Roman"/>
          <w:sz w:val="26"/>
          <w:szCs w:val="26"/>
        </w:rPr>
        <w:t xml:space="preserve">     </w:t>
      </w:r>
      <w:r w:rsidR="00720C95">
        <w:rPr>
          <w:rFonts w:ascii="Times New Roman" w:hAnsi="Times New Roman"/>
          <w:sz w:val="26"/>
          <w:szCs w:val="26"/>
        </w:rPr>
        <w:t xml:space="preserve">Kit Tivi hỗ trợ băm xung tốt, thường được sử dụng để điều khiển các động cơ </w:t>
      </w:r>
      <w:r>
        <w:rPr>
          <w:rFonts w:ascii="Times New Roman" w:hAnsi="Times New Roman"/>
          <w:sz w:val="26"/>
          <w:szCs w:val="26"/>
        </w:rPr>
        <w:t xml:space="preserve">vừa và </w:t>
      </w:r>
      <w:r w:rsidR="00720C95">
        <w:rPr>
          <w:rFonts w:ascii="Times New Roman" w:hAnsi="Times New Roman"/>
          <w:sz w:val="26"/>
          <w:szCs w:val="26"/>
        </w:rPr>
        <w:t>nhỏ.</w:t>
      </w:r>
      <w:r w:rsidR="00AA2F5B">
        <w:rPr>
          <w:rFonts w:ascii="Times New Roman" w:hAnsi="Times New Roman"/>
          <w:sz w:val="26"/>
          <w:szCs w:val="26"/>
        </w:rPr>
        <w:t xml:space="preserve">  </w:t>
      </w:r>
      <w:r w:rsidR="00C46DEB">
        <w:rPr>
          <w:rFonts w:ascii="Times New Roman" w:hAnsi="Times New Roman"/>
          <w:sz w:val="26"/>
          <w:szCs w:val="26"/>
        </w:rPr>
        <w:t xml:space="preserve">   </w:t>
      </w:r>
    </w:p>
    <w:p w14:paraId="540F3BE0" w14:textId="4FBF8ABB" w:rsidR="00720C95" w:rsidRDefault="00AA2F5B" w:rsidP="00316766">
      <w:pPr>
        <w:tabs>
          <w:tab w:val="left" w:pos="1035"/>
        </w:tabs>
        <w:spacing w:line="360" w:lineRule="auto"/>
        <w:jc w:val="center"/>
        <w:rPr>
          <w:rFonts w:ascii="Times New Roman" w:hAnsi="Times New Roman"/>
          <w:sz w:val="26"/>
          <w:szCs w:val="26"/>
        </w:rPr>
      </w:pPr>
      <w:r>
        <w:rPr>
          <w:rFonts w:ascii="Times New Roman" w:hAnsi="Times New Roman"/>
          <w:sz w:val="26"/>
          <w:szCs w:val="26"/>
        </w:rPr>
        <w:t xml:space="preserve">   </w:t>
      </w:r>
      <w:r w:rsidR="00316766">
        <w:rPr>
          <w:rFonts w:ascii="Times New Roman" w:hAnsi="Times New Roman"/>
          <w:noProof/>
          <w:sz w:val="26"/>
          <w:szCs w:val="26"/>
        </w:rPr>
        <w:drawing>
          <wp:inline distT="0" distB="0" distL="0" distR="0" wp14:anchorId="0C5F744D" wp14:editId="16B56F0D">
            <wp:extent cx="2875978" cy="312928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cARM-P1-TM4C123G-PinDiagram.gif"/>
                    <pic:cNvPicPr/>
                  </pic:nvPicPr>
                  <pic:blipFill>
                    <a:blip r:embed="rId39">
                      <a:extLst>
                        <a:ext uri="{28A0092B-C50C-407E-A947-70E740481C1C}">
                          <a14:useLocalDpi xmlns:a14="http://schemas.microsoft.com/office/drawing/2010/main" val="0"/>
                        </a:ext>
                      </a:extLst>
                    </a:blip>
                    <a:stretch>
                      <a:fillRect/>
                    </a:stretch>
                  </pic:blipFill>
                  <pic:spPr>
                    <a:xfrm>
                      <a:off x="0" y="0"/>
                      <a:ext cx="2927792" cy="3185658"/>
                    </a:xfrm>
                    <a:prstGeom prst="rect">
                      <a:avLst/>
                    </a:prstGeom>
                  </pic:spPr>
                </pic:pic>
              </a:graphicData>
            </a:graphic>
          </wp:inline>
        </w:drawing>
      </w:r>
    </w:p>
    <w:p w14:paraId="201D8AB2" w14:textId="1A64C515" w:rsidR="00316766" w:rsidRDefault="00316766" w:rsidP="00316766">
      <w:pPr>
        <w:pStyle w:val="Heading1"/>
        <w:spacing w:line="360" w:lineRule="auto"/>
        <w:jc w:val="center"/>
        <w:rPr>
          <w:rFonts w:ascii="Times New Roman" w:hAnsi="Times New Roman" w:cs="Times New Roman"/>
          <w:noProof/>
          <w:color w:val="auto"/>
          <w:sz w:val="26"/>
          <w:szCs w:val="26"/>
        </w:rPr>
      </w:pPr>
      <w:bookmarkStart w:id="400" w:name="_Toc473481442"/>
      <w:bookmarkStart w:id="401" w:name="_Toc473481679"/>
      <w:bookmarkStart w:id="402" w:name="_Toc473482197"/>
      <w:bookmarkStart w:id="403" w:name="_Toc473484272"/>
      <w:bookmarkStart w:id="404" w:name="_Toc473484423"/>
      <w:bookmarkStart w:id="405" w:name="_Toc474362498"/>
      <w:bookmarkStart w:id="406" w:name="_Toc474362643"/>
      <w:r w:rsidRPr="00316766">
        <w:rPr>
          <w:rFonts w:ascii="Times New Roman" w:hAnsi="Times New Roman" w:cs="Times New Roman"/>
          <w:color w:val="auto"/>
          <w:sz w:val="26"/>
          <w:szCs w:val="26"/>
        </w:rPr>
        <w:t xml:space="preserve">Hình 2.20 </w:t>
      </w:r>
      <w:r w:rsidRPr="00316766">
        <w:rPr>
          <w:rFonts w:ascii="Times New Roman" w:hAnsi="Times New Roman" w:cs="Times New Roman"/>
          <w:noProof/>
          <w:color w:val="auto"/>
          <w:sz w:val="26"/>
          <w:szCs w:val="26"/>
        </w:rPr>
        <w:t>Dạng đóng gói của Kit Tiva</w:t>
      </w:r>
      <w:bookmarkEnd w:id="400"/>
      <w:bookmarkEnd w:id="401"/>
      <w:bookmarkEnd w:id="402"/>
      <w:bookmarkEnd w:id="403"/>
      <w:bookmarkEnd w:id="404"/>
      <w:bookmarkEnd w:id="405"/>
      <w:bookmarkEnd w:id="406"/>
    </w:p>
    <w:p w14:paraId="4D66C2B2" w14:textId="77777777" w:rsidR="000C6C8D" w:rsidRPr="000C6C8D" w:rsidRDefault="000C6C8D" w:rsidP="000C6C8D"/>
    <w:p w14:paraId="0183DA0E" w14:textId="77777777" w:rsidR="00316766" w:rsidRPr="00316766" w:rsidRDefault="00A959B3" w:rsidP="000C6C8D">
      <w:pPr>
        <w:pStyle w:val="ListParagraph"/>
        <w:numPr>
          <w:ilvl w:val="2"/>
          <w:numId w:val="36"/>
        </w:numPr>
        <w:shd w:val="clear" w:color="auto" w:fill="FFFFFF"/>
        <w:spacing w:line="360" w:lineRule="auto"/>
        <w:jc w:val="both"/>
        <w:textAlignment w:val="baseline"/>
        <w:rPr>
          <w:rFonts w:ascii="Times New Roman" w:hAnsi="Times New Roman"/>
          <w:sz w:val="26"/>
          <w:szCs w:val="26"/>
        </w:rPr>
      </w:pPr>
      <w:r w:rsidRPr="00316766">
        <w:rPr>
          <w:rFonts w:ascii="Times New Roman" w:hAnsi="Times New Roman"/>
          <w:b/>
          <w:color w:val="000000" w:themeColor="text1"/>
          <w:sz w:val="26"/>
          <w:szCs w:val="26"/>
        </w:rPr>
        <w:lastRenderedPageBreak/>
        <w:t>Mạch GPS SiRF III tích hợp Angten</w:t>
      </w:r>
    </w:p>
    <w:p w14:paraId="5A94FE35" w14:textId="77777777" w:rsidR="00316766" w:rsidRDefault="00092BFD" w:rsidP="000C6C8D">
      <w:pPr>
        <w:shd w:val="clear" w:color="auto" w:fill="FFFFFF"/>
        <w:spacing w:line="360" w:lineRule="auto"/>
        <w:ind w:left="330"/>
        <w:jc w:val="both"/>
        <w:textAlignment w:val="baseline"/>
        <w:rPr>
          <w:rFonts w:ascii="Times New Roman" w:hAnsi="Times New Roman"/>
          <w:sz w:val="26"/>
          <w:szCs w:val="26"/>
        </w:rPr>
      </w:pPr>
      <w:r w:rsidRPr="00316766">
        <w:rPr>
          <w:rFonts w:ascii="Times New Roman" w:hAnsi="Times New Roman"/>
          <w:sz w:val="26"/>
          <w:szCs w:val="26"/>
        </w:rPr>
        <w:t xml:space="preserve">     </w:t>
      </w:r>
      <w:r w:rsidR="00A959B3" w:rsidRPr="00316766">
        <w:rPr>
          <w:rFonts w:ascii="Times New Roman" w:hAnsi="Times New Roman"/>
          <w:sz w:val="26"/>
          <w:szCs w:val="26"/>
        </w:rPr>
        <w:t xml:space="preserve">Mạch GPS SiRF III tích hợp Angten có kích thước nhỏ gọn, giá thành hợp lý. </w:t>
      </w:r>
    </w:p>
    <w:p w14:paraId="7DBBADB7" w14:textId="77777777" w:rsidR="00316766" w:rsidRDefault="00A959B3" w:rsidP="000C6C8D">
      <w:pPr>
        <w:shd w:val="clear" w:color="auto" w:fill="FFFFFF"/>
        <w:spacing w:line="360" w:lineRule="auto"/>
        <w:ind w:left="330"/>
        <w:jc w:val="both"/>
        <w:textAlignment w:val="baseline"/>
        <w:rPr>
          <w:rFonts w:ascii="Times New Roman" w:hAnsi="Times New Roman"/>
          <w:sz w:val="26"/>
          <w:szCs w:val="26"/>
        </w:rPr>
      </w:pPr>
      <w:r w:rsidRPr="00316766">
        <w:rPr>
          <w:rFonts w:ascii="Times New Roman" w:hAnsi="Times New Roman"/>
          <w:sz w:val="26"/>
          <w:szCs w:val="26"/>
        </w:rPr>
        <w:t xml:space="preserve">Mạch có thiết kế chắc chắn, vỏ sắt chống nhiễu cho độ ổn định và độ bền cao nhất. </w:t>
      </w:r>
    </w:p>
    <w:p w14:paraId="58AFBD2F" w14:textId="24043B32" w:rsidR="00A959B3" w:rsidRPr="00316766" w:rsidRDefault="00A959B3" w:rsidP="000C6C8D">
      <w:pPr>
        <w:shd w:val="clear" w:color="auto" w:fill="FFFFFF"/>
        <w:spacing w:line="360" w:lineRule="auto"/>
        <w:ind w:left="330"/>
        <w:jc w:val="both"/>
        <w:textAlignment w:val="baseline"/>
        <w:rPr>
          <w:rFonts w:ascii="Times New Roman" w:hAnsi="Times New Roman"/>
          <w:sz w:val="26"/>
          <w:szCs w:val="26"/>
        </w:rPr>
      </w:pPr>
      <w:r w:rsidRPr="00316766">
        <w:rPr>
          <w:rFonts w:ascii="Times New Roman" w:hAnsi="Times New Roman"/>
          <w:sz w:val="26"/>
          <w:szCs w:val="26"/>
        </w:rPr>
        <w:t>Mạch GPS SiRF III sử dụng dòng chip SiRF III của hãng SiRF Technology cho độ ổn định cao, khả năng bắt sóng mạnh và ổn định, thích hợp cho các ứng dụng định vị với chi phí thấp.</w:t>
      </w:r>
    </w:p>
    <w:p w14:paraId="2A72ED54" w14:textId="4C9FD33C" w:rsidR="00643AD1" w:rsidRDefault="00643AD1" w:rsidP="00316766">
      <w:pPr>
        <w:tabs>
          <w:tab w:val="left" w:pos="4095"/>
        </w:tabs>
        <w:spacing w:line="360" w:lineRule="auto"/>
        <w:jc w:val="both"/>
        <w:rPr>
          <w:rFonts w:ascii="Times New Roman" w:hAnsi="Times New Roman"/>
          <w:sz w:val="26"/>
          <w:szCs w:val="26"/>
        </w:rPr>
      </w:pPr>
      <w:r>
        <w:rPr>
          <w:rFonts w:ascii="Times New Roman" w:hAnsi="Times New Roman"/>
          <w:sz w:val="26"/>
          <w:szCs w:val="26"/>
        </w:rPr>
        <w:t xml:space="preserve">     </w:t>
      </w:r>
      <w:r w:rsidR="00316766">
        <w:rPr>
          <w:rFonts w:ascii="Times New Roman" w:hAnsi="Times New Roman"/>
          <w:sz w:val="26"/>
          <w:szCs w:val="26"/>
        </w:rPr>
        <w:t xml:space="preserve">     </w:t>
      </w:r>
      <w:r w:rsidRPr="009A5701">
        <w:rPr>
          <w:rFonts w:ascii="Times New Roman" w:hAnsi="Times New Roman"/>
          <w:sz w:val="26"/>
          <w:szCs w:val="26"/>
        </w:rPr>
        <w:t>Thông số kĩ thuật</w:t>
      </w:r>
      <w:r>
        <w:rPr>
          <w:rFonts w:ascii="Times New Roman" w:hAnsi="Times New Roman"/>
          <w:sz w:val="26"/>
          <w:szCs w:val="26"/>
        </w:rPr>
        <w:t>:</w:t>
      </w:r>
    </w:p>
    <w:p w14:paraId="16076A0A" w14:textId="77777777" w:rsidR="00643AD1" w:rsidRPr="00092BFD" w:rsidRDefault="00643AD1" w:rsidP="001C226A">
      <w:pPr>
        <w:pStyle w:val="ListParagraph"/>
        <w:numPr>
          <w:ilvl w:val="0"/>
          <w:numId w:val="6"/>
        </w:numPr>
        <w:tabs>
          <w:tab w:val="left" w:pos="4095"/>
        </w:tabs>
        <w:spacing w:line="360" w:lineRule="auto"/>
        <w:jc w:val="both"/>
        <w:rPr>
          <w:rFonts w:ascii="Times New Roman" w:hAnsi="Times New Roman"/>
          <w:noProof/>
          <w:color w:val="000000" w:themeColor="text1"/>
          <w:sz w:val="26"/>
          <w:szCs w:val="26"/>
        </w:rPr>
      </w:pPr>
      <w:r w:rsidRPr="00092BFD">
        <w:rPr>
          <w:rFonts w:ascii="Times New Roman" w:hAnsi="Times New Roman"/>
          <w:noProof/>
          <w:color w:val="000000" w:themeColor="text1"/>
          <w:sz w:val="26"/>
          <w:szCs w:val="26"/>
        </w:rPr>
        <w:t>Nguồn điện sử dụng</w:t>
      </w:r>
      <w:r>
        <w:rPr>
          <w:rFonts w:ascii="Times New Roman" w:hAnsi="Times New Roman"/>
          <w:noProof/>
          <w:color w:val="000000" w:themeColor="text1"/>
          <w:sz w:val="26"/>
          <w:szCs w:val="26"/>
        </w:rPr>
        <w:t xml:space="preserve">: </w:t>
      </w:r>
      <w:r w:rsidRPr="009A5701">
        <w:rPr>
          <w:rFonts w:ascii="Times New Roman" w:hAnsi="Times New Roman" w:cs="Times New Roman"/>
          <w:sz w:val="26"/>
          <w:szCs w:val="26"/>
        </w:rPr>
        <w:t>3.3 – 5VDC</w:t>
      </w:r>
    </w:p>
    <w:p w14:paraId="357BAFCA" w14:textId="77777777" w:rsidR="00643AD1" w:rsidRDefault="00643AD1" w:rsidP="001C226A">
      <w:pPr>
        <w:pStyle w:val="ListParagraph"/>
        <w:numPr>
          <w:ilvl w:val="0"/>
          <w:numId w:val="6"/>
        </w:numPr>
        <w:tabs>
          <w:tab w:val="left" w:pos="4095"/>
        </w:tabs>
        <w:spacing w:line="360" w:lineRule="auto"/>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t>Dòng tiêu thụ: 50 mA</w:t>
      </w:r>
    </w:p>
    <w:p w14:paraId="6513AE06" w14:textId="77777777" w:rsidR="00643AD1" w:rsidRPr="009A5701" w:rsidRDefault="00643AD1" w:rsidP="001C226A">
      <w:pPr>
        <w:pStyle w:val="ListParagraph"/>
        <w:numPr>
          <w:ilvl w:val="0"/>
          <w:numId w:val="6"/>
        </w:numPr>
        <w:spacing w:line="360" w:lineRule="auto"/>
        <w:jc w:val="both"/>
        <w:rPr>
          <w:rFonts w:ascii="Times New Roman" w:hAnsi="Times New Roman" w:cs="Times New Roman"/>
          <w:sz w:val="26"/>
          <w:szCs w:val="26"/>
        </w:rPr>
      </w:pPr>
      <w:r w:rsidRPr="00092BFD">
        <w:rPr>
          <w:rFonts w:ascii="Times New Roman" w:hAnsi="Times New Roman"/>
          <w:noProof/>
          <w:color w:val="000000" w:themeColor="text1"/>
          <w:sz w:val="26"/>
          <w:szCs w:val="26"/>
        </w:rPr>
        <w:t>Chuẩn giao tiếp UART TTL</w:t>
      </w:r>
      <w:r>
        <w:rPr>
          <w:rFonts w:ascii="Times New Roman" w:hAnsi="Times New Roman"/>
          <w:noProof/>
          <w:color w:val="000000" w:themeColor="text1"/>
          <w:sz w:val="26"/>
          <w:szCs w:val="26"/>
        </w:rPr>
        <w:t xml:space="preserve">, </w:t>
      </w:r>
      <w:r>
        <w:rPr>
          <w:rFonts w:ascii="Times New Roman" w:hAnsi="Times New Roman" w:cs="Times New Roman"/>
          <w:sz w:val="26"/>
          <w:szCs w:val="26"/>
        </w:rPr>
        <w:t>b</w:t>
      </w:r>
      <w:r w:rsidRPr="009A5701">
        <w:rPr>
          <w:rFonts w:ascii="Times New Roman" w:hAnsi="Times New Roman" w:cs="Times New Roman"/>
          <w:sz w:val="26"/>
          <w:szCs w:val="26"/>
        </w:rPr>
        <w:t>audrate default 9600, optional</w:t>
      </w:r>
    </w:p>
    <w:p w14:paraId="789C97A7" w14:textId="279476D3" w:rsidR="00643AD1" w:rsidRPr="00643AD1" w:rsidRDefault="00643AD1" w:rsidP="001C226A">
      <w:pPr>
        <w:pStyle w:val="ListParagraph"/>
        <w:numPr>
          <w:ilvl w:val="0"/>
          <w:numId w:val="6"/>
        </w:numPr>
        <w:tabs>
          <w:tab w:val="left" w:pos="4095"/>
        </w:tabs>
        <w:spacing w:line="360" w:lineRule="auto"/>
        <w:jc w:val="both"/>
        <w:rPr>
          <w:rFonts w:ascii="Times New Roman" w:hAnsi="Times New Roman" w:cs="Times New Roman"/>
          <w:sz w:val="26"/>
          <w:szCs w:val="26"/>
        </w:rPr>
      </w:pPr>
      <w:r w:rsidRPr="00643AD1">
        <w:rPr>
          <w:rFonts w:ascii="Times New Roman" w:hAnsi="Times New Roman"/>
          <w:noProof/>
          <w:color w:val="000000" w:themeColor="text1"/>
          <w:sz w:val="26"/>
          <w:szCs w:val="26"/>
        </w:rPr>
        <w:t xml:space="preserve">Xung clock chuẩn: </w:t>
      </w:r>
      <w:r w:rsidRPr="00643AD1">
        <w:rPr>
          <w:rFonts w:ascii="Times New Roman" w:hAnsi="Times New Roman" w:cs="Times New Roman"/>
          <w:sz w:val="26"/>
          <w:szCs w:val="26"/>
        </w:rPr>
        <w:t>0.25 Hz – 1 KHz</w:t>
      </w:r>
    </w:p>
    <w:p w14:paraId="68F9A237" w14:textId="77777777" w:rsidR="00A959B3" w:rsidRPr="009A5701" w:rsidRDefault="00A959B3" w:rsidP="00A959B3">
      <w:pPr>
        <w:spacing w:line="360" w:lineRule="auto"/>
        <w:ind w:firstLine="720"/>
        <w:jc w:val="center"/>
        <w:rPr>
          <w:rFonts w:ascii="Times New Roman" w:hAnsi="Times New Roman"/>
          <w:color w:val="000000" w:themeColor="text1"/>
          <w:sz w:val="26"/>
          <w:szCs w:val="26"/>
        </w:rPr>
      </w:pPr>
      <w:r w:rsidRPr="009A5701">
        <w:rPr>
          <w:rFonts w:ascii="Times New Roman" w:hAnsi="Times New Roman"/>
          <w:noProof/>
          <w:sz w:val="26"/>
          <w:szCs w:val="26"/>
        </w:rPr>
        <w:drawing>
          <wp:inline distT="0" distB="0" distL="0" distR="0" wp14:anchorId="47D678C9" wp14:editId="626974FB">
            <wp:extent cx="3746878" cy="19335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762431" cy="1941601"/>
                    </a:xfrm>
                    <a:prstGeom prst="rect">
                      <a:avLst/>
                    </a:prstGeom>
                    <a:noFill/>
                    <a:ln w="9525">
                      <a:noFill/>
                      <a:miter lim="800000"/>
                      <a:headEnd/>
                      <a:tailEnd/>
                    </a:ln>
                  </pic:spPr>
                </pic:pic>
              </a:graphicData>
            </a:graphic>
          </wp:inline>
        </w:drawing>
      </w:r>
    </w:p>
    <w:p w14:paraId="4BD118A2" w14:textId="458701C8" w:rsidR="00A959B3" w:rsidRPr="00316766" w:rsidRDefault="00316766" w:rsidP="00316766">
      <w:pPr>
        <w:pStyle w:val="Heading1"/>
        <w:spacing w:line="360" w:lineRule="auto"/>
        <w:jc w:val="center"/>
        <w:rPr>
          <w:rFonts w:ascii="Times New Roman" w:hAnsi="Times New Roman" w:cs="Times New Roman"/>
          <w:noProof/>
          <w:color w:val="auto"/>
          <w:sz w:val="26"/>
          <w:szCs w:val="26"/>
        </w:rPr>
      </w:pPr>
      <w:bookmarkStart w:id="407" w:name="_Toc473481443"/>
      <w:bookmarkStart w:id="408" w:name="_Toc473481680"/>
      <w:bookmarkStart w:id="409" w:name="_Toc473482198"/>
      <w:bookmarkStart w:id="410" w:name="_Toc473484273"/>
      <w:bookmarkStart w:id="411" w:name="_Toc473484424"/>
      <w:bookmarkStart w:id="412" w:name="_Toc474362499"/>
      <w:bookmarkStart w:id="413" w:name="_Toc474362644"/>
      <w:r w:rsidRPr="00316766">
        <w:rPr>
          <w:rFonts w:ascii="Times New Roman" w:hAnsi="Times New Roman" w:cs="Times New Roman"/>
          <w:color w:val="auto"/>
          <w:sz w:val="26"/>
          <w:szCs w:val="26"/>
        </w:rPr>
        <w:t>Hình 2.21</w:t>
      </w:r>
      <w:r w:rsidR="00A959B3" w:rsidRPr="00316766">
        <w:rPr>
          <w:rFonts w:ascii="Times New Roman" w:hAnsi="Times New Roman" w:cs="Times New Roman"/>
          <w:color w:val="auto"/>
          <w:sz w:val="26"/>
          <w:szCs w:val="26"/>
        </w:rPr>
        <w:t xml:space="preserve"> </w:t>
      </w:r>
      <w:r w:rsidR="00A959B3" w:rsidRPr="00316766">
        <w:rPr>
          <w:rFonts w:ascii="Times New Roman" w:hAnsi="Times New Roman" w:cs="Times New Roman"/>
          <w:noProof/>
          <w:color w:val="auto"/>
          <w:sz w:val="26"/>
          <w:szCs w:val="26"/>
        </w:rPr>
        <w:t>Mạch GPS SiRF tích hợp Angten</w:t>
      </w:r>
      <w:bookmarkEnd w:id="407"/>
      <w:bookmarkEnd w:id="408"/>
      <w:bookmarkEnd w:id="409"/>
      <w:bookmarkEnd w:id="410"/>
      <w:bookmarkEnd w:id="411"/>
      <w:bookmarkEnd w:id="412"/>
      <w:bookmarkEnd w:id="413"/>
    </w:p>
    <w:p w14:paraId="3935E0A2" w14:textId="39394B33" w:rsidR="00A959B3" w:rsidRPr="00643AD1" w:rsidRDefault="00092BFD" w:rsidP="00316766">
      <w:pPr>
        <w:pStyle w:val="Heading3"/>
        <w:spacing w:line="360" w:lineRule="auto"/>
        <w:rPr>
          <w:rFonts w:ascii="Times New Roman" w:hAnsi="Times New Roman" w:cs="Times New Roman"/>
          <w:b/>
          <w:color w:val="auto"/>
          <w:sz w:val="26"/>
          <w:szCs w:val="26"/>
        </w:rPr>
      </w:pPr>
      <w:r w:rsidRPr="00643AD1">
        <w:rPr>
          <w:rFonts w:ascii="Times New Roman" w:hAnsi="Times New Roman" w:cs="Times New Roman"/>
          <w:b/>
          <w:color w:val="auto"/>
          <w:sz w:val="26"/>
          <w:szCs w:val="26"/>
        </w:rPr>
        <w:t xml:space="preserve">     </w:t>
      </w:r>
      <w:bookmarkStart w:id="414" w:name="_Toc473484129"/>
      <w:bookmarkStart w:id="415" w:name="_Toc473484274"/>
      <w:bookmarkStart w:id="416" w:name="_Toc474362500"/>
      <w:bookmarkStart w:id="417" w:name="_Toc474362645"/>
      <w:r w:rsidR="00643AD1" w:rsidRPr="00643AD1">
        <w:rPr>
          <w:rFonts w:ascii="Times New Roman" w:hAnsi="Times New Roman" w:cs="Times New Roman"/>
          <w:b/>
          <w:color w:val="auto"/>
          <w:sz w:val="26"/>
          <w:szCs w:val="26"/>
        </w:rPr>
        <w:t xml:space="preserve">2.11.9 </w:t>
      </w:r>
      <w:r w:rsidR="00A959B3" w:rsidRPr="00643AD1">
        <w:rPr>
          <w:rFonts w:ascii="Times New Roman" w:hAnsi="Times New Roman" w:cs="Times New Roman"/>
          <w:b/>
          <w:color w:val="auto"/>
          <w:sz w:val="26"/>
          <w:szCs w:val="26"/>
        </w:rPr>
        <w:t>Mạch thu phát RF NRF24L01</w:t>
      </w:r>
      <w:bookmarkEnd w:id="414"/>
      <w:bookmarkEnd w:id="415"/>
      <w:bookmarkEnd w:id="416"/>
      <w:bookmarkEnd w:id="417"/>
    </w:p>
    <w:p w14:paraId="5A527CC2" w14:textId="77777777" w:rsidR="000C6C8D" w:rsidRDefault="00092BFD" w:rsidP="000C6C8D">
      <w:pPr>
        <w:spacing w:after="200" w:line="360" w:lineRule="auto"/>
        <w:jc w:val="both"/>
        <w:rPr>
          <w:rFonts w:ascii="Times New Roman" w:hAnsi="Times New Roman"/>
          <w:color w:val="000000" w:themeColor="text1"/>
          <w:sz w:val="26"/>
          <w:szCs w:val="26"/>
        </w:rPr>
      </w:pPr>
      <w:r>
        <w:rPr>
          <w:rFonts w:ascii="Times New Roman" w:hAnsi="Times New Roman"/>
          <w:sz w:val="26"/>
          <w:szCs w:val="26"/>
        </w:rPr>
        <w:t xml:space="preserve">     </w:t>
      </w:r>
      <w:r w:rsidR="00A959B3" w:rsidRPr="00092BFD">
        <w:rPr>
          <w:rFonts w:ascii="Times New Roman" w:hAnsi="Times New Roman"/>
          <w:sz w:val="26"/>
          <w:szCs w:val="26"/>
        </w:rPr>
        <w:t>Modul</w:t>
      </w:r>
      <w:r w:rsidR="00643AD1">
        <w:rPr>
          <w:rFonts w:ascii="Times New Roman" w:hAnsi="Times New Roman"/>
          <w:sz w:val="26"/>
          <w:szCs w:val="26"/>
        </w:rPr>
        <w:t>e</w:t>
      </w:r>
      <w:r w:rsidR="00A959B3" w:rsidRPr="00092BFD">
        <w:rPr>
          <w:rFonts w:ascii="Times New Roman" w:hAnsi="Times New Roman"/>
          <w:sz w:val="26"/>
          <w:szCs w:val="26"/>
        </w:rPr>
        <w:t xml:space="preserve"> RF24L01</w:t>
      </w:r>
      <w:r w:rsidR="00840DAD">
        <w:rPr>
          <w:rFonts w:ascii="Times New Roman" w:hAnsi="Times New Roman"/>
          <w:sz w:val="26"/>
          <w:szCs w:val="26"/>
          <w:vertAlign w:val="superscript"/>
        </w:rPr>
        <w:t>(</w:t>
      </w:r>
      <w:r w:rsidR="00840DAD">
        <w:rPr>
          <w:rStyle w:val="FootnoteReference"/>
          <w:rFonts w:ascii="Times New Roman" w:hAnsi="Times New Roman"/>
          <w:sz w:val="26"/>
          <w:szCs w:val="26"/>
        </w:rPr>
        <w:footnoteReference w:id="7"/>
      </w:r>
      <w:r w:rsidR="00840DAD">
        <w:rPr>
          <w:rFonts w:ascii="Times New Roman" w:hAnsi="Times New Roman"/>
          <w:sz w:val="26"/>
          <w:szCs w:val="26"/>
          <w:vertAlign w:val="superscript"/>
        </w:rPr>
        <w:t>)</w:t>
      </w:r>
      <w:r w:rsidR="00A959B3" w:rsidRPr="00092BFD">
        <w:rPr>
          <w:rFonts w:ascii="Times New Roman" w:hAnsi="Times New Roman"/>
          <w:sz w:val="26"/>
          <w:szCs w:val="26"/>
        </w:rPr>
        <w:t xml:space="preserve"> hoạt động ở tần số sóng ngắn 2.4G</w:t>
      </w:r>
      <w:r w:rsidR="00754470" w:rsidRPr="00092BFD">
        <w:rPr>
          <w:rFonts w:ascii="Times New Roman" w:hAnsi="Times New Roman"/>
          <w:sz w:val="26"/>
          <w:szCs w:val="26"/>
        </w:rPr>
        <w:t>,</w:t>
      </w:r>
      <w:r w:rsidR="00A959B3" w:rsidRPr="00092BFD">
        <w:rPr>
          <w:rFonts w:ascii="Times New Roman" w:hAnsi="Times New Roman"/>
          <w:sz w:val="26"/>
          <w:szCs w:val="26"/>
        </w:rPr>
        <w:t xml:space="preserve"> khả năng truyền dữ liệu tốc độ cao và truyền nhận dữ liệu trong điều kiện môi trường có vật cản. Modul nRF24L01 có 126 kênh truyền giúp việc truyền nhận dữ liệu trên nhiều kênh khác nhau.</w:t>
      </w:r>
      <w:r w:rsidR="00643AD1">
        <w:rPr>
          <w:rFonts w:ascii="Times New Roman" w:hAnsi="Times New Roman"/>
          <w:sz w:val="26"/>
          <w:szCs w:val="26"/>
        </w:rPr>
        <w:t xml:space="preserve"> </w:t>
      </w:r>
      <w:r w:rsidR="00A959B3" w:rsidRPr="00092BFD">
        <w:rPr>
          <w:rFonts w:ascii="Times New Roman" w:hAnsi="Times New Roman"/>
          <w:sz w:val="26"/>
          <w:szCs w:val="26"/>
        </w:rPr>
        <w:t>Modul có khả năng thay đổi công suất phát bằng chương trình, vì vậy có thể hoạt động trong chế độ tiết kiệm năng lượng. Điện áp thường cung cấp là 3.3V nhưng các chân IO tương thích với chuẩn 5V.</w:t>
      </w:r>
      <w:r w:rsidR="004D7A96">
        <w:rPr>
          <w:rFonts w:ascii="Times New Roman" w:hAnsi="Times New Roman"/>
          <w:color w:val="000000" w:themeColor="text1"/>
          <w:sz w:val="26"/>
          <w:szCs w:val="26"/>
        </w:rPr>
        <w:t xml:space="preserve">   </w:t>
      </w:r>
    </w:p>
    <w:p w14:paraId="36384071" w14:textId="29890F52" w:rsidR="004D7A96" w:rsidRDefault="004D7A96" w:rsidP="000C6C8D">
      <w:pPr>
        <w:spacing w:after="200"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Thông số kĩ thuật:</w:t>
      </w:r>
    </w:p>
    <w:p w14:paraId="270D0E49" w14:textId="77777777" w:rsidR="004D7A96" w:rsidRPr="00643AD1" w:rsidRDefault="004D7A96" w:rsidP="001C226A">
      <w:pPr>
        <w:pStyle w:val="ListParagraph"/>
        <w:numPr>
          <w:ilvl w:val="0"/>
          <w:numId w:val="6"/>
        </w:numPr>
        <w:tabs>
          <w:tab w:val="left" w:pos="4050"/>
        </w:tabs>
        <w:spacing w:line="360" w:lineRule="auto"/>
        <w:rPr>
          <w:rFonts w:ascii="Times New Roman" w:hAnsi="Times New Roman"/>
          <w:color w:val="000000" w:themeColor="text1"/>
          <w:sz w:val="26"/>
          <w:szCs w:val="26"/>
        </w:rPr>
      </w:pPr>
      <w:r w:rsidRPr="00643AD1">
        <w:rPr>
          <w:rFonts w:ascii="Times New Roman" w:hAnsi="Times New Roman"/>
          <w:color w:val="000000" w:themeColor="text1"/>
          <w:sz w:val="26"/>
          <w:szCs w:val="26"/>
        </w:rPr>
        <w:t>Điện áp hoạt động</w:t>
      </w:r>
      <w:r>
        <w:rPr>
          <w:rFonts w:ascii="Times New Roman" w:hAnsi="Times New Roman"/>
          <w:color w:val="000000" w:themeColor="text1"/>
          <w:sz w:val="26"/>
          <w:szCs w:val="26"/>
        </w:rPr>
        <w:t xml:space="preserve">: </w:t>
      </w:r>
      <w:r w:rsidRPr="009A5701">
        <w:rPr>
          <w:rFonts w:ascii="Times New Roman" w:hAnsi="Times New Roman" w:cs="Times New Roman"/>
          <w:noProof/>
          <w:sz w:val="26"/>
          <w:szCs w:val="26"/>
        </w:rPr>
        <w:t>1.9 – 3.6V</w:t>
      </w:r>
    </w:p>
    <w:p w14:paraId="3AE9DB30" w14:textId="77777777" w:rsidR="004D7A96" w:rsidRPr="00643AD1" w:rsidRDefault="004D7A96" w:rsidP="001C226A">
      <w:pPr>
        <w:pStyle w:val="ListParagraph"/>
        <w:numPr>
          <w:ilvl w:val="0"/>
          <w:numId w:val="6"/>
        </w:numPr>
        <w:tabs>
          <w:tab w:val="left" w:pos="4050"/>
        </w:tabs>
        <w:spacing w:line="360" w:lineRule="auto"/>
        <w:rPr>
          <w:rFonts w:ascii="Times New Roman" w:hAnsi="Times New Roman"/>
          <w:color w:val="000000" w:themeColor="text1"/>
          <w:sz w:val="26"/>
          <w:szCs w:val="26"/>
        </w:rPr>
      </w:pPr>
      <w:r w:rsidRPr="00643AD1">
        <w:rPr>
          <w:rFonts w:ascii="Times New Roman" w:hAnsi="Times New Roman"/>
          <w:color w:val="000000" w:themeColor="text1"/>
          <w:sz w:val="26"/>
          <w:szCs w:val="26"/>
        </w:rPr>
        <w:t>Công suất phát</w:t>
      </w:r>
      <w:r>
        <w:rPr>
          <w:rFonts w:ascii="Times New Roman" w:hAnsi="Times New Roman"/>
          <w:color w:val="000000" w:themeColor="text1"/>
          <w:sz w:val="26"/>
          <w:szCs w:val="26"/>
        </w:rPr>
        <w:t xml:space="preserve">: </w:t>
      </w:r>
      <w:r w:rsidRPr="009A5701">
        <w:rPr>
          <w:rFonts w:ascii="Times New Roman" w:hAnsi="Times New Roman" w:cs="Times New Roman"/>
          <w:sz w:val="26"/>
          <w:szCs w:val="26"/>
        </w:rPr>
        <w:t>0, -6, -12, -18dBm</w:t>
      </w:r>
    </w:p>
    <w:p w14:paraId="388AA405" w14:textId="77777777" w:rsidR="004D7A96" w:rsidRPr="00643AD1" w:rsidRDefault="004D7A96" w:rsidP="001C226A">
      <w:pPr>
        <w:pStyle w:val="ListParagraph"/>
        <w:numPr>
          <w:ilvl w:val="0"/>
          <w:numId w:val="6"/>
        </w:numPr>
        <w:tabs>
          <w:tab w:val="left" w:pos="4050"/>
        </w:tabs>
        <w:spacing w:line="360" w:lineRule="auto"/>
        <w:rPr>
          <w:rFonts w:ascii="Times New Roman" w:hAnsi="Times New Roman"/>
          <w:color w:val="000000" w:themeColor="text1"/>
          <w:sz w:val="26"/>
          <w:szCs w:val="26"/>
        </w:rPr>
      </w:pPr>
      <w:r w:rsidRPr="00643AD1">
        <w:rPr>
          <w:rFonts w:ascii="Times New Roman" w:hAnsi="Times New Roman" w:cs="Times New Roman"/>
          <w:noProof/>
          <w:sz w:val="26"/>
          <w:szCs w:val="26"/>
        </w:rPr>
        <w:t>RF hoạt động</w:t>
      </w:r>
      <w:r>
        <w:rPr>
          <w:rFonts w:ascii="Times New Roman" w:hAnsi="Times New Roman" w:cs="Times New Roman"/>
          <w:noProof/>
          <w:sz w:val="26"/>
          <w:szCs w:val="26"/>
        </w:rPr>
        <w:t xml:space="preserve">: </w:t>
      </w:r>
      <w:r w:rsidRPr="009A5701">
        <w:rPr>
          <w:rFonts w:ascii="Times New Roman" w:hAnsi="Times New Roman" w:cs="Times New Roman"/>
          <w:sz w:val="26"/>
          <w:szCs w:val="26"/>
        </w:rPr>
        <w:t>Dải tần 2.4G, 126 kênh. Truyền tốc độ cao 1Mbps hoặc 2Mbps</w:t>
      </w:r>
      <w:r>
        <w:rPr>
          <w:rFonts w:ascii="Times New Roman" w:hAnsi="Times New Roman" w:cs="Times New Roman"/>
          <w:sz w:val="26"/>
          <w:szCs w:val="26"/>
        </w:rPr>
        <w:t>.</w:t>
      </w:r>
    </w:p>
    <w:p w14:paraId="3CF7E21B" w14:textId="2C424F61" w:rsidR="004D7A96" w:rsidRPr="004D7A96" w:rsidRDefault="004D7A96" w:rsidP="001C226A">
      <w:pPr>
        <w:pStyle w:val="ListParagraph"/>
        <w:numPr>
          <w:ilvl w:val="0"/>
          <w:numId w:val="6"/>
        </w:numPr>
        <w:tabs>
          <w:tab w:val="left" w:pos="4050"/>
        </w:tabs>
        <w:spacing w:after="200" w:line="360" w:lineRule="auto"/>
        <w:jc w:val="both"/>
        <w:rPr>
          <w:rFonts w:ascii="Times New Roman" w:hAnsi="Times New Roman"/>
          <w:sz w:val="26"/>
          <w:szCs w:val="26"/>
        </w:rPr>
      </w:pPr>
      <w:r w:rsidRPr="004D7A96">
        <w:rPr>
          <w:rFonts w:ascii="Times New Roman" w:hAnsi="Times New Roman"/>
          <w:color w:val="000000" w:themeColor="text1"/>
          <w:sz w:val="26"/>
          <w:szCs w:val="26"/>
        </w:rPr>
        <w:t xml:space="preserve">Giao tiếp: </w:t>
      </w:r>
      <w:r w:rsidRPr="004D7A96">
        <w:rPr>
          <w:rFonts w:ascii="Times New Roman" w:hAnsi="Times New Roman" w:cs="Times New Roman"/>
          <w:noProof/>
          <w:sz w:val="26"/>
          <w:szCs w:val="26"/>
        </w:rPr>
        <w:t>4 pin SPI, tốc độ tối đa 8Mbps. 3 – 12 byte trên một khung truyền.</w:t>
      </w:r>
    </w:p>
    <w:p w14:paraId="35BDD1B3" w14:textId="77777777" w:rsidR="00A959B3" w:rsidRPr="009A5701" w:rsidRDefault="00A959B3" w:rsidP="00A959B3">
      <w:pPr>
        <w:pStyle w:val="ListParagraph"/>
        <w:spacing w:after="200" w:line="360" w:lineRule="auto"/>
        <w:ind w:left="1080"/>
        <w:jc w:val="center"/>
        <w:rPr>
          <w:rFonts w:ascii="Times New Roman" w:hAnsi="Times New Roman" w:cs="Times New Roman"/>
          <w:sz w:val="26"/>
          <w:szCs w:val="26"/>
        </w:rPr>
      </w:pPr>
      <w:r w:rsidRPr="009A5701">
        <w:rPr>
          <w:rFonts w:ascii="Times New Roman" w:hAnsi="Times New Roman" w:cs="Times New Roman"/>
          <w:noProof/>
        </w:rPr>
        <w:drawing>
          <wp:inline distT="0" distB="0" distL="0" distR="0" wp14:anchorId="2053FC92" wp14:editId="21B08053">
            <wp:extent cx="2733675" cy="186454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3675" cy="1864544"/>
                    </a:xfrm>
                    <a:prstGeom prst="rect">
                      <a:avLst/>
                    </a:prstGeom>
                  </pic:spPr>
                </pic:pic>
              </a:graphicData>
            </a:graphic>
          </wp:inline>
        </w:drawing>
      </w:r>
    </w:p>
    <w:p w14:paraId="4E228CAE" w14:textId="2772C7FB" w:rsidR="00A959B3" w:rsidRPr="009142DD" w:rsidRDefault="00A959B3" w:rsidP="009142DD">
      <w:pPr>
        <w:pStyle w:val="Heading1"/>
        <w:spacing w:line="360" w:lineRule="auto"/>
        <w:jc w:val="center"/>
        <w:rPr>
          <w:rFonts w:ascii="Times New Roman" w:hAnsi="Times New Roman" w:cs="Times New Roman"/>
          <w:color w:val="auto"/>
          <w:sz w:val="26"/>
          <w:szCs w:val="26"/>
        </w:rPr>
      </w:pPr>
      <w:bookmarkStart w:id="418" w:name="_Toc473481445"/>
      <w:bookmarkStart w:id="419" w:name="_Toc473481682"/>
      <w:bookmarkStart w:id="420" w:name="_Toc473482200"/>
      <w:bookmarkStart w:id="421" w:name="_Toc473484275"/>
      <w:bookmarkStart w:id="422" w:name="_Toc473484426"/>
      <w:bookmarkStart w:id="423" w:name="_Toc474362501"/>
      <w:bookmarkStart w:id="424" w:name="_Toc474362646"/>
      <w:r w:rsidRPr="009142DD">
        <w:rPr>
          <w:rFonts w:ascii="Times New Roman" w:hAnsi="Times New Roman" w:cs="Times New Roman"/>
          <w:color w:val="auto"/>
          <w:sz w:val="26"/>
          <w:szCs w:val="26"/>
        </w:rPr>
        <w:t xml:space="preserve">Hình </w:t>
      </w:r>
      <w:r w:rsidR="00643AD1" w:rsidRPr="009142DD">
        <w:rPr>
          <w:rFonts w:ascii="Times New Roman" w:hAnsi="Times New Roman" w:cs="Times New Roman"/>
          <w:color w:val="auto"/>
          <w:sz w:val="26"/>
          <w:szCs w:val="26"/>
        </w:rPr>
        <w:t>2.2</w:t>
      </w:r>
      <w:r w:rsidR="00A72D67">
        <w:rPr>
          <w:rFonts w:ascii="Times New Roman" w:hAnsi="Times New Roman" w:cs="Times New Roman"/>
          <w:color w:val="auto"/>
          <w:sz w:val="26"/>
          <w:szCs w:val="26"/>
        </w:rPr>
        <w:t>2</w:t>
      </w:r>
      <w:r w:rsidRPr="009142DD">
        <w:rPr>
          <w:rFonts w:ascii="Times New Roman" w:hAnsi="Times New Roman" w:cs="Times New Roman"/>
          <w:color w:val="auto"/>
          <w:sz w:val="26"/>
          <w:szCs w:val="26"/>
        </w:rPr>
        <w:t xml:space="preserve"> Mạch thu phát RF NRF24L01</w:t>
      </w:r>
      <w:bookmarkEnd w:id="418"/>
      <w:bookmarkEnd w:id="419"/>
      <w:bookmarkEnd w:id="420"/>
      <w:bookmarkEnd w:id="421"/>
      <w:bookmarkEnd w:id="422"/>
      <w:bookmarkEnd w:id="423"/>
      <w:bookmarkEnd w:id="424"/>
    </w:p>
    <w:p w14:paraId="6B534545" w14:textId="1B14AD07" w:rsidR="00A959B3" w:rsidRPr="009A5701" w:rsidRDefault="00C305A3" w:rsidP="009142DD">
      <w:pPr>
        <w:pStyle w:val="Heading3"/>
        <w:numPr>
          <w:ilvl w:val="2"/>
          <w:numId w:val="34"/>
        </w:numPr>
        <w:spacing w:line="360" w:lineRule="auto"/>
        <w:rPr>
          <w:rFonts w:ascii="Times New Roman" w:hAnsi="Times New Roman" w:cs="Times New Roman"/>
          <w:b/>
          <w:color w:val="000000" w:themeColor="text1"/>
          <w:sz w:val="26"/>
          <w:szCs w:val="26"/>
        </w:rPr>
      </w:pPr>
      <w:bookmarkStart w:id="425" w:name="_Toc473484131"/>
      <w:bookmarkStart w:id="426" w:name="_Toc473484276"/>
      <w:r>
        <w:rPr>
          <w:rFonts w:ascii="Times New Roman" w:hAnsi="Times New Roman" w:cs="Times New Roman"/>
          <w:b/>
          <w:color w:val="000000" w:themeColor="text1"/>
          <w:sz w:val="26"/>
          <w:szCs w:val="26"/>
        </w:rPr>
        <w:t xml:space="preserve"> </w:t>
      </w:r>
      <w:bookmarkStart w:id="427" w:name="_Toc474362502"/>
      <w:bookmarkStart w:id="428" w:name="_Toc474362647"/>
      <w:r w:rsidR="00A959B3" w:rsidRPr="009A5701">
        <w:rPr>
          <w:rFonts w:ascii="Times New Roman" w:hAnsi="Times New Roman" w:cs="Times New Roman"/>
          <w:b/>
          <w:color w:val="000000" w:themeColor="text1"/>
          <w:sz w:val="26"/>
          <w:szCs w:val="26"/>
        </w:rPr>
        <w:t>Mạch giảm áp DC LM2596</w:t>
      </w:r>
      <w:bookmarkEnd w:id="425"/>
      <w:bookmarkEnd w:id="426"/>
      <w:bookmarkEnd w:id="427"/>
      <w:bookmarkEnd w:id="428"/>
    </w:p>
    <w:p w14:paraId="7495656B" w14:textId="3D4D286F" w:rsidR="00A959B3" w:rsidRPr="009A5701" w:rsidRDefault="00643AD1" w:rsidP="009142DD">
      <w:pPr>
        <w:spacing w:line="360" w:lineRule="auto"/>
        <w:rPr>
          <w:rFonts w:ascii="Times New Roman" w:hAnsi="Times New Roman"/>
          <w:sz w:val="26"/>
          <w:szCs w:val="26"/>
        </w:rPr>
      </w:pPr>
      <w:r>
        <w:rPr>
          <w:rFonts w:ascii="Times New Roman" w:hAnsi="Times New Roman"/>
          <w:sz w:val="26"/>
          <w:szCs w:val="26"/>
        </w:rPr>
        <w:t xml:space="preserve">     </w:t>
      </w:r>
      <w:r w:rsidR="00A959B3" w:rsidRPr="009A5701">
        <w:rPr>
          <w:rFonts w:ascii="Times New Roman" w:hAnsi="Times New Roman"/>
          <w:sz w:val="26"/>
          <w:szCs w:val="26"/>
        </w:rPr>
        <w:t>Mạch giảm áp DC</w:t>
      </w:r>
      <w:r w:rsidR="00254214">
        <w:rPr>
          <w:rFonts w:ascii="Times New Roman" w:hAnsi="Times New Roman"/>
          <w:sz w:val="26"/>
          <w:szCs w:val="26"/>
        </w:rPr>
        <w:t xml:space="preserve"> </w:t>
      </w:r>
      <w:r w:rsidR="00A959B3" w:rsidRPr="009A5701">
        <w:rPr>
          <w:rFonts w:ascii="Times New Roman" w:hAnsi="Times New Roman"/>
          <w:sz w:val="26"/>
          <w:szCs w:val="26"/>
        </w:rPr>
        <w:t>nhỏ gọn, có khả năng giảm áp từ 35V xuống 1.5V mà vẫn đạt hiệu suất cao (92%), thích hợp cho các ứng dụng chia nguồn, hạ áp, cấp cho các thiết bị như camera, motor, robot…</w:t>
      </w:r>
    </w:p>
    <w:p w14:paraId="2260B5BB" w14:textId="77777777" w:rsidR="00A959B3" w:rsidRPr="009A5701" w:rsidRDefault="00A959B3" w:rsidP="00A959B3">
      <w:pPr>
        <w:spacing w:line="360" w:lineRule="auto"/>
        <w:ind w:firstLine="720"/>
        <w:jc w:val="center"/>
        <w:rPr>
          <w:rFonts w:ascii="Times New Roman" w:hAnsi="Times New Roman"/>
          <w:sz w:val="26"/>
          <w:szCs w:val="26"/>
        </w:rPr>
      </w:pPr>
      <w:r w:rsidRPr="009A5701">
        <w:rPr>
          <w:rFonts w:ascii="Times New Roman" w:hAnsi="Times New Roman"/>
          <w:noProof/>
          <w:sz w:val="26"/>
          <w:szCs w:val="26"/>
        </w:rPr>
        <w:drawing>
          <wp:inline distT="0" distB="0" distL="0" distR="0" wp14:anchorId="0248BB3D" wp14:editId="32F622DB">
            <wp:extent cx="2439038"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8197" cy="1966330"/>
                    </a:xfrm>
                    <a:prstGeom prst="rect">
                      <a:avLst/>
                    </a:prstGeom>
                  </pic:spPr>
                </pic:pic>
              </a:graphicData>
            </a:graphic>
          </wp:inline>
        </w:drawing>
      </w:r>
    </w:p>
    <w:p w14:paraId="73288426" w14:textId="27F6BEC9" w:rsidR="00A959B3" w:rsidRDefault="00A72D67" w:rsidP="004D7A96">
      <w:pPr>
        <w:pStyle w:val="Heading1"/>
        <w:spacing w:line="360" w:lineRule="auto"/>
        <w:jc w:val="center"/>
        <w:rPr>
          <w:rFonts w:ascii="Times New Roman" w:hAnsi="Times New Roman" w:cs="Times New Roman"/>
          <w:color w:val="000000" w:themeColor="text1"/>
          <w:sz w:val="26"/>
          <w:szCs w:val="26"/>
        </w:rPr>
      </w:pPr>
      <w:bookmarkStart w:id="429" w:name="_Toc473481447"/>
      <w:bookmarkStart w:id="430" w:name="_Toc473481684"/>
      <w:bookmarkStart w:id="431" w:name="_Toc473482202"/>
      <w:bookmarkStart w:id="432" w:name="_Toc473484277"/>
      <w:bookmarkStart w:id="433" w:name="_Toc473484428"/>
      <w:bookmarkStart w:id="434" w:name="_Toc474362503"/>
      <w:bookmarkStart w:id="435" w:name="_Toc474362648"/>
      <w:r>
        <w:rPr>
          <w:rFonts w:ascii="Times New Roman" w:hAnsi="Times New Roman" w:cs="Times New Roman"/>
          <w:color w:val="000000" w:themeColor="text1"/>
          <w:sz w:val="26"/>
          <w:szCs w:val="26"/>
        </w:rPr>
        <w:t>Hình 2.23</w:t>
      </w:r>
      <w:r w:rsidR="00A959B3" w:rsidRPr="009A5701">
        <w:rPr>
          <w:rFonts w:ascii="Times New Roman" w:hAnsi="Times New Roman" w:cs="Times New Roman"/>
          <w:color w:val="000000" w:themeColor="text1"/>
          <w:sz w:val="26"/>
          <w:szCs w:val="26"/>
        </w:rPr>
        <w:t xml:space="preserve"> Mạch giảm áp DC LM2596</w:t>
      </w:r>
      <w:bookmarkEnd w:id="429"/>
      <w:bookmarkEnd w:id="430"/>
      <w:bookmarkEnd w:id="431"/>
      <w:bookmarkEnd w:id="432"/>
      <w:bookmarkEnd w:id="433"/>
      <w:bookmarkEnd w:id="434"/>
      <w:bookmarkEnd w:id="435"/>
    </w:p>
    <w:p w14:paraId="3D07B06D" w14:textId="77777777" w:rsidR="00B53913" w:rsidRPr="00B53913" w:rsidRDefault="00B53913" w:rsidP="00B53913"/>
    <w:p w14:paraId="79E07353" w14:textId="77777777" w:rsidR="00EA2686" w:rsidRDefault="00643AD1" w:rsidP="00EA2686">
      <w:pPr>
        <w:tabs>
          <w:tab w:val="left" w:pos="4050"/>
        </w:tabs>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r w:rsidRPr="00643AD1">
        <w:rPr>
          <w:rFonts w:ascii="Times New Roman" w:hAnsi="Times New Roman"/>
          <w:color w:val="000000" w:themeColor="text1"/>
          <w:sz w:val="26"/>
          <w:szCs w:val="26"/>
        </w:rPr>
        <w:t>Thông số kĩ thuật:</w:t>
      </w:r>
    </w:p>
    <w:p w14:paraId="121F0175" w14:textId="77777777" w:rsidR="00DC09C6" w:rsidRPr="00DC09C6" w:rsidRDefault="00643AD1" w:rsidP="001C226A">
      <w:pPr>
        <w:pStyle w:val="ListParagraph"/>
        <w:numPr>
          <w:ilvl w:val="0"/>
          <w:numId w:val="6"/>
        </w:numPr>
        <w:tabs>
          <w:tab w:val="left" w:pos="4050"/>
        </w:tabs>
        <w:spacing w:line="360" w:lineRule="auto"/>
        <w:rPr>
          <w:rFonts w:ascii="Times New Roman" w:hAnsi="Times New Roman" w:cs="Times New Roman"/>
          <w:sz w:val="26"/>
          <w:szCs w:val="26"/>
        </w:rPr>
      </w:pPr>
      <w:r w:rsidRPr="00DC09C6">
        <w:rPr>
          <w:rFonts w:ascii="Times New Roman" w:hAnsi="Times New Roman"/>
          <w:sz w:val="26"/>
          <w:szCs w:val="26"/>
        </w:rPr>
        <w:t xml:space="preserve">Điện áp đầu vào: </w:t>
      </w:r>
      <w:r w:rsidRPr="00DC09C6">
        <w:rPr>
          <w:rFonts w:ascii="Times New Roman" w:hAnsi="Times New Roman"/>
          <w:noProof/>
          <w:sz w:val="26"/>
          <w:szCs w:val="26"/>
        </w:rPr>
        <w:t>3 – 40V</w:t>
      </w:r>
    </w:p>
    <w:p w14:paraId="4A3530F8" w14:textId="4A87A1AC" w:rsidR="00643AD1" w:rsidRPr="00DC09C6" w:rsidRDefault="00643AD1" w:rsidP="001C226A">
      <w:pPr>
        <w:pStyle w:val="ListParagraph"/>
        <w:numPr>
          <w:ilvl w:val="0"/>
          <w:numId w:val="6"/>
        </w:numPr>
        <w:tabs>
          <w:tab w:val="left" w:pos="4050"/>
        </w:tabs>
        <w:spacing w:line="360" w:lineRule="auto"/>
        <w:rPr>
          <w:rFonts w:ascii="Times New Roman" w:hAnsi="Times New Roman" w:cs="Times New Roman"/>
          <w:sz w:val="26"/>
          <w:szCs w:val="26"/>
        </w:rPr>
      </w:pPr>
      <w:r w:rsidRPr="00DC09C6">
        <w:rPr>
          <w:rFonts w:ascii="Times New Roman" w:hAnsi="Times New Roman" w:cs="Times New Roman"/>
          <w:noProof/>
          <w:sz w:val="26"/>
          <w:szCs w:val="26"/>
        </w:rPr>
        <w:t>Điện áp đầu ra: 1.5 – 35V</w:t>
      </w:r>
    </w:p>
    <w:p w14:paraId="0DD4ACD8" w14:textId="2A6B5485" w:rsidR="00643AD1" w:rsidRPr="00643AD1" w:rsidRDefault="00643AD1" w:rsidP="001C226A">
      <w:pPr>
        <w:pStyle w:val="ListParagraph"/>
        <w:numPr>
          <w:ilvl w:val="0"/>
          <w:numId w:val="6"/>
        </w:numPr>
        <w:spacing w:line="360" w:lineRule="auto"/>
        <w:rPr>
          <w:rFonts w:ascii="Times New Roman" w:hAnsi="Times New Roman" w:cs="Times New Roman"/>
          <w:sz w:val="26"/>
          <w:szCs w:val="26"/>
        </w:rPr>
      </w:pPr>
      <w:r w:rsidRPr="00643AD1">
        <w:rPr>
          <w:rFonts w:ascii="Times New Roman" w:hAnsi="Times New Roman" w:cs="Times New Roman"/>
          <w:sz w:val="26"/>
          <w:szCs w:val="26"/>
        </w:rPr>
        <w:t>Dòng đáp ứng: 3A</w:t>
      </w:r>
    </w:p>
    <w:p w14:paraId="2F7A58A8" w14:textId="77777777" w:rsidR="004D7A96" w:rsidRPr="004D7A96" w:rsidRDefault="00643AD1" w:rsidP="001C226A">
      <w:pPr>
        <w:pStyle w:val="ListParagraph"/>
        <w:numPr>
          <w:ilvl w:val="0"/>
          <w:numId w:val="6"/>
        </w:numPr>
        <w:spacing w:line="360" w:lineRule="auto"/>
      </w:pPr>
      <w:r w:rsidRPr="00643AD1">
        <w:rPr>
          <w:rFonts w:ascii="Times New Roman" w:hAnsi="Times New Roman" w:cs="Times New Roman"/>
          <w:sz w:val="26"/>
          <w:szCs w:val="26"/>
        </w:rPr>
        <w:t xml:space="preserve">Công suất: </w:t>
      </w:r>
      <w:r w:rsidRPr="00643AD1">
        <w:rPr>
          <w:rFonts w:ascii="Times New Roman" w:hAnsi="Times New Roman" w:cs="Times New Roman"/>
          <w:noProof/>
          <w:sz w:val="26"/>
          <w:szCs w:val="26"/>
        </w:rPr>
        <w:t>15W</w:t>
      </w:r>
    </w:p>
    <w:p w14:paraId="24603B97" w14:textId="03A7FC2D" w:rsidR="00643AD1" w:rsidRPr="004D7A96" w:rsidRDefault="00643AD1" w:rsidP="001C226A">
      <w:pPr>
        <w:pStyle w:val="ListParagraph"/>
        <w:numPr>
          <w:ilvl w:val="0"/>
          <w:numId w:val="6"/>
        </w:numPr>
        <w:spacing w:line="360" w:lineRule="auto"/>
        <w:rPr>
          <w:rFonts w:ascii="Times New Roman" w:hAnsi="Times New Roman" w:cs="Times New Roman"/>
          <w:sz w:val="26"/>
          <w:szCs w:val="26"/>
        </w:rPr>
      </w:pPr>
      <w:r w:rsidRPr="004D7A96">
        <w:rPr>
          <w:rFonts w:ascii="Times New Roman" w:hAnsi="Times New Roman" w:cs="Times New Roman"/>
          <w:noProof/>
          <w:sz w:val="26"/>
          <w:szCs w:val="26"/>
        </w:rPr>
        <w:t>Hiệu suất: 92%</w:t>
      </w:r>
    </w:p>
    <w:p w14:paraId="5C623DE1" w14:textId="6FFAE1E8" w:rsidR="004D7A96" w:rsidRDefault="004D7A96" w:rsidP="00FD29AB">
      <w:pPr>
        <w:pStyle w:val="Heading3"/>
        <w:numPr>
          <w:ilvl w:val="2"/>
          <w:numId w:val="34"/>
        </w:numPr>
        <w:spacing w:line="360" w:lineRule="auto"/>
        <w:rPr>
          <w:rFonts w:ascii="Times New Roman" w:hAnsi="Times New Roman" w:cs="Times New Roman"/>
          <w:b/>
          <w:color w:val="000000" w:themeColor="text1"/>
          <w:sz w:val="26"/>
          <w:szCs w:val="26"/>
        </w:rPr>
      </w:pPr>
      <w:bookmarkStart w:id="436" w:name="_Toc473484133"/>
      <w:bookmarkStart w:id="437" w:name="_Toc473484278"/>
      <w:bookmarkStart w:id="438" w:name="_Toc474362504"/>
      <w:bookmarkStart w:id="439" w:name="_Toc474362649"/>
      <w:r w:rsidRPr="004A2A75">
        <w:rPr>
          <w:rFonts w:ascii="Times New Roman" w:hAnsi="Times New Roman" w:cs="Times New Roman"/>
          <w:b/>
          <w:color w:val="000000" w:themeColor="text1"/>
          <w:sz w:val="26"/>
          <w:szCs w:val="26"/>
        </w:rPr>
        <w:t>Mạch giảm áp AMS1117</w:t>
      </w:r>
      <w:bookmarkEnd w:id="436"/>
      <w:bookmarkEnd w:id="437"/>
      <w:bookmarkEnd w:id="438"/>
      <w:bookmarkEnd w:id="439"/>
    </w:p>
    <w:p w14:paraId="7C75DB1E" w14:textId="77777777" w:rsidR="004D7A96" w:rsidRDefault="004D7A96" w:rsidP="004D7A96">
      <w:pPr>
        <w:spacing w:line="360" w:lineRule="auto"/>
        <w:jc w:val="center"/>
      </w:pPr>
      <w:r>
        <w:rPr>
          <w:noProof/>
        </w:rPr>
        <w:drawing>
          <wp:inline distT="0" distB="0" distL="0" distR="0" wp14:anchorId="28C015BB" wp14:editId="6C0E645F">
            <wp:extent cx="2847975" cy="1352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7975" cy="1352550"/>
                    </a:xfrm>
                    <a:prstGeom prst="rect">
                      <a:avLst/>
                    </a:prstGeom>
                  </pic:spPr>
                </pic:pic>
              </a:graphicData>
            </a:graphic>
          </wp:inline>
        </w:drawing>
      </w:r>
    </w:p>
    <w:p w14:paraId="50640928" w14:textId="2614212F" w:rsidR="004D7A96" w:rsidRPr="009142DD" w:rsidRDefault="004D7A96" w:rsidP="009142DD">
      <w:pPr>
        <w:pStyle w:val="Heading1"/>
        <w:spacing w:line="360" w:lineRule="auto"/>
        <w:jc w:val="center"/>
        <w:rPr>
          <w:rFonts w:ascii="Times New Roman" w:hAnsi="Times New Roman" w:cs="Times New Roman"/>
          <w:color w:val="auto"/>
          <w:sz w:val="26"/>
          <w:szCs w:val="26"/>
        </w:rPr>
      </w:pPr>
      <w:bookmarkStart w:id="440" w:name="_Toc473481449"/>
      <w:bookmarkStart w:id="441" w:name="_Toc473481686"/>
      <w:bookmarkStart w:id="442" w:name="_Toc473482204"/>
      <w:bookmarkStart w:id="443" w:name="_Toc473484279"/>
      <w:bookmarkStart w:id="444" w:name="_Toc473484430"/>
      <w:bookmarkStart w:id="445" w:name="_Toc474362505"/>
      <w:bookmarkStart w:id="446" w:name="_Toc474362650"/>
      <w:r w:rsidRPr="009142DD">
        <w:rPr>
          <w:rFonts w:ascii="Times New Roman" w:hAnsi="Times New Roman" w:cs="Times New Roman"/>
          <w:color w:val="auto"/>
          <w:sz w:val="26"/>
          <w:szCs w:val="26"/>
        </w:rPr>
        <w:t>Hình 2.2</w:t>
      </w:r>
      <w:r w:rsidR="00A72D67">
        <w:rPr>
          <w:rFonts w:ascii="Times New Roman" w:hAnsi="Times New Roman" w:cs="Times New Roman"/>
          <w:color w:val="auto"/>
          <w:sz w:val="26"/>
          <w:szCs w:val="26"/>
        </w:rPr>
        <w:t>4</w:t>
      </w:r>
      <w:r w:rsidRPr="009142DD">
        <w:rPr>
          <w:rFonts w:ascii="Times New Roman" w:hAnsi="Times New Roman" w:cs="Times New Roman"/>
          <w:color w:val="auto"/>
          <w:sz w:val="26"/>
          <w:szCs w:val="26"/>
        </w:rPr>
        <w:t xml:space="preserve"> Mạch giảm áp AMS1117</w:t>
      </w:r>
      <w:bookmarkEnd w:id="440"/>
      <w:bookmarkEnd w:id="441"/>
      <w:bookmarkEnd w:id="442"/>
      <w:bookmarkEnd w:id="443"/>
      <w:bookmarkEnd w:id="444"/>
      <w:bookmarkEnd w:id="445"/>
      <w:bookmarkEnd w:id="446"/>
    </w:p>
    <w:p w14:paraId="4D85953B" w14:textId="18BAD3EC" w:rsidR="004D7A96" w:rsidRPr="004D7A96" w:rsidRDefault="004D7A96" w:rsidP="009142DD">
      <w:pPr>
        <w:spacing w:line="360" w:lineRule="auto"/>
      </w:pPr>
      <w:r w:rsidRPr="004D7A96">
        <w:rPr>
          <w:rFonts w:ascii="Times New Roman" w:hAnsi="Times New Roman"/>
          <w:sz w:val="26"/>
          <w:szCs w:val="26"/>
        </w:rPr>
        <w:t>Thông số kĩ thuật:</w:t>
      </w:r>
    </w:p>
    <w:p w14:paraId="267AF1D7" w14:textId="1EC0BF6F" w:rsidR="00833F60" w:rsidRPr="004D7A96" w:rsidRDefault="004D7A96" w:rsidP="009142DD">
      <w:pPr>
        <w:pStyle w:val="ListParagraph"/>
        <w:numPr>
          <w:ilvl w:val="0"/>
          <w:numId w:val="6"/>
        </w:numPr>
        <w:spacing w:line="360" w:lineRule="auto"/>
        <w:rPr>
          <w:rFonts w:ascii="Times New Roman" w:hAnsi="Times New Roman"/>
        </w:rPr>
      </w:pPr>
      <w:r w:rsidRPr="00A959B3">
        <w:rPr>
          <w:rFonts w:ascii="Times New Roman" w:hAnsi="Times New Roman" w:cs="Times New Roman"/>
          <w:noProof/>
          <w:sz w:val="26"/>
          <w:szCs w:val="26"/>
        </w:rPr>
        <w:t>Điện áp đầu vào</w:t>
      </w:r>
      <w:r>
        <w:rPr>
          <w:rFonts w:ascii="Times New Roman" w:hAnsi="Times New Roman" w:cs="Times New Roman"/>
          <w:noProof/>
          <w:sz w:val="26"/>
          <w:szCs w:val="26"/>
        </w:rPr>
        <w:t>: 4.5 – 7V</w:t>
      </w:r>
    </w:p>
    <w:p w14:paraId="637CCC94" w14:textId="22F69CC0" w:rsidR="004D7A96" w:rsidRPr="004D7A96" w:rsidRDefault="004D7A96" w:rsidP="009142DD">
      <w:pPr>
        <w:pStyle w:val="ListParagraph"/>
        <w:numPr>
          <w:ilvl w:val="0"/>
          <w:numId w:val="6"/>
        </w:numPr>
        <w:spacing w:line="360" w:lineRule="auto"/>
        <w:rPr>
          <w:rFonts w:ascii="Times New Roman" w:hAnsi="Times New Roman"/>
        </w:rPr>
      </w:pPr>
      <w:r w:rsidRPr="00A959B3">
        <w:rPr>
          <w:rFonts w:ascii="Times New Roman" w:hAnsi="Times New Roman" w:cs="Times New Roman"/>
          <w:noProof/>
          <w:sz w:val="26"/>
          <w:szCs w:val="26"/>
        </w:rPr>
        <w:t>Điện áp đầu ra</w:t>
      </w:r>
      <w:r>
        <w:rPr>
          <w:rFonts w:ascii="Times New Roman" w:hAnsi="Times New Roman" w:cs="Times New Roman"/>
          <w:noProof/>
          <w:sz w:val="26"/>
          <w:szCs w:val="26"/>
        </w:rPr>
        <w:t xml:space="preserve">: </w:t>
      </w:r>
      <w:r w:rsidRPr="004D7A96">
        <w:rPr>
          <w:rFonts w:ascii="Times New Roman" w:hAnsi="Times New Roman" w:cs="Times New Roman"/>
          <w:noProof/>
          <w:sz w:val="26"/>
          <w:szCs w:val="26"/>
        </w:rPr>
        <w:t>3.3 – 6V</w:t>
      </w:r>
    </w:p>
    <w:p w14:paraId="7F4D8A9D" w14:textId="574962EF" w:rsidR="004D7A96" w:rsidRPr="004D7A96" w:rsidRDefault="004D7A96" w:rsidP="009142DD">
      <w:pPr>
        <w:pStyle w:val="ListParagraph"/>
        <w:numPr>
          <w:ilvl w:val="0"/>
          <w:numId w:val="6"/>
        </w:numPr>
        <w:spacing w:line="360" w:lineRule="auto"/>
        <w:rPr>
          <w:rFonts w:ascii="Times New Roman" w:hAnsi="Times New Roman"/>
        </w:rPr>
      </w:pPr>
      <w:r w:rsidRPr="00A959B3">
        <w:rPr>
          <w:rFonts w:ascii="Times New Roman" w:hAnsi="Times New Roman" w:cs="Times New Roman"/>
          <w:noProof/>
          <w:sz w:val="26"/>
          <w:szCs w:val="26"/>
        </w:rPr>
        <w:t>Dòng đáp ứng</w:t>
      </w:r>
      <w:r>
        <w:rPr>
          <w:rFonts w:ascii="Times New Roman" w:hAnsi="Times New Roman" w:cs="Times New Roman"/>
          <w:noProof/>
          <w:sz w:val="26"/>
          <w:szCs w:val="26"/>
        </w:rPr>
        <w:t xml:space="preserve">: </w:t>
      </w:r>
      <w:r w:rsidRPr="004D7A96">
        <w:rPr>
          <w:rFonts w:ascii="Times New Roman" w:hAnsi="Times New Roman" w:cs="Times New Roman"/>
          <w:noProof/>
          <w:sz w:val="26"/>
          <w:szCs w:val="26"/>
        </w:rPr>
        <w:t>800mA</w:t>
      </w:r>
    </w:p>
    <w:p w14:paraId="5361869B" w14:textId="55405F5B" w:rsidR="004D7A96" w:rsidRPr="004D7A96" w:rsidRDefault="004D7A96" w:rsidP="009142DD">
      <w:pPr>
        <w:pStyle w:val="ListParagraph"/>
        <w:numPr>
          <w:ilvl w:val="0"/>
          <w:numId w:val="6"/>
        </w:numPr>
        <w:spacing w:line="360" w:lineRule="auto"/>
        <w:rPr>
          <w:rFonts w:ascii="Times New Roman" w:hAnsi="Times New Roman"/>
        </w:rPr>
      </w:pPr>
      <w:r w:rsidRPr="00A959B3">
        <w:rPr>
          <w:rFonts w:ascii="Times New Roman" w:hAnsi="Times New Roman" w:cs="Times New Roman"/>
          <w:noProof/>
          <w:sz w:val="26"/>
          <w:szCs w:val="26"/>
        </w:rPr>
        <w:t>Kích thước</w:t>
      </w:r>
      <w:r>
        <w:rPr>
          <w:rFonts w:ascii="Times New Roman" w:hAnsi="Times New Roman" w:cs="Times New Roman"/>
          <w:noProof/>
          <w:sz w:val="26"/>
          <w:szCs w:val="26"/>
        </w:rPr>
        <w:t>: 2.5x1.1 cm</w:t>
      </w:r>
    </w:p>
    <w:p w14:paraId="559C9D72" w14:textId="77777777" w:rsidR="00833F60" w:rsidRPr="009A5701" w:rsidRDefault="00833F60" w:rsidP="00833F60">
      <w:pPr>
        <w:rPr>
          <w:rFonts w:ascii="Times New Roman" w:hAnsi="Times New Roman"/>
        </w:rPr>
      </w:pPr>
    </w:p>
    <w:p w14:paraId="7450FE2B" w14:textId="77777777" w:rsidR="00833F60" w:rsidRPr="009A5701" w:rsidRDefault="00833F60" w:rsidP="00833F60">
      <w:pPr>
        <w:rPr>
          <w:rFonts w:ascii="Times New Roman" w:hAnsi="Times New Roman"/>
        </w:rPr>
      </w:pPr>
    </w:p>
    <w:p w14:paraId="6233BD11" w14:textId="77777777" w:rsidR="00833F60" w:rsidRPr="009A5701" w:rsidRDefault="00833F60" w:rsidP="00833F60">
      <w:pPr>
        <w:rPr>
          <w:rFonts w:ascii="Times New Roman" w:hAnsi="Times New Roman"/>
        </w:rPr>
      </w:pPr>
    </w:p>
    <w:p w14:paraId="75E92258" w14:textId="77777777" w:rsidR="00833F60" w:rsidRPr="009A5701" w:rsidRDefault="00833F60" w:rsidP="00833F60">
      <w:pPr>
        <w:rPr>
          <w:rFonts w:ascii="Times New Roman" w:hAnsi="Times New Roman"/>
        </w:rPr>
      </w:pPr>
    </w:p>
    <w:p w14:paraId="0BD77CC3" w14:textId="77777777" w:rsidR="00833F60" w:rsidRPr="009A5701" w:rsidRDefault="00833F60" w:rsidP="00833F60">
      <w:pPr>
        <w:rPr>
          <w:rFonts w:ascii="Times New Roman" w:hAnsi="Times New Roman"/>
        </w:rPr>
      </w:pPr>
    </w:p>
    <w:p w14:paraId="64DA02CE" w14:textId="77777777" w:rsidR="00833F60" w:rsidRPr="009A5701" w:rsidRDefault="00833F60" w:rsidP="00833F60">
      <w:pPr>
        <w:rPr>
          <w:rFonts w:ascii="Times New Roman" w:hAnsi="Times New Roman"/>
        </w:rPr>
      </w:pPr>
    </w:p>
    <w:p w14:paraId="59B54752" w14:textId="77777777" w:rsidR="00C46DEB" w:rsidRDefault="00C46DEB" w:rsidP="00833F60">
      <w:pPr>
        <w:pStyle w:val="Heading1"/>
        <w:spacing w:line="360" w:lineRule="auto"/>
        <w:jc w:val="center"/>
        <w:rPr>
          <w:rFonts w:ascii="Times New Roman" w:hAnsi="Times New Roman" w:cs="Times New Roman"/>
          <w:b/>
          <w:color w:val="auto"/>
          <w:sz w:val="28"/>
          <w:szCs w:val="28"/>
        </w:rPr>
      </w:pPr>
      <w:bookmarkStart w:id="447" w:name="_Toc473484135"/>
      <w:bookmarkStart w:id="448" w:name="_Toc473484280"/>
      <w:r>
        <w:rPr>
          <w:rFonts w:ascii="Times New Roman" w:hAnsi="Times New Roman" w:cs="Times New Roman"/>
          <w:b/>
          <w:color w:val="auto"/>
          <w:sz w:val="28"/>
          <w:szCs w:val="28"/>
        </w:rPr>
        <w:br w:type="page"/>
      </w:r>
    </w:p>
    <w:p w14:paraId="2F4290F6" w14:textId="055CF1CF" w:rsidR="00833F60" w:rsidRPr="009142DD" w:rsidRDefault="004B62DC" w:rsidP="00833F60">
      <w:pPr>
        <w:pStyle w:val="Heading1"/>
        <w:spacing w:line="360" w:lineRule="auto"/>
        <w:jc w:val="center"/>
        <w:rPr>
          <w:rFonts w:ascii="Times New Roman" w:hAnsi="Times New Roman" w:cs="Times New Roman"/>
          <w:b/>
          <w:color w:val="auto"/>
          <w:sz w:val="28"/>
          <w:szCs w:val="28"/>
        </w:rPr>
      </w:pPr>
      <w:bookmarkStart w:id="449" w:name="_Toc474362506"/>
      <w:bookmarkStart w:id="450" w:name="_Toc474362651"/>
      <w:r w:rsidRPr="009142DD">
        <w:rPr>
          <w:rFonts w:ascii="Times New Roman" w:hAnsi="Times New Roman" w:cs="Times New Roman"/>
          <w:b/>
          <w:color w:val="auto"/>
          <w:sz w:val="28"/>
          <w:szCs w:val="28"/>
        </w:rPr>
        <w:lastRenderedPageBreak/>
        <w:t>CHƯƠNG 3</w:t>
      </w:r>
      <w:r w:rsidR="00206383" w:rsidRPr="009142DD">
        <w:rPr>
          <w:rFonts w:ascii="Times New Roman" w:hAnsi="Times New Roman" w:cs="Times New Roman"/>
          <w:b/>
          <w:color w:val="auto"/>
          <w:sz w:val="28"/>
          <w:szCs w:val="28"/>
        </w:rPr>
        <w:t xml:space="preserve">. </w:t>
      </w:r>
      <w:r w:rsidR="007E46E6" w:rsidRPr="009142DD">
        <w:rPr>
          <w:rFonts w:ascii="Times New Roman" w:hAnsi="Times New Roman" w:cs="Times New Roman"/>
          <w:b/>
          <w:color w:val="auto"/>
          <w:sz w:val="28"/>
          <w:szCs w:val="28"/>
        </w:rPr>
        <w:t xml:space="preserve">THIẾT KẾ VÀ </w:t>
      </w:r>
      <w:r w:rsidR="00206383" w:rsidRPr="009142DD">
        <w:rPr>
          <w:rFonts w:ascii="Times New Roman" w:hAnsi="Times New Roman" w:cs="Times New Roman"/>
          <w:b/>
          <w:color w:val="auto"/>
          <w:sz w:val="28"/>
          <w:szCs w:val="28"/>
        </w:rPr>
        <w:t>HIỆN THỰC</w:t>
      </w:r>
      <w:r w:rsidR="007E46E6" w:rsidRPr="009142DD">
        <w:rPr>
          <w:rFonts w:ascii="Times New Roman" w:hAnsi="Times New Roman" w:cs="Times New Roman"/>
          <w:b/>
          <w:color w:val="auto"/>
          <w:sz w:val="28"/>
          <w:szCs w:val="28"/>
        </w:rPr>
        <w:t xml:space="preserve"> PHẦN MỀM</w:t>
      </w:r>
      <w:bookmarkEnd w:id="447"/>
      <w:bookmarkEnd w:id="448"/>
      <w:r w:rsidR="00A54EB4">
        <w:rPr>
          <w:rFonts w:ascii="Times New Roman" w:hAnsi="Times New Roman" w:cs="Times New Roman"/>
          <w:b/>
          <w:color w:val="auto"/>
          <w:sz w:val="28"/>
          <w:szCs w:val="28"/>
        </w:rPr>
        <w:t xml:space="preserve"> ĐIỀU KHIỂN</w:t>
      </w:r>
      <w:bookmarkEnd w:id="449"/>
      <w:bookmarkEnd w:id="450"/>
    </w:p>
    <w:p w14:paraId="6861F794" w14:textId="3A46F954" w:rsidR="00833F60" w:rsidRPr="009A5701" w:rsidRDefault="00A21651" w:rsidP="00833F60">
      <w:pPr>
        <w:pStyle w:val="Heading2"/>
        <w:spacing w:line="360" w:lineRule="auto"/>
        <w:rPr>
          <w:rFonts w:ascii="Times New Roman" w:hAnsi="Times New Roman" w:cs="Times New Roman"/>
          <w:b/>
          <w:color w:val="000000" w:themeColor="text1"/>
        </w:rPr>
      </w:pPr>
      <w:bookmarkStart w:id="451" w:name="_Toc473484136"/>
      <w:bookmarkStart w:id="452" w:name="_Toc473484281"/>
      <w:bookmarkStart w:id="453" w:name="_Toc474362507"/>
      <w:bookmarkStart w:id="454" w:name="_Toc474362652"/>
      <w:r w:rsidRPr="009A5701">
        <w:rPr>
          <w:rFonts w:ascii="Times New Roman" w:hAnsi="Times New Roman" w:cs="Times New Roman"/>
          <w:b/>
          <w:color w:val="000000" w:themeColor="text1"/>
        </w:rPr>
        <w:t>3</w:t>
      </w:r>
      <w:r w:rsidR="00833F60" w:rsidRPr="009A5701">
        <w:rPr>
          <w:rFonts w:ascii="Times New Roman" w:hAnsi="Times New Roman" w:cs="Times New Roman"/>
          <w:b/>
          <w:color w:val="000000" w:themeColor="text1"/>
        </w:rPr>
        <w:t xml:space="preserve">.1 </w:t>
      </w:r>
      <w:r w:rsidR="00C52A2E" w:rsidRPr="009A5701">
        <w:rPr>
          <w:rFonts w:ascii="Times New Roman" w:hAnsi="Times New Roman" w:cs="Times New Roman"/>
          <w:b/>
          <w:color w:val="000000" w:themeColor="text1"/>
        </w:rPr>
        <w:t>Nội dung hiện thực</w:t>
      </w:r>
      <w:bookmarkEnd w:id="451"/>
      <w:bookmarkEnd w:id="452"/>
      <w:bookmarkEnd w:id="453"/>
      <w:bookmarkEnd w:id="454"/>
    </w:p>
    <w:p w14:paraId="2728260C" w14:textId="77777777" w:rsidR="00C52A2E" w:rsidRPr="009A5701" w:rsidRDefault="000847FD" w:rsidP="00A959B3">
      <w:pPr>
        <w:pStyle w:val="Noidung"/>
        <w:jc w:val="center"/>
      </w:pPr>
      <w:r w:rsidRPr="009A5701">
        <w:rPr>
          <w:noProof/>
        </w:rPr>
        <w:drawing>
          <wp:inline distT="0" distB="0" distL="0" distR="0" wp14:anchorId="34CCB975" wp14:editId="76BA8216">
            <wp:extent cx="5044411" cy="2676525"/>
            <wp:effectExtent l="0" t="0" r="4445"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5093254" cy="2702441"/>
                    </a:xfrm>
                    <a:prstGeom prst="rect">
                      <a:avLst/>
                    </a:prstGeom>
                  </pic:spPr>
                </pic:pic>
              </a:graphicData>
            </a:graphic>
          </wp:inline>
        </w:drawing>
      </w:r>
    </w:p>
    <w:p w14:paraId="571D6B87" w14:textId="1DB7DD6C" w:rsidR="00DC26B6" w:rsidRPr="009A5701" w:rsidRDefault="00A821A7" w:rsidP="00567B0E">
      <w:pPr>
        <w:pStyle w:val="Heading1"/>
        <w:spacing w:line="360" w:lineRule="auto"/>
        <w:jc w:val="center"/>
        <w:rPr>
          <w:rFonts w:ascii="Times New Roman" w:hAnsi="Times New Roman" w:cs="Times New Roman"/>
        </w:rPr>
      </w:pPr>
      <w:bookmarkStart w:id="455" w:name="_Toc455101894"/>
      <w:bookmarkStart w:id="456" w:name="_Toc473481452"/>
      <w:bookmarkStart w:id="457" w:name="_Toc473481689"/>
      <w:bookmarkStart w:id="458" w:name="_Toc473482207"/>
      <w:bookmarkStart w:id="459" w:name="_Toc473484282"/>
      <w:bookmarkStart w:id="460" w:name="_Toc473484433"/>
      <w:bookmarkStart w:id="461" w:name="_Toc474362508"/>
      <w:bookmarkStart w:id="462" w:name="_Toc474362653"/>
      <w:r w:rsidRPr="009A5701">
        <w:rPr>
          <w:rFonts w:ascii="Times New Roman" w:hAnsi="Times New Roman" w:cs="Times New Roman"/>
          <w:color w:val="auto"/>
          <w:sz w:val="26"/>
          <w:szCs w:val="26"/>
        </w:rPr>
        <w:t>Hình 3</w:t>
      </w:r>
      <w:r w:rsidR="00C52A2E" w:rsidRPr="009A5701">
        <w:rPr>
          <w:rFonts w:ascii="Times New Roman" w:hAnsi="Times New Roman" w:cs="Times New Roman"/>
          <w:color w:val="auto"/>
          <w:sz w:val="26"/>
          <w:szCs w:val="26"/>
        </w:rPr>
        <w:t>.1 Sơ đồ hệ thống</w:t>
      </w:r>
      <w:bookmarkEnd w:id="455"/>
      <w:bookmarkEnd w:id="456"/>
      <w:bookmarkEnd w:id="457"/>
      <w:bookmarkEnd w:id="458"/>
      <w:bookmarkEnd w:id="459"/>
      <w:bookmarkEnd w:id="460"/>
      <w:bookmarkEnd w:id="461"/>
      <w:bookmarkEnd w:id="462"/>
    </w:p>
    <w:p w14:paraId="1EB30292" w14:textId="0C11B706" w:rsidR="009648DA" w:rsidRPr="009A5701" w:rsidRDefault="003F6C21" w:rsidP="00567B0E">
      <w:pPr>
        <w:spacing w:line="360" w:lineRule="auto"/>
        <w:jc w:val="both"/>
        <w:rPr>
          <w:rFonts w:ascii="Times New Roman" w:hAnsi="Times New Roman"/>
          <w:sz w:val="26"/>
          <w:szCs w:val="26"/>
        </w:rPr>
      </w:pPr>
      <w:r>
        <w:rPr>
          <w:rFonts w:ascii="Times New Roman" w:hAnsi="Times New Roman"/>
          <w:sz w:val="26"/>
          <w:szCs w:val="26"/>
        </w:rPr>
        <w:t xml:space="preserve">     </w:t>
      </w:r>
      <w:r w:rsidR="007B50B5" w:rsidRPr="009A5701">
        <w:rPr>
          <w:rFonts w:ascii="Times New Roman" w:hAnsi="Times New Roman"/>
          <w:sz w:val="26"/>
          <w:szCs w:val="26"/>
        </w:rPr>
        <w:t xml:space="preserve">Hệ thống </w:t>
      </w:r>
      <w:r w:rsidR="00A54EB4">
        <w:rPr>
          <w:rFonts w:ascii="Times New Roman" w:hAnsi="Times New Roman"/>
          <w:sz w:val="26"/>
          <w:szCs w:val="26"/>
        </w:rPr>
        <w:t xml:space="preserve">phần mềm điều khiển </w:t>
      </w:r>
      <w:r w:rsidR="007B50B5" w:rsidRPr="009A5701">
        <w:rPr>
          <w:rFonts w:ascii="Times New Roman" w:hAnsi="Times New Roman"/>
          <w:sz w:val="26"/>
          <w:szCs w:val="26"/>
        </w:rPr>
        <w:t>mà nhóm thực hiện gồm 3 khối chính</w:t>
      </w:r>
      <w:r w:rsidR="00A54EB4">
        <w:rPr>
          <w:rFonts w:ascii="Times New Roman" w:hAnsi="Times New Roman"/>
          <w:sz w:val="26"/>
          <w:szCs w:val="26"/>
        </w:rPr>
        <w:t xml:space="preserve"> (màu xanh dương trong hình 3.1)</w:t>
      </w:r>
      <w:r w:rsidR="007B50B5" w:rsidRPr="009A5701">
        <w:rPr>
          <w:rFonts w:ascii="Times New Roman" w:hAnsi="Times New Roman"/>
          <w:sz w:val="26"/>
          <w:szCs w:val="26"/>
        </w:rPr>
        <w:t>:</w:t>
      </w:r>
    </w:p>
    <w:p w14:paraId="54765D6D" w14:textId="27863E10" w:rsidR="007B50B5" w:rsidRPr="009A5701" w:rsidRDefault="007B50B5" w:rsidP="001C226A">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Điện thoại Android: đóng vai trò là </w:t>
      </w:r>
      <w:r w:rsidR="00FE2E7D" w:rsidRPr="009A5701">
        <w:rPr>
          <w:rFonts w:ascii="Times New Roman" w:hAnsi="Times New Roman" w:cs="Times New Roman"/>
          <w:sz w:val="26"/>
          <w:szCs w:val="26"/>
        </w:rPr>
        <w:t>HTTP</w:t>
      </w:r>
      <w:r w:rsidRPr="009A5701">
        <w:rPr>
          <w:rFonts w:ascii="Times New Roman" w:hAnsi="Times New Roman" w:cs="Times New Roman"/>
          <w:sz w:val="26"/>
          <w:szCs w:val="26"/>
        </w:rPr>
        <w:t xml:space="preserve"> client</w:t>
      </w:r>
    </w:p>
    <w:p w14:paraId="5BEAF5E3" w14:textId="54D5F2DA" w:rsidR="007B50B5" w:rsidRPr="009A5701" w:rsidRDefault="002713A8" w:rsidP="001C226A">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RASPI</w:t>
      </w:r>
      <w:r w:rsidR="007B50B5" w:rsidRPr="009A5701">
        <w:rPr>
          <w:rFonts w:ascii="Times New Roman" w:hAnsi="Times New Roman" w:cs="Times New Roman"/>
          <w:sz w:val="26"/>
          <w:szCs w:val="26"/>
        </w:rPr>
        <w:t xml:space="preserve">: đóng vai trò </w:t>
      </w:r>
      <w:r w:rsidR="00FE2E7D" w:rsidRPr="009A5701">
        <w:rPr>
          <w:rFonts w:ascii="Times New Roman" w:hAnsi="Times New Roman" w:cs="Times New Roman"/>
          <w:sz w:val="26"/>
          <w:szCs w:val="26"/>
        </w:rPr>
        <w:t>HTTP</w:t>
      </w:r>
      <w:r w:rsidR="007B50B5" w:rsidRPr="009A5701">
        <w:rPr>
          <w:rFonts w:ascii="Times New Roman" w:hAnsi="Times New Roman" w:cs="Times New Roman"/>
          <w:sz w:val="26"/>
          <w:szCs w:val="26"/>
        </w:rPr>
        <w:t xml:space="preserve"> server</w:t>
      </w:r>
    </w:p>
    <w:p w14:paraId="5FE7F6C1" w14:textId="4D9CAA92" w:rsidR="007B50B5" w:rsidRPr="009A5701" w:rsidRDefault="007B50B5" w:rsidP="001C226A">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Board Tiva – máy bay: </w:t>
      </w:r>
      <w:r w:rsidR="0007751A" w:rsidRPr="009A5701">
        <w:rPr>
          <w:rFonts w:ascii="Times New Roman" w:hAnsi="Times New Roman" w:cs="Times New Roman"/>
          <w:sz w:val="26"/>
          <w:szCs w:val="26"/>
        </w:rPr>
        <w:t xml:space="preserve">cùng với các module khác như MPU 6050, </w:t>
      </w:r>
      <w:r w:rsidR="0007751A" w:rsidRPr="009A5701">
        <w:rPr>
          <w:rFonts w:ascii="Times New Roman" w:hAnsi="Times New Roman" w:cs="Times New Roman"/>
          <w:color w:val="000000" w:themeColor="text1"/>
          <w:sz w:val="26"/>
          <w:szCs w:val="26"/>
        </w:rPr>
        <w:t>mạch giảm áp DC LM2596, mạch giảm áp AMS1117, pin Lipo, ESC…</w:t>
      </w:r>
      <w:r w:rsidR="0007751A" w:rsidRPr="009A5701">
        <w:rPr>
          <w:rFonts w:ascii="Times New Roman" w:hAnsi="Times New Roman" w:cs="Times New Roman"/>
          <w:sz w:val="26"/>
          <w:szCs w:val="26"/>
        </w:rPr>
        <w:t xml:space="preserve">, </w:t>
      </w:r>
      <w:r w:rsidRPr="009A5701">
        <w:rPr>
          <w:rFonts w:ascii="Times New Roman" w:hAnsi="Times New Roman" w:cs="Times New Roman"/>
          <w:sz w:val="26"/>
          <w:szCs w:val="26"/>
        </w:rPr>
        <w:t>là phần cứng của hệ thống, đảm nhận vai trò vô cùng quan trọng là điều khiển</w:t>
      </w:r>
      <w:r w:rsidR="00A54EB4">
        <w:rPr>
          <w:rFonts w:ascii="Times New Roman" w:hAnsi="Times New Roman" w:cs="Times New Roman"/>
          <w:sz w:val="26"/>
          <w:szCs w:val="26"/>
        </w:rPr>
        <w:t xml:space="preserve"> các động cơ của</w:t>
      </w:r>
      <w:r w:rsidRPr="009A5701">
        <w:rPr>
          <w:rFonts w:ascii="Times New Roman" w:hAnsi="Times New Roman" w:cs="Times New Roman"/>
          <w:sz w:val="26"/>
          <w:szCs w:val="26"/>
        </w:rPr>
        <w:t xml:space="preserve"> máy bay.</w:t>
      </w:r>
    </w:p>
    <w:p w14:paraId="4DB479C3" w14:textId="532CD9D4" w:rsidR="00833F60" w:rsidRPr="009A5701" w:rsidRDefault="00A21651" w:rsidP="00833F60">
      <w:pPr>
        <w:pStyle w:val="Heading2"/>
        <w:spacing w:line="360" w:lineRule="auto"/>
        <w:rPr>
          <w:rFonts w:ascii="Times New Roman" w:hAnsi="Times New Roman" w:cs="Times New Roman"/>
          <w:b/>
          <w:color w:val="auto"/>
        </w:rPr>
      </w:pPr>
      <w:bookmarkStart w:id="463" w:name="_Toc473484138"/>
      <w:bookmarkStart w:id="464" w:name="_Toc473484283"/>
      <w:bookmarkStart w:id="465" w:name="_Toc474362509"/>
      <w:bookmarkStart w:id="466" w:name="_Toc474362654"/>
      <w:r w:rsidRPr="009A5701">
        <w:rPr>
          <w:rFonts w:ascii="Times New Roman" w:hAnsi="Times New Roman" w:cs="Times New Roman"/>
          <w:b/>
          <w:color w:val="000000" w:themeColor="text1"/>
        </w:rPr>
        <w:t>3</w:t>
      </w:r>
      <w:r w:rsidR="00833F60" w:rsidRPr="009A5701">
        <w:rPr>
          <w:rFonts w:ascii="Times New Roman" w:hAnsi="Times New Roman" w:cs="Times New Roman"/>
          <w:b/>
          <w:color w:val="000000" w:themeColor="text1"/>
        </w:rPr>
        <w:t>.2</w:t>
      </w:r>
      <w:r w:rsidR="00833F60" w:rsidRPr="009A5701">
        <w:rPr>
          <w:rFonts w:ascii="Times New Roman" w:hAnsi="Times New Roman" w:cs="Times New Roman"/>
          <w:color w:val="000000" w:themeColor="text1"/>
        </w:rPr>
        <w:t xml:space="preserve"> </w:t>
      </w:r>
      <w:r w:rsidR="00833F60" w:rsidRPr="009A5701">
        <w:rPr>
          <w:rFonts w:ascii="Times New Roman" w:hAnsi="Times New Roman" w:cs="Times New Roman"/>
          <w:b/>
          <w:color w:val="auto"/>
        </w:rPr>
        <w:t xml:space="preserve">Cấu hình </w:t>
      </w:r>
      <w:r w:rsidR="002713A8" w:rsidRPr="009A5701">
        <w:rPr>
          <w:rFonts w:ascii="Times New Roman" w:hAnsi="Times New Roman" w:cs="Times New Roman"/>
          <w:b/>
          <w:color w:val="auto"/>
        </w:rPr>
        <w:t>RASPI</w:t>
      </w:r>
      <w:r w:rsidR="00833F60" w:rsidRPr="009A5701">
        <w:rPr>
          <w:rFonts w:ascii="Times New Roman" w:hAnsi="Times New Roman" w:cs="Times New Roman"/>
          <w:b/>
          <w:color w:val="auto"/>
        </w:rPr>
        <w:t xml:space="preserve"> trở thành Access Point</w:t>
      </w:r>
      <w:bookmarkEnd w:id="463"/>
      <w:bookmarkEnd w:id="464"/>
      <w:bookmarkEnd w:id="465"/>
      <w:bookmarkEnd w:id="466"/>
    </w:p>
    <w:p w14:paraId="18FE8EF8" w14:textId="29841C2F" w:rsidR="00567B0E" w:rsidRDefault="003F6C21" w:rsidP="00567B0E">
      <w:pPr>
        <w:spacing w:line="360" w:lineRule="auto"/>
        <w:jc w:val="both"/>
        <w:rPr>
          <w:rFonts w:ascii="Times New Roman" w:hAnsi="Times New Roman"/>
          <w:color w:val="252525"/>
          <w:sz w:val="26"/>
          <w:szCs w:val="26"/>
          <w:shd w:val="clear" w:color="auto" w:fill="FFFFFF"/>
        </w:rPr>
      </w:pPr>
      <w:r>
        <w:rPr>
          <w:rFonts w:ascii="Times New Roman" w:hAnsi="Times New Roman"/>
          <w:color w:val="252525"/>
          <w:sz w:val="26"/>
          <w:szCs w:val="26"/>
          <w:shd w:val="clear" w:color="auto" w:fill="FFFFFF"/>
        </w:rPr>
        <w:t xml:space="preserve">     </w:t>
      </w:r>
      <w:r w:rsidR="00833F60" w:rsidRPr="009A5701">
        <w:rPr>
          <w:rFonts w:ascii="Times New Roman" w:hAnsi="Times New Roman"/>
          <w:color w:val="252525"/>
          <w:sz w:val="26"/>
          <w:szCs w:val="26"/>
          <w:shd w:val="clear" w:color="auto" w:fill="FFFFFF"/>
        </w:rPr>
        <w:t xml:space="preserve">Access Point (điểm truy cập) </w:t>
      </w:r>
      <w:r w:rsidR="00EA2686">
        <w:rPr>
          <w:rFonts w:ascii="Times New Roman" w:hAnsi="Times New Roman"/>
          <w:color w:val="252525"/>
          <w:sz w:val="26"/>
          <w:szCs w:val="26"/>
          <w:shd w:val="clear" w:color="auto" w:fill="FFFFFF"/>
          <w:vertAlign w:val="superscript"/>
        </w:rPr>
        <w:t>(</w:t>
      </w:r>
      <w:r w:rsidR="00567B0E">
        <w:rPr>
          <w:rStyle w:val="FootnoteReference"/>
          <w:rFonts w:ascii="Times New Roman" w:hAnsi="Times New Roman"/>
          <w:color w:val="252525"/>
          <w:sz w:val="26"/>
          <w:szCs w:val="26"/>
          <w:shd w:val="clear" w:color="auto" w:fill="FFFFFF"/>
        </w:rPr>
        <w:footnoteReference w:id="8"/>
      </w:r>
      <w:r w:rsidR="00EA2686">
        <w:rPr>
          <w:rFonts w:ascii="Times New Roman" w:hAnsi="Times New Roman"/>
          <w:color w:val="252525"/>
          <w:sz w:val="26"/>
          <w:szCs w:val="26"/>
          <w:shd w:val="clear" w:color="auto" w:fill="FFFFFF"/>
          <w:vertAlign w:val="superscript"/>
        </w:rPr>
        <w:t>)</w:t>
      </w:r>
      <w:r w:rsidR="00833F60" w:rsidRPr="009A5701">
        <w:rPr>
          <w:rFonts w:ascii="Times New Roman" w:hAnsi="Times New Roman"/>
          <w:color w:val="252525"/>
          <w:sz w:val="26"/>
          <w:szCs w:val="26"/>
          <w:shd w:val="clear" w:color="auto" w:fill="FFFFFF"/>
        </w:rPr>
        <w:t xml:space="preserve"> cung cấp 1 ngõ truy cập cho client khi muốn kết nối vào WLAN. Đây là 1 thiết bị </w:t>
      </w:r>
      <w:hyperlink r:id="rId45" w:tooltip="Half-duplex (trang chưa được viết)" w:history="1">
        <w:r w:rsidR="00833F60" w:rsidRPr="009A5701">
          <w:rPr>
            <w:rStyle w:val="Hyperlink"/>
            <w:rFonts w:ascii="Times New Roman" w:eastAsiaTheme="majorEastAsia" w:hAnsi="Times New Roman"/>
            <w:iCs/>
            <w:color w:val="000000" w:themeColor="text1"/>
            <w:sz w:val="26"/>
            <w:szCs w:val="26"/>
            <w:u w:val="none"/>
            <w:shd w:val="clear" w:color="auto" w:fill="FFFFFF"/>
          </w:rPr>
          <w:t>half - duplex</w:t>
        </w:r>
      </w:hyperlink>
      <w:r w:rsidR="00833F60" w:rsidRPr="009A5701">
        <w:rPr>
          <w:rFonts w:ascii="Times New Roman" w:hAnsi="Times New Roman"/>
          <w:color w:val="252525"/>
          <w:sz w:val="26"/>
          <w:szCs w:val="26"/>
          <w:shd w:val="clear" w:color="auto" w:fill="FFFFFF"/>
        </w:rPr>
        <w:t xml:space="preserve">, hoạt động tương đương như một </w:t>
      </w:r>
      <w:hyperlink r:id="rId46" w:tooltip="Switch" w:history="1">
        <w:r w:rsidR="00833F60" w:rsidRPr="009A5701">
          <w:rPr>
            <w:rStyle w:val="Hyperlink"/>
            <w:rFonts w:ascii="Times New Roman" w:eastAsiaTheme="majorEastAsia" w:hAnsi="Times New Roman"/>
            <w:color w:val="000000" w:themeColor="text1"/>
            <w:sz w:val="26"/>
            <w:szCs w:val="26"/>
            <w:u w:val="none"/>
            <w:shd w:val="clear" w:color="auto" w:fill="FFFFFF"/>
          </w:rPr>
          <w:t>Switch</w:t>
        </w:r>
      </w:hyperlink>
      <w:r w:rsidR="00833F60" w:rsidRPr="009A5701">
        <w:rPr>
          <w:rStyle w:val="apple-converted-space"/>
          <w:rFonts w:ascii="Times New Roman" w:eastAsiaTheme="majorEastAsia" w:hAnsi="Times New Roman"/>
          <w:color w:val="000000" w:themeColor="text1"/>
          <w:sz w:val="26"/>
          <w:szCs w:val="26"/>
          <w:shd w:val="clear" w:color="auto" w:fill="FFFFFF"/>
        </w:rPr>
        <w:t> </w:t>
      </w:r>
      <w:r w:rsidR="00833F60" w:rsidRPr="009A5701">
        <w:rPr>
          <w:rFonts w:ascii="Times New Roman" w:hAnsi="Times New Roman"/>
          <w:color w:val="252525"/>
          <w:sz w:val="26"/>
          <w:szCs w:val="26"/>
          <w:shd w:val="clear" w:color="auto" w:fill="FFFFFF"/>
        </w:rPr>
        <w:t>Ethernet thông minh.</w:t>
      </w:r>
    </w:p>
    <w:p w14:paraId="6E720785" w14:textId="77777777" w:rsidR="008714D9" w:rsidRDefault="00567B0E" w:rsidP="00567B0E">
      <w:pPr>
        <w:spacing w:line="360" w:lineRule="auto"/>
        <w:jc w:val="both"/>
        <w:rPr>
          <w:rFonts w:ascii="Times New Roman" w:hAnsi="Times New Roman"/>
          <w:sz w:val="26"/>
          <w:szCs w:val="26"/>
        </w:rPr>
      </w:pPr>
      <w:r>
        <w:rPr>
          <w:rFonts w:ascii="Times New Roman" w:hAnsi="Times New Roman"/>
          <w:sz w:val="26"/>
          <w:szCs w:val="26"/>
        </w:rPr>
        <w:t xml:space="preserve">     Cách cấu hình RASPI trở thành Access Point: t</w:t>
      </w:r>
      <w:r w:rsidR="00833F60" w:rsidRPr="009A5701">
        <w:rPr>
          <w:rFonts w:ascii="Times New Roman" w:hAnsi="Times New Roman"/>
          <w:sz w:val="26"/>
          <w:szCs w:val="26"/>
        </w:rPr>
        <w:t>rên Tera Term hoặc Terminal trên</w:t>
      </w:r>
    </w:p>
    <w:p w14:paraId="7290D253" w14:textId="2797588D" w:rsidR="00833F60" w:rsidRPr="009A5701" w:rsidRDefault="00833F60" w:rsidP="00567B0E">
      <w:pPr>
        <w:spacing w:line="360" w:lineRule="auto"/>
        <w:jc w:val="both"/>
        <w:rPr>
          <w:rFonts w:ascii="Times New Roman" w:hAnsi="Times New Roman"/>
          <w:sz w:val="26"/>
          <w:szCs w:val="26"/>
        </w:rPr>
      </w:pPr>
      <w:r w:rsidRPr="009A5701">
        <w:rPr>
          <w:rFonts w:ascii="Times New Roman" w:hAnsi="Times New Roman"/>
          <w:sz w:val="26"/>
          <w:szCs w:val="26"/>
        </w:rPr>
        <w:lastRenderedPageBreak/>
        <w:t xml:space="preserve"> Linux, thực hiện cấu hình cho </w:t>
      </w:r>
      <w:r w:rsidR="002713A8" w:rsidRPr="009A5701">
        <w:rPr>
          <w:rFonts w:ascii="Times New Roman" w:hAnsi="Times New Roman"/>
          <w:sz w:val="26"/>
          <w:szCs w:val="26"/>
        </w:rPr>
        <w:t xml:space="preserve">RASPI </w:t>
      </w:r>
      <w:r w:rsidRPr="009A5701">
        <w:rPr>
          <w:rFonts w:ascii="Times New Roman" w:hAnsi="Times New Roman"/>
          <w:sz w:val="26"/>
          <w:szCs w:val="26"/>
        </w:rPr>
        <w:t>trở thành access point thông qua các bước sau:</w:t>
      </w:r>
    </w:p>
    <w:p w14:paraId="38E1C213" w14:textId="20622DC6" w:rsidR="00833F60" w:rsidRPr="00BB785A" w:rsidRDefault="00833F60" w:rsidP="001C226A">
      <w:pPr>
        <w:pStyle w:val="ListParagraph"/>
        <w:numPr>
          <w:ilvl w:val="0"/>
          <w:numId w:val="7"/>
        </w:numPr>
        <w:shd w:val="clear" w:color="auto" w:fill="FFFFFF"/>
        <w:spacing w:before="120" w:after="120" w:line="336" w:lineRule="atLeast"/>
        <w:rPr>
          <w:rFonts w:ascii="Times New Roman" w:hAnsi="Times New Roman"/>
          <w:color w:val="252525"/>
          <w:sz w:val="26"/>
          <w:szCs w:val="26"/>
        </w:rPr>
      </w:pPr>
      <w:r w:rsidRPr="00BB785A">
        <w:rPr>
          <w:rFonts w:ascii="Times New Roman" w:hAnsi="Times New Roman"/>
          <w:color w:val="252525"/>
          <w:sz w:val="26"/>
          <w:szCs w:val="26"/>
        </w:rPr>
        <w:t>Bước 1: Cài đặt các gói phần mềm cần thiết</w:t>
      </w:r>
    </w:p>
    <w:p w14:paraId="47DF198F" w14:textId="77777777" w:rsidR="00833F60" w:rsidRPr="009A5701" w:rsidRDefault="00833F60" w:rsidP="00833F60">
      <w:pPr>
        <w:pStyle w:val="ListParagraph"/>
        <w:shd w:val="clear" w:color="auto" w:fill="FFFFFF"/>
        <w:spacing w:before="120" w:after="120" w:line="336" w:lineRule="atLeast"/>
        <w:ind w:left="1080"/>
        <w:rPr>
          <w:rFonts w:ascii="Times New Roman" w:eastAsia="Times New Roman" w:hAnsi="Times New Roman" w:cs="Times New Roman"/>
          <w:color w:val="252525"/>
          <w:sz w:val="26"/>
          <w:szCs w:val="26"/>
        </w:rPr>
      </w:pPr>
    </w:p>
    <w:p w14:paraId="54E467CD" w14:textId="77777777" w:rsidR="00833F60" w:rsidRPr="009A5701" w:rsidRDefault="00833F60" w:rsidP="00833F60">
      <w:pPr>
        <w:pStyle w:val="ListParagraph"/>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Times New Roman" w:eastAsia="Times New Roman" w:hAnsi="Times New Roman" w:cs="Times New Roman"/>
          <w:color w:val="000000"/>
          <w:sz w:val="24"/>
          <w:szCs w:val="24"/>
        </w:rPr>
      </w:pPr>
      <w:r w:rsidRPr="009A5701">
        <w:rPr>
          <w:rFonts w:ascii="Times New Roman" w:eastAsia="Times New Roman" w:hAnsi="Times New Roman" w:cs="Times New Roman"/>
          <w:color w:val="000000"/>
          <w:sz w:val="24"/>
          <w:szCs w:val="24"/>
        </w:rPr>
        <w:t>sudo apt-get install hostapd udhcpd</w:t>
      </w:r>
    </w:p>
    <w:p w14:paraId="596F100B" w14:textId="14375218"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2. Cấu hình DHCP. Copy dòng lệnh sau vào file /etc/udhcpd.conf:</w:t>
      </w:r>
    </w:p>
    <w:p w14:paraId="14C75768"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start 10.10.0.2 # This is the range of IPs that the hostspot will give to client devices.</w:t>
      </w:r>
    </w:p>
    <w:p w14:paraId="3E70E95A"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end 10.10.0.50</w:t>
      </w:r>
    </w:p>
    <w:p w14:paraId="0CB500DC"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interface wlan0 # The device uDHCP listens on.</w:t>
      </w:r>
    </w:p>
    <w:p w14:paraId="16EE9F43"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remaining yes</w:t>
      </w:r>
    </w:p>
    <w:p w14:paraId="5B608EAD"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opt dns 8.8.8.8 4.2.2.2 # The DNS servers client devices will use.</w:t>
      </w:r>
    </w:p>
    <w:p w14:paraId="224E6BAD"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opt subnet 255.255.255.0</w:t>
      </w:r>
    </w:p>
    <w:p w14:paraId="358583BF"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6"/>
          <w:szCs w:val="26"/>
        </w:rPr>
      </w:pPr>
      <w:r w:rsidRPr="009A5701">
        <w:rPr>
          <w:rFonts w:ascii="Times New Roman" w:hAnsi="Times New Roman" w:cs="Times New Roman"/>
          <w:color w:val="000000"/>
          <w:sz w:val="24"/>
          <w:szCs w:val="24"/>
        </w:rPr>
        <w:t>opt router 10.10.0.1 # The Pi's IP address on wlan0 which we will set up shortly.opt</w:t>
      </w:r>
      <w:r w:rsidRPr="009A5701">
        <w:rPr>
          <w:rFonts w:ascii="Times New Roman" w:hAnsi="Times New Roman" w:cs="Times New Roman"/>
          <w:color w:val="000000"/>
          <w:sz w:val="26"/>
          <w:szCs w:val="26"/>
        </w:rPr>
        <w:t xml:space="preserve"> </w:t>
      </w:r>
    </w:p>
    <w:p w14:paraId="5E1BFD31"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lease 864000 # 10 day DHCP lease time in seconds</w:t>
      </w:r>
    </w:p>
    <w:p w14:paraId="45410C2F" w14:textId="4D9D5C16"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3:</w:t>
      </w:r>
      <w:r w:rsidR="00A21651" w:rsidRPr="009A5701">
        <w:rPr>
          <w:color w:val="252525"/>
          <w:sz w:val="26"/>
          <w:szCs w:val="26"/>
        </w:rPr>
        <w:t xml:space="preserve"> Trong file /etc/default/udhcpd</w:t>
      </w:r>
      <w:r w:rsidRPr="009A5701">
        <w:rPr>
          <w:color w:val="252525"/>
          <w:sz w:val="26"/>
          <w:szCs w:val="26"/>
        </w:rPr>
        <w:t>, comment dòng sau:</w:t>
      </w:r>
    </w:p>
    <w:p w14:paraId="6B7D494E"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DHCPD_ENABLED="no"</w:t>
      </w:r>
    </w:p>
    <w:p w14:paraId="40721432" w14:textId="77777777"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4: Để boot một cách tự động thì trong file /etc/network/interfaces, tìm và thay thế dòng "iface wlan0 inet dhcp" thành dòng:</w:t>
      </w:r>
    </w:p>
    <w:p w14:paraId="737D9A80"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iface wlan0 inet static</w:t>
      </w:r>
    </w:p>
    <w:p w14:paraId="349D269F"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address 10.10.0.1</w:t>
      </w:r>
    </w:p>
    <w:p w14:paraId="0BDF8100" w14:textId="5AF32BAD"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880"/>
          <w:tab w:val="left" w:pos="3600"/>
          <w:tab w:val="left" w:pos="4320"/>
          <w:tab w:val="left" w:pos="5040"/>
          <w:tab w:val="left" w:pos="5760"/>
        </w:tabs>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netmask 255.255.255.0</w:t>
      </w:r>
      <w:r w:rsidRPr="009A5701">
        <w:rPr>
          <w:rFonts w:ascii="Times New Roman" w:hAnsi="Times New Roman" w:cs="Times New Roman"/>
          <w:color w:val="000000"/>
          <w:sz w:val="24"/>
          <w:szCs w:val="24"/>
        </w:rPr>
        <w:tab/>
      </w:r>
      <w:r w:rsidRPr="009A5701">
        <w:rPr>
          <w:rFonts w:ascii="Times New Roman" w:hAnsi="Times New Roman" w:cs="Times New Roman"/>
          <w:color w:val="000000"/>
          <w:sz w:val="24"/>
          <w:szCs w:val="24"/>
        </w:rPr>
        <w:tab/>
      </w:r>
      <w:r w:rsidRPr="009A5701">
        <w:rPr>
          <w:rFonts w:ascii="Times New Roman" w:hAnsi="Times New Roman" w:cs="Times New Roman"/>
          <w:color w:val="000000"/>
          <w:sz w:val="24"/>
          <w:szCs w:val="24"/>
        </w:rPr>
        <w:tab/>
      </w:r>
      <w:r w:rsidRPr="009A5701">
        <w:rPr>
          <w:rFonts w:ascii="Times New Roman" w:hAnsi="Times New Roman" w:cs="Times New Roman"/>
          <w:color w:val="000000"/>
          <w:sz w:val="24"/>
          <w:szCs w:val="24"/>
        </w:rPr>
        <w:tab/>
      </w:r>
      <w:r w:rsidRPr="009A5701">
        <w:rPr>
          <w:rFonts w:ascii="Times New Roman" w:hAnsi="Times New Roman" w:cs="Times New Roman"/>
          <w:color w:val="000000"/>
          <w:sz w:val="24"/>
          <w:szCs w:val="24"/>
        </w:rPr>
        <w:tab/>
      </w:r>
      <w:r w:rsidRPr="009A5701">
        <w:rPr>
          <w:rFonts w:ascii="Times New Roman" w:hAnsi="Times New Roman" w:cs="Times New Roman"/>
          <w:color w:val="000000"/>
          <w:sz w:val="24"/>
          <w:szCs w:val="24"/>
        </w:rPr>
        <w:tab/>
      </w:r>
    </w:p>
    <w:p w14:paraId="18648B4F" w14:textId="77777777" w:rsidR="00833F60" w:rsidRPr="009A5701" w:rsidRDefault="00833F60" w:rsidP="00833F60">
      <w:pPr>
        <w:pStyle w:val="NormalWeb"/>
        <w:shd w:val="clear" w:color="auto" w:fill="FFFFFF"/>
        <w:spacing w:before="120" w:beforeAutospacing="0" w:after="120" w:afterAutospacing="0" w:line="336" w:lineRule="atLeast"/>
        <w:ind w:left="720"/>
        <w:rPr>
          <w:color w:val="252525"/>
          <w:sz w:val="26"/>
          <w:szCs w:val="26"/>
        </w:rPr>
      </w:pPr>
      <w:r w:rsidRPr="009A5701">
        <w:rPr>
          <w:color w:val="252525"/>
          <w:sz w:val="26"/>
          <w:szCs w:val="26"/>
        </w:rPr>
        <w:t>Nếu không có dòng "iface wlan0 inet dhcp" thì thêm các dòng trên vào cuối file.</w:t>
      </w:r>
    </w:p>
    <w:p w14:paraId="644112EA" w14:textId="77777777"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5: Comment các dòng sau:</w:t>
      </w:r>
    </w:p>
    <w:p w14:paraId="2F7F8435"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allow-hotplug wlan0</w:t>
      </w:r>
    </w:p>
    <w:p w14:paraId="49FFBFFE"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wpa-roam /etc/wpa_supplicant/wpa_supplicant.conf</w:t>
      </w:r>
    </w:p>
    <w:p w14:paraId="73754BD6"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720"/>
        <w:rPr>
          <w:rFonts w:ascii="Times New Roman" w:hAnsi="Times New Roman" w:cs="Times New Roman"/>
          <w:color w:val="000000"/>
          <w:sz w:val="24"/>
          <w:szCs w:val="24"/>
        </w:rPr>
      </w:pPr>
      <w:r w:rsidRPr="009A5701">
        <w:rPr>
          <w:rFonts w:ascii="Times New Roman" w:hAnsi="Times New Roman" w:cs="Times New Roman"/>
          <w:color w:val="000000"/>
          <w:sz w:val="24"/>
          <w:szCs w:val="24"/>
        </w:rPr>
        <w:t>iface default inet manual</w:t>
      </w:r>
    </w:p>
    <w:p w14:paraId="75EB4567" w14:textId="185B7E14"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 xml:space="preserve">Bước 6: Configure thông tin </w:t>
      </w:r>
      <w:r w:rsidR="002713A8" w:rsidRPr="009A5701">
        <w:rPr>
          <w:color w:val="252525"/>
          <w:sz w:val="26"/>
          <w:szCs w:val="26"/>
          <w:shd w:val="clear" w:color="auto" w:fill="FFFFFF"/>
        </w:rPr>
        <w:t>Access Point</w:t>
      </w:r>
      <w:r w:rsidRPr="009A5701">
        <w:rPr>
          <w:color w:val="252525"/>
          <w:sz w:val="26"/>
          <w:szCs w:val="26"/>
        </w:rPr>
        <w:t xml:space="preserve">, thêm các dòng sau vào file /etc/hostapd/hostapd.conf: </w:t>
      </w:r>
    </w:p>
    <w:p w14:paraId="5DD27993"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lastRenderedPageBreak/>
        <w:t>interface=wlan0</w:t>
      </w:r>
    </w:p>
    <w:p w14:paraId="6E8EF1AA"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driver=nl80211</w:t>
      </w:r>
    </w:p>
    <w:p w14:paraId="7CD9EADC"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ssid=your_access_point_name</w:t>
      </w:r>
    </w:p>
    <w:p w14:paraId="4F13ED89"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hw_mode=g</w:t>
      </w:r>
    </w:p>
    <w:p w14:paraId="4A8C8519"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channel=6</w:t>
      </w:r>
    </w:p>
    <w:p w14:paraId="0BDAF23E"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macaddr_acl=0</w:t>
      </w:r>
    </w:p>
    <w:p w14:paraId="698BE60D"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auth_algs=1</w:t>
      </w:r>
    </w:p>
    <w:p w14:paraId="37055D09"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ignore_broadcast_ssid=0</w:t>
      </w:r>
    </w:p>
    <w:p w14:paraId="63CEF3B7"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wpa=2</w:t>
      </w:r>
    </w:p>
    <w:p w14:paraId="15689E55"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wpa_passphrase=your_access_point_password</w:t>
      </w:r>
    </w:p>
    <w:p w14:paraId="698ED71A"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wpa_key_mgmt=WPA-PSK</w:t>
      </w:r>
    </w:p>
    <w:p w14:paraId="27DEF170"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wpa_pairwise=TKIP</w:t>
      </w:r>
    </w:p>
    <w:p w14:paraId="2EE12C3B"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rsn_pairwise=CCMP</w:t>
      </w:r>
    </w:p>
    <w:p w14:paraId="0F6AA569" w14:textId="0FE20EBB" w:rsidR="00833F60" w:rsidRPr="009A5701" w:rsidRDefault="00833F60" w:rsidP="00833F60">
      <w:pPr>
        <w:pStyle w:val="NormalWeb"/>
        <w:shd w:val="clear" w:color="auto" w:fill="FFFFFF"/>
        <w:spacing w:before="120" w:beforeAutospacing="0" w:after="120" w:afterAutospacing="0" w:line="336" w:lineRule="atLeast"/>
        <w:rPr>
          <w:color w:val="252525"/>
          <w:sz w:val="26"/>
          <w:szCs w:val="26"/>
        </w:rPr>
      </w:pPr>
      <w:r w:rsidRPr="009A5701">
        <w:rPr>
          <w:color w:val="252525"/>
          <w:sz w:val="26"/>
          <w:szCs w:val="26"/>
        </w:rPr>
        <w:t xml:space="preserve">       Sửa “ssid” để đặt tên cho Access point, sửa “</w:t>
      </w:r>
      <w:r w:rsidRPr="009A5701">
        <w:rPr>
          <w:color w:val="000000"/>
          <w:sz w:val="26"/>
          <w:szCs w:val="26"/>
        </w:rPr>
        <w:t>wpa_passphrase” để đặt password cho AP.</w:t>
      </w:r>
    </w:p>
    <w:p w14:paraId="095855AF" w14:textId="77777777"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7: trong file /etc/default/hostapd, sửa dòng sau:</w:t>
      </w:r>
    </w:p>
    <w:p w14:paraId="1CDBD851"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#DAEMON_CONF=""</w:t>
      </w:r>
    </w:p>
    <w:p w14:paraId="390668AD" w14:textId="77777777" w:rsidR="00833F60" w:rsidRPr="009A5701" w:rsidRDefault="00833F60" w:rsidP="00833F60">
      <w:pPr>
        <w:pStyle w:val="NormalWeb"/>
        <w:shd w:val="clear" w:color="auto" w:fill="FFFFFF"/>
        <w:spacing w:before="120" w:beforeAutospacing="0" w:after="120" w:afterAutospacing="0" w:line="336" w:lineRule="atLeast"/>
        <w:ind w:left="644"/>
        <w:rPr>
          <w:color w:val="252525"/>
          <w:sz w:val="26"/>
          <w:szCs w:val="26"/>
        </w:rPr>
      </w:pPr>
      <w:r w:rsidRPr="009A5701">
        <w:rPr>
          <w:color w:val="252525"/>
          <w:sz w:val="26"/>
          <w:szCs w:val="26"/>
        </w:rPr>
        <w:t>Thành:</w:t>
      </w:r>
    </w:p>
    <w:p w14:paraId="45EA991A"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4"/>
        </w:rPr>
      </w:pPr>
      <w:r w:rsidRPr="009A5701">
        <w:rPr>
          <w:rFonts w:ascii="Times New Roman" w:hAnsi="Times New Roman" w:cs="Times New Roman"/>
          <w:color w:val="000000"/>
          <w:sz w:val="24"/>
          <w:szCs w:val="24"/>
        </w:rPr>
        <w:t>DAEMON_CONF="/etc/hostapd/hostapd.conf"</w:t>
      </w:r>
    </w:p>
    <w:p w14:paraId="2BE203DD" w14:textId="7D13C41B" w:rsidR="00833F60" w:rsidRPr="009A5701" w:rsidRDefault="00833F60" w:rsidP="001C226A">
      <w:pPr>
        <w:pStyle w:val="ListParagraph"/>
        <w:numPr>
          <w:ilvl w:val="0"/>
          <w:numId w:val="7"/>
        </w:numPr>
        <w:shd w:val="clear" w:color="auto" w:fill="FFFFFF"/>
        <w:spacing w:before="120" w:after="120" w:line="336" w:lineRule="atLeast"/>
        <w:rPr>
          <w:rFonts w:ascii="Times New Roman" w:hAnsi="Times New Roman" w:cs="Times New Roman"/>
          <w:color w:val="252525"/>
          <w:sz w:val="26"/>
          <w:szCs w:val="26"/>
        </w:rPr>
      </w:pPr>
      <w:r w:rsidRPr="009A5701">
        <w:rPr>
          <w:rFonts w:ascii="Times New Roman" w:hAnsi="Times New Roman" w:cs="Times New Roman"/>
          <w:color w:val="252525"/>
          <w:sz w:val="26"/>
          <w:szCs w:val="26"/>
          <w:shd w:val="clear" w:color="auto" w:fill="FFFFFF"/>
        </w:rPr>
        <w:t xml:space="preserve">Bước 8: Configure NAT (Network Address Translation). Thêm các dòng sau vào cuối </w:t>
      </w:r>
      <w:r w:rsidRPr="009A5701">
        <w:rPr>
          <w:rFonts w:ascii="Times New Roman" w:hAnsi="Times New Roman" w:cs="Times New Roman"/>
          <w:color w:val="252525"/>
          <w:sz w:val="26"/>
          <w:szCs w:val="26"/>
        </w:rPr>
        <w:t>file /etc/sysctl.conf:</w:t>
      </w:r>
    </w:p>
    <w:p w14:paraId="18BB113A"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t>net.ipv4.ip_forward=1</w:t>
      </w:r>
    </w:p>
    <w:p w14:paraId="5371A1F0" w14:textId="77777777"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shd w:val="clear" w:color="auto" w:fill="FFFFFF"/>
        </w:rPr>
        <w:t xml:space="preserve">Bước 9: Thêm các dòng sau vào cuối </w:t>
      </w:r>
      <w:r w:rsidRPr="009A5701">
        <w:rPr>
          <w:color w:val="252525"/>
          <w:sz w:val="26"/>
          <w:szCs w:val="26"/>
        </w:rPr>
        <w:t>file /etc/network/interfaces:</w:t>
      </w:r>
    </w:p>
    <w:p w14:paraId="495E4CE7"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t>up iptables-restore &lt; /etc/iptables.ipv4.nat</w:t>
      </w:r>
    </w:p>
    <w:p w14:paraId="41B91628" w14:textId="41DA4E7F" w:rsidR="00833F60" w:rsidRPr="009A5701" w:rsidRDefault="00833F60" w:rsidP="001C226A">
      <w:pPr>
        <w:pStyle w:val="NormalWeb"/>
        <w:numPr>
          <w:ilvl w:val="0"/>
          <w:numId w:val="7"/>
        </w:numPr>
        <w:shd w:val="clear" w:color="auto" w:fill="FFFFFF"/>
        <w:spacing w:before="120" w:beforeAutospacing="0" w:after="120" w:afterAutospacing="0" w:line="336" w:lineRule="atLeast"/>
        <w:rPr>
          <w:color w:val="252525"/>
          <w:sz w:val="26"/>
          <w:szCs w:val="26"/>
        </w:rPr>
      </w:pPr>
      <w:r w:rsidRPr="009A5701">
        <w:rPr>
          <w:color w:val="252525"/>
          <w:sz w:val="26"/>
          <w:szCs w:val="26"/>
        </w:rPr>
        <w:t>Bước 10:  Khởi động access point:</w:t>
      </w:r>
    </w:p>
    <w:p w14:paraId="7493C702"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t>sudo service hostapd start</w:t>
      </w:r>
    </w:p>
    <w:p w14:paraId="644686B2"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t>sudo service udhcpd start</w:t>
      </w:r>
    </w:p>
    <w:p w14:paraId="00AA34F5"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t>sudo update-rc.d hostapd enable</w:t>
      </w:r>
    </w:p>
    <w:p w14:paraId="1CBE49C3" w14:textId="77777777" w:rsidR="00833F60" w:rsidRPr="009A5701" w:rsidRDefault="00833F60" w:rsidP="00833F60">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ind w:left="644"/>
        <w:rPr>
          <w:rFonts w:ascii="Times New Roman" w:hAnsi="Times New Roman" w:cs="Times New Roman"/>
          <w:color w:val="000000"/>
          <w:sz w:val="24"/>
          <w:szCs w:val="26"/>
        </w:rPr>
      </w:pPr>
      <w:r w:rsidRPr="009A5701">
        <w:rPr>
          <w:rFonts w:ascii="Times New Roman" w:hAnsi="Times New Roman" w:cs="Times New Roman"/>
          <w:color w:val="000000"/>
          <w:sz w:val="24"/>
          <w:szCs w:val="26"/>
        </w:rPr>
        <w:lastRenderedPageBreak/>
        <w:t>sudo update-rc.d udhcpd enable</w:t>
      </w:r>
    </w:p>
    <w:p w14:paraId="4B207E81" w14:textId="77777777" w:rsidR="00833F60" w:rsidRPr="009A5701" w:rsidRDefault="00833F60" w:rsidP="00833F60">
      <w:pPr>
        <w:pStyle w:val="ListParagraph"/>
        <w:ind w:left="644"/>
        <w:rPr>
          <w:rFonts w:ascii="Times New Roman" w:hAnsi="Times New Roman" w:cs="Times New Roman"/>
          <w:sz w:val="26"/>
          <w:szCs w:val="26"/>
        </w:rPr>
      </w:pPr>
    </w:p>
    <w:p w14:paraId="38A1F6D7" w14:textId="02A560B7" w:rsidR="00833F60" w:rsidRPr="009A5701" w:rsidRDefault="00833F60" w:rsidP="001C226A">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Bước 11: Khởi động lại Kit Raspberry Pi 2 Model B.</w:t>
      </w:r>
    </w:p>
    <w:p w14:paraId="4F6A1B98" w14:textId="52149434" w:rsidR="00EB3851" w:rsidRPr="009A5701" w:rsidRDefault="00A851FF" w:rsidP="006E1C7C">
      <w:pPr>
        <w:pStyle w:val="Heading2"/>
        <w:spacing w:line="360" w:lineRule="auto"/>
        <w:jc w:val="both"/>
        <w:rPr>
          <w:rFonts w:ascii="Times New Roman" w:hAnsi="Times New Roman" w:cs="Times New Roman"/>
          <w:b/>
          <w:color w:val="auto"/>
        </w:rPr>
      </w:pPr>
      <w:bookmarkStart w:id="467" w:name="_Toc473484139"/>
      <w:bookmarkStart w:id="468" w:name="_Toc473484284"/>
      <w:bookmarkStart w:id="469" w:name="_Toc474362510"/>
      <w:bookmarkStart w:id="470" w:name="_Toc474362655"/>
      <w:r w:rsidRPr="009A5701">
        <w:rPr>
          <w:rFonts w:ascii="Times New Roman" w:hAnsi="Times New Roman" w:cs="Times New Roman"/>
          <w:b/>
          <w:color w:val="auto"/>
        </w:rPr>
        <w:t>3</w:t>
      </w:r>
      <w:r w:rsidR="00A57B64" w:rsidRPr="009A5701">
        <w:rPr>
          <w:rFonts w:ascii="Times New Roman" w:hAnsi="Times New Roman" w:cs="Times New Roman"/>
          <w:b/>
          <w:color w:val="auto"/>
        </w:rPr>
        <w:t>.3</w:t>
      </w:r>
      <w:r w:rsidR="00C52A2E" w:rsidRPr="009A5701">
        <w:rPr>
          <w:rFonts w:ascii="Times New Roman" w:hAnsi="Times New Roman" w:cs="Times New Roman"/>
          <w:b/>
          <w:color w:val="auto"/>
        </w:rPr>
        <w:t xml:space="preserve"> </w:t>
      </w:r>
      <w:r w:rsidR="00125F72" w:rsidRPr="009A5701">
        <w:rPr>
          <w:rFonts w:ascii="Times New Roman" w:hAnsi="Times New Roman" w:cs="Times New Roman"/>
          <w:b/>
          <w:color w:val="auto"/>
        </w:rPr>
        <w:t xml:space="preserve">Hiện thực giao thức </w:t>
      </w:r>
      <w:r w:rsidR="00FE2E7D" w:rsidRPr="009A5701">
        <w:rPr>
          <w:rFonts w:ascii="Times New Roman" w:hAnsi="Times New Roman" w:cs="Times New Roman"/>
          <w:b/>
          <w:color w:val="auto"/>
        </w:rPr>
        <w:t>HTTP</w:t>
      </w:r>
      <w:bookmarkEnd w:id="467"/>
      <w:bookmarkEnd w:id="468"/>
      <w:bookmarkEnd w:id="469"/>
      <w:bookmarkEnd w:id="470"/>
    </w:p>
    <w:p w14:paraId="34B168F1" w14:textId="030874AA" w:rsidR="003C339E" w:rsidRPr="009A5701" w:rsidRDefault="00BB785A" w:rsidP="006E1C7C">
      <w:pPr>
        <w:pStyle w:val="Heading3"/>
        <w:spacing w:line="360" w:lineRule="auto"/>
        <w:jc w:val="both"/>
        <w:rPr>
          <w:rFonts w:ascii="Times New Roman" w:hAnsi="Times New Roman" w:cs="Times New Roman"/>
        </w:rPr>
      </w:pPr>
      <w:r>
        <w:rPr>
          <w:rFonts w:ascii="Times New Roman" w:hAnsi="Times New Roman" w:cs="Times New Roman"/>
          <w:b/>
          <w:color w:val="auto"/>
          <w:sz w:val="26"/>
          <w:szCs w:val="26"/>
        </w:rPr>
        <w:t xml:space="preserve">     </w:t>
      </w:r>
      <w:bookmarkStart w:id="471" w:name="_Toc473484140"/>
      <w:bookmarkStart w:id="472" w:name="_Toc473484285"/>
      <w:bookmarkStart w:id="473" w:name="_Toc474362511"/>
      <w:bookmarkStart w:id="474" w:name="_Toc474362656"/>
      <w:r w:rsidR="00A851FF" w:rsidRPr="009A5701">
        <w:rPr>
          <w:rFonts w:ascii="Times New Roman" w:hAnsi="Times New Roman" w:cs="Times New Roman"/>
          <w:b/>
          <w:color w:val="auto"/>
          <w:sz w:val="26"/>
          <w:szCs w:val="26"/>
        </w:rPr>
        <w:t>3</w:t>
      </w:r>
      <w:r w:rsidR="00A57B64" w:rsidRPr="009A5701">
        <w:rPr>
          <w:rFonts w:ascii="Times New Roman" w:hAnsi="Times New Roman" w:cs="Times New Roman"/>
          <w:b/>
          <w:color w:val="auto"/>
          <w:sz w:val="26"/>
          <w:szCs w:val="26"/>
        </w:rPr>
        <w:t>.3</w:t>
      </w:r>
      <w:r w:rsidR="003C339E" w:rsidRPr="009A5701">
        <w:rPr>
          <w:rFonts w:ascii="Times New Roman" w:hAnsi="Times New Roman" w:cs="Times New Roman"/>
          <w:b/>
          <w:color w:val="auto"/>
          <w:sz w:val="26"/>
          <w:szCs w:val="26"/>
        </w:rPr>
        <w:t>.1</w:t>
      </w:r>
      <w:r w:rsidR="00DC70A5" w:rsidRPr="009A5701">
        <w:rPr>
          <w:rFonts w:ascii="Times New Roman" w:hAnsi="Times New Roman" w:cs="Times New Roman"/>
          <w:b/>
          <w:color w:val="auto"/>
          <w:sz w:val="26"/>
          <w:szCs w:val="26"/>
        </w:rPr>
        <w:t xml:space="preserve"> </w:t>
      </w:r>
      <w:r w:rsidR="00125F72" w:rsidRPr="009A5701">
        <w:rPr>
          <w:rFonts w:ascii="Times New Roman" w:hAnsi="Times New Roman" w:cs="Times New Roman"/>
          <w:b/>
          <w:color w:val="auto"/>
          <w:sz w:val="26"/>
          <w:szCs w:val="26"/>
        </w:rPr>
        <w:t>Client</w:t>
      </w:r>
      <w:bookmarkEnd w:id="471"/>
      <w:bookmarkEnd w:id="472"/>
      <w:bookmarkEnd w:id="473"/>
      <w:bookmarkEnd w:id="474"/>
      <w:r w:rsidR="00125F72" w:rsidRPr="009A5701">
        <w:rPr>
          <w:rFonts w:ascii="Times New Roman" w:hAnsi="Times New Roman" w:cs="Times New Roman"/>
          <w:b/>
          <w:color w:val="auto"/>
          <w:sz w:val="26"/>
          <w:szCs w:val="26"/>
        </w:rPr>
        <w:t xml:space="preserve"> </w:t>
      </w:r>
    </w:p>
    <w:p w14:paraId="1513AD69" w14:textId="5CC12C0B" w:rsidR="003C339E" w:rsidRPr="009A5701" w:rsidRDefault="00BB785A" w:rsidP="00BB785A">
      <w:pPr>
        <w:pStyle w:val="Heading4"/>
        <w:spacing w:line="360" w:lineRule="auto"/>
        <w:jc w:val="both"/>
        <w:rPr>
          <w:rFonts w:ascii="Times New Roman" w:hAnsi="Times New Roman" w:cs="Times New Roman"/>
        </w:rPr>
      </w:pPr>
      <w:r>
        <w:rPr>
          <w:rFonts w:ascii="Times New Roman" w:hAnsi="Times New Roman" w:cs="Times New Roman"/>
          <w:b/>
          <w:i w:val="0"/>
          <w:color w:val="auto"/>
          <w:sz w:val="26"/>
          <w:szCs w:val="26"/>
        </w:rPr>
        <w:t xml:space="preserve">     </w:t>
      </w:r>
      <w:r w:rsidR="00A851FF" w:rsidRPr="009A5701">
        <w:rPr>
          <w:rFonts w:ascii="Times New Roman" w:hAnsi="Times New Roman" w:cs="Times New Roman"/>
          <w:b/>
          <w:i w:val="0"/>
          <w:color w:val="auto"/>
          <w:sz w:val="26"/>
          <w:szCs w:val="26"/>
        </w:rPr>
        <w:t xml:space="preserve">a. </w:t>
      </w:r>
      <w:r w:rsidR="003C339E" w:rsidRPr="009A5701">
        <w:rPr>
          <w:rFonts w:ascii="Times New Roman" w:hAnsi="Times New Roman" w:cs="Times New Roman"/>
          <w:b/>
          <w:i w:val="0"/>
          <w:color w:val="auto"/>
          <w:sz w:val="26"/>
          <w:szCs w:val="26"/>
        </w:rPr>
        <w:t>Lấy</w:t>
      </w:r>
      <w:r w:rsidR="00125F72" w:rsidRPr="009A5701">
        <w:rPr>
          <w:rFonts w:ascii="Times New Roman" w:hAnsi="Times New Roman" w:cs="Times New Roman"/>
          <w:b/>
          <w:i w:val="0"/>
          <w:color w:val="auto"/>
          <w:sz w:val="26"/>
          <w:szCs w:val="26"/>
        </w:rPr>
        <w:t xml:space="preserve"> thông tin của drone</w:t>
      </w:r>
    </w:p>
    <w:p w14:paraId="75803E11" w14:textId="77777777" w:rsidR="00BB785A" w:rsidRDefault="00125F72" w:rsidP="00BB785A">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BB785A">
        <w:rPr>
          <w:rFonts w:ascii="Times New Roman" w:hAnsi="Times New Roman"/>
          <w:sz w:val="26"/>
          <w:szCs w:val="26"/>
        </w:rPr>
        <w:t xml:space="preserve">     </w:t>
      </w:r>
      <w:r w:rsidR="003C339E" w:rsidRPr="009A5701">
        <w:rPr>
          <w:rFonts w:ascii="Times New Roman" w:hAnsi="Times New Roman"/>
          <w:sz w:val="26"/>
          <w:szCs w:val="26"/>
        </w:rPr>
        <w:t>Drone có các thông tin cơ bản như:</w:t>
      </w:r>
      <w:r w:rsidRPr="009A5701">
        <w:rPr>
          <w:rFonts w:ascii="Times New Roman" w:hAnsi="Times New Roman"/>
          <w:sz w:val="26"/>
          <w:szCs w:val="26"/>
        </w:rPr>
        <w:t xml:space="preserve"> Drone Name, Total Flight Time, Motors Info,</w:t>
      </w:r>
      <w:r w:rsidR="003C339E" w:rsidRPr="009A5701">
        <w:rPr>
          <w:rFonts w:ascii="Times New Roman" w:hAnsi="Times New Roman"/>
          <w:sz w:val="26"/>
          <w:szCs w:val="26"/>
        </w:rPr>
        <w:t xml:space="preserve"> Network Info, Battery Info</w:t>
      </w:r>
      <w:r w:rsidR="0084338F" w:rsidRPr="009A5701">
        <w:rPr>
          <w:rFonts w:ascii="Times New Roman" w:hAnsi="Times New Roman"/>
          <w:sz w:val="26"/>
          <w:szCs w:val="26"/>
        </w:rPr>
        <w:t>, Location Info</w:t>
      </w:r>
      <w:r w:rsidR="003C339E" w:rsidRPr="009A5701">
        <w:rPr>
          <w:rFonts w:ascii="Times New Roman" w:hAnsi="Times New Roman"/>
          <w:sz w:val="26"/>
          <w:szCs w:val="26"/>
        </w:rPr>
        <w:t xml:space="preserve">…Client sẽ luôn gửi lên server theo giao thức </w:t>
      </w:r>
      <w:r w:rsidR="00FE2E7D" w:rsidRPr="009A5701">
        <w:rPr>
          <w:rFonts w:ascii="Times New Roman" w:hAnsi="Times New Roman"/>
          <w:sz w:val="26"/>
          <w:szCs w:val="26"/>
        </w:rPr>
        <w:t>HTTP</w:t>
      </w:r>
      <w:r w:rsidR="00BB785A">
        <w:rPr>
          <w:rFonts w:ascii="Times New Roman" w:hAnsi="Times New Roman"/>
          <w:sz w:val="26"/>
          <w:szCs w:val="26"/>
        </w:rPr>
        <w:t xml:space="preserve"> Post với định dạng như sau:</w:t>
      </w:r>
    </w:p>
    <w:p w14:paraId="3204A325" w14:textId="77777777" w:rsidR="00BB785A" w:rsidRPr="00BB785A" w:rsidRDefault="00125F72" w:rsidP="00FD29AB">
      <w:pPr>
        <w:pStyle w:val="ListParagraph"/>
        <w:numPr>
          <w:ilvl w:val="0"/>
          <w:numId w:val="35"/>
        </w:numPr>
        <w:spacing w:line="360" w:lineRule="auto"/>
        <w:jc w:val="both"/>
        <w:rPr>
          <w:rFonts w:ascii="Times New Roman" w:hAnsi="Times New Roman" w:cs="Times New Roman"/>
          <w:sz w:val="26"/>
          <w:szCs w:val="26"/>
        </w:rPr>
      </w:pPr>
      <w:r w:rsidRPr="00BB785A">
        <w:rPr>
          <w:rFonts w:ascii="Times New Roman" w:hAnsi="Times New Roman"/>
          <w:sz w:val="26"/>
          <w:szCs w:val="26"/>
        </w:rPr>
        <w:t xml:space="preserve">URI: </w:t>
      </w:r>
      <w:hyperlink w:history="1">
        <w:r w:rsidR="00BB785A" w:rsidRPr="00BB785A">
          <w:rPr>
            <w:rStyle w:val="Hyperlink"/>
            <w:rFonts w:ascii="Times New Roman" w:hAnsi="Times New Roman"/>
            <w:sz w:val="26"/>
            <w:szCs w:val="26"/>
          </w:rPr>
          <w:t>http://&lt;ip_address&gt;/api/info</w:t>
        </w:r>
      </w:hyperlink>
    </w:p>
    <w:p w14:paraId="04F6E7E5" w14:textId="76F385F3" w:rsidR="00125F72" w:rsidRPr="00BB785A" w:rsidRDefault="00125F72" w:rsidP="00FD29AB">
      <w:pPr>
        <w:pStyle w:val="ListParagraph"/>
        <w:numPr>
          <w:ilvl w:val="0"/>
          <w:numId w:val="35"/>
        </w:numPr>
        <w:spacing w:line="360" w:lineRule="auto"/>
        <w:jc w:val="both"/>
        <w:rPr>
          <w:rFonts w:ascii="Times New Roman" w:hAnsi="Times New Roman" w:cs="Times New Roman"/>
          <w:sz w:val="26"/>
          <w:szCs w:val="26"/>
        </w:rPr>
      </w:pPr>
      <w:r w:rsidRPr="00BB785A">
        <w:rPr>
          <w:rFonts w:ascii="Times New Roman" w:hAnsi="Times New Roman" w:cs="Times New Roman"/>
          <w:sz w:val="26"/>
          <w:szCs w:val="26"/>
        </w:rPr>
        <w:t>Request params:</w:t>
      </w:r>
      <w:r w:rsidR="00666B76" w:rsidRPr="00BB785A">
        <w:rPr>
          <w:rFonts w:ascii="Times New Roman" w:hAnsi="Times New Roman" w:cs="Times New Roman"/>
          <w:sz w:val="26"/>
          <w:szCs w:val="26"/>
        </w:rPr>
        <w:t xml:space="preserve"> </w:t>
      </w:r>
      <w:r w:rsidRPr="00BB785A">
        <w:rPr>
          <w:rFonts w:ascii="Times New Roman" w:hAnsi="Times New Roman" w:cs="Times New Roman"/>
          <w:sz w:val="26"/>
          <w:szCs w:val="26"/>
        </w:rPr>
        <w:t xml:space="preserve"> sig &lt;string&gt;</w:t>
      </w:r>
    </w:p>
    <w:p w14:paraId="0F2AE2C8" w14:textId="4AC56940" w:rsidR="003C339E" w:rsidRPr="009A5701" w:rsidRDefault="00BB785A" w:rsidP="00BB785A">
      <w:pPr>
        <w:pStyle w:val="Heading4"/>
        <w:spacing w:line="360" w:lineRule="auto"/>
        <w:jc w:val="both"/>
        <w:rPr>
          <w:rFonts w:ascii="Times New Roman" w:hAnsi="Times New Roman" w:cs="Times New Roman"/>
        </w:rPr>
      </w:pPr>
      <w:r>
        <w:rPr>
          <w:rFonts w:ascii="Times New Roman" w:hAnsi="Times New Roman" w:cs="Times New Roman"/>
          <w:b/>
          <w:i w:val="0"/>
          <w:color w:val="auto"/>
          <w:sz w:val="26"/>
          <w:szCs w:val="26"/>
        </w:rPr>
        <w:t xml:space="preserve">     </w:t>
      </w:r>
      <w:r w:rsidR="00A851FF" w:rsidRPr="009A5701">
        <w:rPr>
          <w:rFonts w:ascii="Times New Roman" w:hAnsi="Times New Roman" w:cs="Times New Roman"/>
          <w:b/>
          <w:i w:val="0"/>
          <w:color w:val="auto"/>
          <w:sz w:val="26"/>
          <w:szCs w:val="26"/>
        </w:rPr>
        <w:t>b.</w:t>
      </w:r>
      <w:r w:rsidR="00125F72" w:rsidRPr="009A5701">
        <w:rPr>
          <w:rFonts w:ascii="Times New Roman" w:hAnsi="Times New Roman" w:cs="Times New Roman"/>
          <w:b/>
          <w:i w:val="0"/>
          <w:color w:val="auto"/>
          <w:sz w:val="26"/>
          <w:szCs w:val="26"/>
        </w:rPr>
        <w:t xml:space="preserve"> </w:t>
      </w:r>
      <w:r w:rsidR="003C339E" w:rsidRPr="009A5701">
        <w:rPr>
          <w:rFonts w:ascii="Times New Roman" w:hAnsi="Times New Roman" w:cs="Times New Roman"/>
          <w:b/>
          <w:i w:val="0"/>
          <w:color w:val="auto"/>
          <w:sz w:val="26"/>
          <w:szCs w:val="26"/>
        </w:rPr>
        <w:t>Đ</w:t>
      </w:r>
      <w:r w:rsidR="00125F72" w:rsidRPr="009A5701">
        <w:rPr>
          <w:rFonts w:ascii="Times New Roman" w:hAnsi="Times New Roman" w:cs="Times New Roman"/>
          <w:b/>
          <w:i w:val="0"/>
          <w:color w:val="auto"/>
          <w:sz w:val="26"/>
          <w:szCs w:val="26"/>
        </w:rPr>
        <w:t>iều khiển d</w:t>
      </w:r>
      <w:r w:rsidR="003C339E" w:rsidRPr="009A5701">
        <w:rPr>
          <w:rFonts w:ascii="Times New Roman" w:hAnsi="Times New Roman" w:cs="Times New Roman"/>
          <w:b/>
          <w:i w:val="0"/>
          <w:color w:val="auto"/>
          <w:sz w:val="26"/>
          <w:szCs w:val="26"/>
        </w:rPr>
        <w:t>r</w:t>
      </w:r>
      <w:r w:rsidR="00125F72" w:rsidRPr="009A5701">
        <w:rPr>
          <w:rFonts w:ascii="Times New Roman" w:hAnsi="Times New Roman" w:cs="Times New Roman"/>
          <w:b/>
          <w:i w:val="0"/>
          <w:color w:val="auto"/>
          <w:sz w:val="26"/>
          <w:szCs w:val="26"/>
        </w:rPr>
        <w:t>one thay đổi vị trí</w:t>
      </w:r>
    </w:p>
    <w:p w14:paraId="7B4ADB09" w14:textId="62A9B8D4" w:rsidR="00125F72" w:rsidRDefault="00FE2E7D" w:rsidP="001C226A">
      <w:pPr>
        <w:pStyle w:val="ListParagraph"/>
        <w:numPr>
          <w:ilvl w:val="0"/>
          <w:numId w:val="4"/>
        </w:numPr>
        <w:spacing w:line="360" w:lineRule="auto"/>
        <w:jc w:val="both"/>
        <w:rPr>
          <w:rFonts w:ascii="Times New Roman" w:hAnsi="Times New Roman"/>
          <w:sz w:val="26"/>
          <w:szCs w:val="26"/>
        </w:rPr>
      </w:pPr>
      <w:r w:rsidRPr="00BB785A">
        <w:rPr>
          <w:rFonts w:ascii="Times New Roman" w:hAnsi="Times New Roman"/>
          <w:sz w:val="26"/>
          <w:szCs w:val="26"/>
        </w:rPr>
        <w:t xml:space="preserve">URI: </w:t>
      </w:r>
      <w:hyperlink w:history="1">
        <w:r w:rsidR="00BB785A" w:rsidRPr="00F613AD">
          <w:rPr>
            <w:rStyle w:val="Hyperlink"/>
            <w:rFonts w:ascii="Times New Roman" w:hAnsi="Times New Roman"/>
            <w:sz w:val="26"/>
            <w:szCs w:val="26"/>
          </w:rPr>
          <w:t>http://&lt;ip_address&gt;/api/move</w:t>
        </w:r>
      </w:hyperlink>
    </w:p>
    <w:p w14:paraId="01C1D3F2" w14:textId="55EA58EA" w:rsidR="00125F72" w:rsidRPr="009A5701" w:rsidRDefault="00125F72" w:rsidP="00FD29AB">
      <w:pPr>
        <w:pStyle w:val="ListParagraph"/>
        <w:numPr>
          <w:ilvl w:val="0"/>
          <w:numId w:val="2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Request params:</w:t>
      </w:r>
    </w:p>
    <w:p w14:paraId="03EC9F25" w14:textId="2B462F37" w:rsidR="00125F72" w:rsidRPr="009A5701" w:rsidRDefault="00125F72" w:rsidP="00FD29AB">
      <w:pPr>
        <w:pStyle w:val="ListParagraph"/>
        <w:numPr>
          <w:ilvl w:val="0"/>
          <w:numId w:val="2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x &lt;integer&gt;,</w:t>
      </w:r>
    </w:p>
    <w:p w14:paraId="27A1F2B6" w14:textId="07488024" w:rsidR="00125F72" w:rsidRPr="009A5701" w:rsidRDefault="00A57B64" w:rsidP="00FD29AB">
      <w:pPr>
        <w:pStyle w:val="ListParagraph"/>
        <w:numPr>
          <w:ilvl w:val="0"/>
          <w:numId w:val="2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y </w:t>
      </w:r>
      <w:r w:rsidR="00125F72" w:rsidRPr="009A5701">
        <w:rPr>
          <w:rFonts w:ascii="Times New Roman" w:hAnsi="Times New Roman" w:cs="Times New Roman"/>
          <w:sz w:val="26"/>
          <w:szCs w:val="26"/>
        </w:rPr>
        <w:t>&lt;integer&gt;,</w:t>
      </w:r>
    </w:p>
    <w:p w14:paraId="0AE8F74B" w14:textId="6C738CBA" w:rsidR="00125F72" w:rsidRPr="009A5701" w:rsidRDefault="00125F72" w:rsidP="00FD29AB">
      <w:pPr>
        <w:pStyle w:val="ListParagraph"/>
        <w:numPr>
          <w:ilvl w:val="0"/>
          <w:numId w:val="2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z &lt;integer&gt;,</w:t>
      </w:r>
    </w:p>
    <w:p w14:paraId="2663B1E8" w14:textId="206D3DE4" w:rsidR="003C339E" w:rsidRPr="009A5701" w:rsidRDefault="00125F72" w:rsidP="00FD29AB">
      <w:pPr>
        <w:pStyle w:val="ListParagraph"/>
        <w:numPr>
          <w:ilvl w:val="0"/>
          <w:numId w:val="2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sig &lt;string&gt;</w:t>
      </w:r>
    </w:p>
    <w:p w14:paraId="59ACCF35" w14:textId="6A083D79" w:rsidR="00125F72" w:rsidRPr="009A5701" w:rsidRDefault="00A7667F" w:rsidP="00A7667F">
      <w:pPr>
        <w:spacing w:line="360" w:lineRule="auto"/>
        <w:jc w:val="both"/>
        <w:rPr>
          <w:rFonts w:ascii="Times New Roman" w:hAnsi="Times New Roman"/>
          <w:sz w:val="26"/>
          <w:szCs w:val="26"/>
        </w:rPr>
      </w:pPr>
      <w:r>
        <w:rPr>
          <w:rFonts w:ascii="Times New Roman" w:hAnsi="Times New Roman"/>
          <w:sz w:val="26"/>
          <w:szCs w:val="26"/>
        </w:rPr>
        <w:t xml:space="preserve">     </w:t>
      </w:r>
      <w:r w:rsidR="00125F72" w:rsidRPr="009A5701">
        <w:rPr>
          <w:rFonts w:ascii="Times New Roman" w:hAnsi="Times New Roman"/>
          <w:sz w:val="26"/>
          <w:szCs w:val="26"/>
        </w:rPr>
        <w:t>Trong đó:</w:t>
      </w:r>
    </w:p>
    <w:p w14:paraId="5E58D050" w14:textId="77777777" w:rsidR="00A57B64" w:rsidRPr="009A5701" w:rsidRDefault="00125F72" w:rsidP="00FD29AB">
      <w:pPr>
        <w:pStyle w:val="ListParagraph"/>
        <w:numPr>
          <w:ilvl w:val="0"/>
          <w:numId w:val="23"/>
        </w:numPr>
        <w:spacing w:line="360" w:lineRule="auto"/>
        <w:jc w:val="both"/>
        <w:rPr>
          <w:rFonts w:ascii="Times New Roman" w:hAnsi="Times New Roman" w:cs="Times New Roman"/>
          <w:sz w:val="26"/>
          <w:szCs w:val="26"/>
        </w:rPr>
      </w:pPr>
      <w:r w:rsidRPr="009A5701">
        <w:rPr>
          <w:rFonts w:ascii="Times New Roman" w:hAnsi="Times New Roman" w:cs="Times New Roman"/>
          <w:i/>
          <w:sz w:val="26"/>
          <w:szCs w:val="26"/>
        </w:rPr>
        <w:t>sig</w:t>
      </w:r>
      <w:r w:rsidRPr="009A5701">
        <w:rPr>
          <w:rFonts w:ascii="Times New Roman" w:hAnsi="Times New Roman" w:cs="Times New Roman"/>
          <w:sz w:val="26"/>
          <w:szCs w:val="26"/>
        </w:rPr>
        <w:t xml:space="preserve"> (signature) là mã hash MD5 của tất cả các tham số (theo thứ tự alphabet) kèm với secret key (được xem như password, nhằm đảm bảo chỉ có thiết bị được cài đặt bởi app của mình mới có thể điều khiển drone). Trong trường hợp không có tham số nào thì sig chính là mã hash MD5 của secret key. Secret key sẽ luôn là</w:t>
      </w:r>
      <w:r w:rsidR="00A57B64" w:rsidRPr="009A5701">
        <w:rPr>
          <w:rFonts w:ascii="Times New Roman" w:hAnsi="Times New Roman" w:cs="Times New Roman"/>
          <w:sz w:val="26"/>
          <w:szCs w:val="26"/>
        </w:rPr>
        <w:t>:</w:t>
      </w:r>
    </w:p>
    <w:p w14:paraId="5596161B" w14:textId="3A384184" w:rsidR="00125F72" w:rsidRPr="00C46DEB" w:rsidRDefault="00125F72" w:rsidP="00DC70A5">
      <w:pPr>
        <w:pStyle w:val="ListParagraph"/>
        <w:spacing w:line="360" w:lineRule="auto"/>
        <w:jc w:val="both"/>
        <w:rPr>
          <w:rFonts w:ascii="Times New Roman" w:hAnsi="Times New Roman" w:cs="Times New Roman"/>
          <w:sz w:val="26"/>
          <w:szCs w:val="26"/>
        </w:rPr>
      </w:pPr>
      <w:r w:rsidRPr="00C46DEB">
        <w:rPr>
          <w:rFonts w:ascii="Times New Roman" w:hAnsi="Times New Roman" w:cs="Times New Roman"/>
          <w:sz w:val="26"/>
          <w:szCs w:val="26"/>
        </w:rPr>
        <w:t>"drone_hung_hue@uit.edu.vn".</w:t>
      </w:r>
    </w:p>
    <w:p w14:paraId="79DAF6E7" w14:textId="5AE64833" w:rsidR="00125F72" w:rsidRPr="009A5701" w:rsidRDefault="00666B76" w:rsidP="00FD29AB">
      <w:pPr>
        <w:pStyle w:val="ListParagraph"/>
        <w:numPr>
          <w:ilvl w:val="0"/>
          <w:numId w:val="24"/>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x là tốc độ (%) theo tọa độ x</w:t>
      </w:r>
    </w:p>
    <w:p w14:paraId="603EE7BD" w14:textId="289C0489" w:rsidR="00125F72" w:rsidRPr="009A5701" w:rsidRDefault="00666B76" w:rsidP="00FD29AB">
      <w:pPr>
        <w:pStyle w:val="ListParagraph"/>
        <w:numPr>
          <w:ilvl w:val="0"/>
          <w:numId w:val="24"/>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y là tốc độ (%) theo tọa độ y</w:t>
      </w:r>
    </w:p>
    <w:p w14:paraId="684D262F" w14:textId="4FD1622B" w:rsidR="00125F72" w:rsidRPr="009A5701" w:rsidRDefault="00666B76" w:rsidP="00FD29AB">
      <w:pPr>
        <w:pStyle w:val="ListParagraph"/>
        <w:numPr>
          <w:ilvl w:val="0"/>
          <w:numId w:val="24"/>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z là tốc độ (%) theo tọa độ y</w:t>
      </w:r>
    </w:p>
    <w:p w14:paraId="72BEC1D2" w14:textId="5E33D16F" w:rsidR="00125F72" w:rsidRPr="009A5701" w:rsidRDefault="003C339E" w:rsidP="006E1C7C">
      <w:pPr>
        <w:pStyle w:val="Heading3"/>
        <w:spacing w:line="360" w:lineRule="auto"/>
        <w:jc w:val="both"/>
        <w:rPr>
          <w:rFonts w:ascii="Times New Roman" w:hAnsi="Times New Roman" w:cs="Times New Roman"/>
          <w:b/>
          <w:color w:val="auto"/>
          <w:sz w:val="26"/>
          <w:szCs w:val="26"/>
        </w:rPr>
      </w:pPr>
      <w:r w:rsidRPr="009A5701">
        <w:rPr>
          <w:rFonts w:ascii="Times New Roman" w:hAnsi="Times New Roman" w:cs="Times New Roman"/>
          <w:b/>
          <w:color w:val="auto"/>
          <w:sz w:val="26"/>
          <w:szCs w:val="26"/>
        </w:rPr>
        <w:t xml:space="preserve">      </w:t>
      </w:r>
      <w:bookmarkStart w:id="475" w:name="_Toc473484141"/>
      <w:bookmarkStart w:id="476" w:name="_Toc473484286"/>
      <w:bookmarkStart w:id="477" w:name="_Toc474362512"/>
      <w:bookmarkStart w:id="478" w:name="_Toc474362657"/>
      <w:r w:rsidR="00A851FF" w:rsidRPr="009A5701">
        <w:rPr>
          <w:rFonts w:ascii="Times New Roman" w:hAnsi="Times New Roman" w:cs="Times New Roman"/>
          <w:b/>
          <w:color w:val="auto"/>
          <w:sz w:val="26"/>
          <w:szCs w:val="26"/>
        </w:rPr>
        <w:t>3</w:t>
      </w:r>
      <w:r w:rsidR="00DC70A5" w:rsidRPr="009A5701">
        <w:rPr>
          <w:rFonts w:ascii="Times New Roman" w:hAnsi="Times New Roman" w:cs="Times New Roman"/>
          <w:b/>
          <w:color w:val="auto"/>
          <w:sz w:val="26"/>
          <w:szCs w:val="26"/>
        </w:rPr>
        <w:t>.3</w:t>
      </w:r>
      <w:r w:rsidRPr="009A5701">
        <w:rPr>
          <w:rFonts w:ascii="Times New Roman" w:hAnsi="Times New Roman" w:cs="Times New Roman"/>
          <w:b/>
          <w:color w:val="auto"/>
          <w:sz w:val="26"/>
          <w:szCs w:val="26"/>
        </w:rPr>
        <w:t>.2</w:t>
      </w:r>
      <w:r w:rsidR="00125F72" w:rsidRPr="009A5701">
        <w:rPr>
          <w:rFonts w:ascii="Times New Roman" w:hAnsi="Times New Roman" w:cs="Times New Roman"/>
          <w:b/>
          <w:color w:val="auto"/>
          <w:sz w:val="26"/>
          <w:szCs w:val="26"/>
        </w:rPr>
        <w:t xml:space="preserve"> Server</w:t>
      </w:r>
      <w:bookmarkEnd w:id="475"/>
      <w:bookmarkEnd w:id="476"/>
      <w:bookmarkEnd w:id="477"/>
      <w:bookmarkEnd w:id="478"/>
      <w:r w:rsidR="00125F72" w:rsidRPr="009A5701">
        <w:rPr>
          <w:rFonts w:ascii="Times New Roman" w:hAnsi="Times New Roman" w:cs="Times New Roman"/>
          <w:b/>
          <w:color w:val="auto"/>
          <w:sz w:val="26"/>
          <w:szCs w:val="26"/>
        </w:rPr>
        <w:t xml:space="preserve"> </w:t>
      </w:r>
    </w:p>
    <w:p w14:paraId="1B1E92F2" w14:textId="37FD1123" w:rsidR="003C339E" w:rsidRPr="009A5701" w:rsidRDefault="00A851FF" w:rsidP="006E1C7C">
      <w:pPr>
        <w:pStyle w:val="Heading4"/>
        <w:spacing w:line="360" w:lineRule="auto"/>
        <w:ind w:firstLine="720"/>
        <w:jc w:val="both"/>
        <w:rPr>
          <w:rFonts w:ascii="Times New Roman" w:hAnsi="Times New Roman" w:cs="Times New Roman"/>
        </w:rPr>
      </w:pPr>
      <w:r w:rsidRPr="009A5701">
        <w:rPr>
          <w:rFonts w:ascii="Times New Roman" w:hAnsi="Times New Roman" w:cs="Times New Roman"/>
          <w:b/>
          <w:i w:val="0"/>
          <w:color w:val="auto"/>
          <w:sz w:val="26"/>
          <w:szCs w:val="26"/>
        </w:rPr>
        <w:t xml:space="preserve">a. </w:t>
      </w:r>
      <w:r w:rsidR="003C339E" w:rsidRPr="009A5701">
        <w:rPr>
          <w:rFonts w:ascii="Times New Roman" w:hAnsi="Times New Roman" w:cs="Times New Roman"/>
          <w:b/>
          <w:i w:val="0"/>
          <w:color w:val="auto"/>
          <w:sz w:val="26"/>
          <w:szCs w:val="26"/>
        </w:rPr>
        <w:t>Định nghĩa giao thức cho server</w:t>
      </w:r>
    </w:p>
    <w:p w14:paraId="7EF818EA" w14:textId="77777777" w:rsidR="00125F72" w:rsidRPr="009A5701" w:rsidRDefault="00125F72" w:rsidP="00DC70A5">
      <w:pPr>
        <w:spacing w:line="360" w:lineRule="auto"/>
        <w:ind w:left="720" w:firstLine="720"/>
        <w:jc w:val="both"/>
        <w:rPr>
          <w:rFonts w:ascii="Times New Roman" w:hAnsi="Times New Roman"/>
          <w:sz w:val="26"/>
          <w:szCs w:val="26"/>
        </w:rPr>
      </w:pPr>
      <w:r w:rsidRPr="009A5701">
        <w:rPr>
          <w:rFonts w:ascii="Times New Roman" w:hAnsi="Times New Roman"/>
          <w:sz w:val="26"/>
          <w:szCs w:val="26"/>
        </w:rPr>
        <w:t>Bên server sẽ luôn response với định dạng JSON:</w:t>
      </w:r>
    </w:p>
    <w:p w14:paraId="0EE0C265" w14:textId="77777777" w:rsidR="00125F72" w:rsidRPr="009A5701" w:rsidRDefault="00125F72" w:rsidP="00DC70A5">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5F8E5A0E" w14:textId="5E7F217B" w:rsidR="00125F72" w:rsidRPr="009A5701" w:rsidRDefault="00125F72" w:rsidP="006E1C7C">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DC70A5" w:rsidRPr="009A5701">
        <w:rPr>
          <w:rFonts w:ascii="Times New Roman" w:hAnsi="Times New Roman"/>
          <w:sz w:val="26"/>
          <w:szCs w:val="26"/>
        </w:rPr>
        <w:tab/>
      </w:r>
      <w:r w:rsidRPr="009A5701">
        <w:rPr>
          <w:rFonts w:ascii="Times New Roman" w:hAnsi="Times New Roman"/>
          <w:sz w:val="26"/>
          <w:szCs w:val="26"/>
        </w:rPr>
        <w:t>"error": &lt;integer&gt;,</w:t>
      </w:r>
    </w:p>
    <w:p w14:paraId="7321C238" w14:textId="4B21A063" w:rsidR="00125F72" w:rsidRPr="009A5701" w:rsidRDefault="00125F72" w:rsidP="006E1C7C">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00DC70A5" w:rsidRPr="009A5701">
        <w:rPr>
          <w:rFonts w:ascii="Times New Roman" w:hAnsi="Times New Roman"/>
          <w:sz w:val="26"/>
          <w:szCs w:val="26"/>
        </w:rPr>
        <w:tab/>
      </w:r>
      <w:r w:rsidRPr="009A5701">
        <w:rPr>
          <w:rFonts w:ascii="Times New Roman" w:hAnsi="Times New Roman"/>
          <w:sz w:val="26"/>
          <w:szCs w:val="26"/>
        </w:rPr>
        <w:t>"data": &lt;JSONObject&gt;</w:t>
      </w:r>
    </w:p>
    <w:p w14:paraId="2D60BF48" w14:textId="6412DC9D" w:rsidR="00D03453" w:rsidRPr="009A5701" w:rsidRDefault="00125F72" w:rsidP="00DC70A5">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7396FB74" w14:textId="77777777" w:rsidR="00125F72" w:rsidRPr="009A5701" w:rsidRDefault="00125F72" w:rsidP="00DC70A5">
      <w:pPr>
        <w:spacing w:line="360" w:lineRule="auto"/>
        <w:ind w:firstLine="720"/>
        <w:jc w:val="both"/>
        <w:rPr>
          <w:rFonts w:ascii="Times New Roman" w:hAnsi="Times New Roman"/>
          <w:sz w:val="26"/>
          <w:szCs w:val="26"/>
        </w:rPr>
      </w:pPr>
      <w:r w:rsidRPr="009A5701">
        <w:rPr>
          <w:rFonts w:ascii="Times New Roman" w:hAnsi="Times New Roman"/>
          <w:sz w:val="26"/>
          <w:szCs w:val="26"/>
        </w:rPr>
        <w:t>Trong đó:</w:t>
      </w:r>
    </w:p>
    <w:p w14:paraId="02398A3B" w14:textId="2486D1E2" w:rsidR="00125F72" w:rsidRPr="004719FE" w:rsidRDefault="00125F72" w:rsidP="00FD29AB">
      <w:pPr>
        <w:pStyle w:val="ListParagraph"/>
        <w:numPr>
          <w:ilvl w:val="0"/>
          <w:numId w:val="24"/>
        </w:numPr>
        <w:spacing w:line="360" w:lineRule="auto"/>
        <w:jc w:val="both"/>
        <w:rPr>
          <w:rFonts w:ascii="Times New Roman" w:hAnsi="Times New Roman"/>
          <w:sz w:val="26"/>
          <w:szCs w:val="26"/>
        </w:rPr>
      </w:pPr>
      <w:r w:rsidRPr="004719FE">
        <w:rPr>
          <w:rFonts w:ascii="Times New Roman" w:hAnsi="Times New Roman"/>
          <w:sz w:val="26"/>
          <w:szCs w:val="26"/>
        </w:rPr>
        <w:t>error là mã lỗi trả về, với các giá trị sau:</w:t>
      </w:r>
    </w:p>
    <w:p w14:paraId="74789AEC" w14:textId="3F31703E" w:rsidR="00125F72" w:rsidRPr="009A5701" w:rsidRDefault="00125F72" w:rsidP="001C226A">
      <w:pPr>
        <w:pStyle w:val="ListParagraph"/>
        <w:numPr>
          <w:ilvl w:val="0"/>
          <w:numId w:val="9"/>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0</w:t>
      </w:r>
      <w:r w:rsidR="00DC70A5" w:rsidRPr="009A5701">
        <w:rPr>
          <w:rFonts w:ascii="Times New Roman" w:hAnsi="Times New Roman" w:cs="Times New Roman"/>
          <w:sz w:val="26"/>
          <w:szCs w:val="26"/>
        </w:rPr>
        <w:t>: success</w:t>
      </w:r>
    </w:p>
    <w:p w14:paraId="51DC575B" w14:textId="77777777" w:rsidR="00F64E61" w:rsidRPr="009A5701" w:rsidRDefault="00125F72" w:rsidP="001C226A">
      <w:pPr>
        <w:pStyle w:val="ListParagraph"/>
        <w:numPr>
          <w:ilvl w:val="0"/>
          <w:numId w:val="9"/>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-1: invalid params, được trả về khi client truyền thiếu tham số hoặc truyền giá trị tham số bị sai. Trường hợp client gửi nhiều tham số hơn quy định vẫn không sao. Vì sever sẽ check từng tham số được yêu cầu, nếu có thì xử lý tham số đó, không thì sẽ báo lỗ</w:t>
      </w:r>
      <w:r w:rsidR="00F64E61" w:rsidRPr="009A5701">
        <w:rPr>
          <w:rFonts w:ascii="Times New Roman" w:hAnsi="Times New Roman" w:cs="Times New Roman"/>
          <w:sz w:val="26"/>
          <w:szCs w:val="26"/>
        </w:rPr>
        <w:t xml:space="preserve">i. </w:t>
      </w:r>
    </w:p>
    <w:p w14:paraId="0D102623" w14:textId="246B4FF6" w:rsidR="00C57DE8" w:rsidRPr="009A5701" w:rsidRDefault="00125F72" w:rsidP="001C226A">
      <w:pPr>
        <w:pStyle w:val="ListParagraph"/>
        <w:numPr>
          <w:ilvl w:val="0"/>
          <w:numId w:val="9"/>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-2: invalid signature, được trả về khi client truyền mã sig không đúng (server sẽ</w:t>
      </w:r>
      <w:r w:rsidR="00DC70A5" w:rsidRPr="009A5701">
        <w:rPr>
          <w:rFonts w:ascii="Times New Roman" w:hAnsi="Times New Roman" w:cs="Times New Roman"/>
          <w:sz w:val="26"/>
          <w:szCs w:val="26"/>
        </w:rPr>
        <w:t xml:space="preserve"> tính ra mã hash MD5</w:t>
      </w:r>
      <w:r w:rsidRPr="009A5701">
        <w:rPr>
          <w:rFonts w:ascii="Times New Roman" w:hAnsi="Times New Roman" w:cs="Times New Roman"/>
          <w:sz w:val="26"/>
          <w:szCs w:val="26"/>
        </w:rPr>
        <w:t xml:space="preserve"> của các tham số được yêu cầu và so sánh giá trị đó với mã sig do client truyền lên nhằm đảm bảo tính an ninh).</w:t>
      </w:r>
    </w:p>
    <w:p w14:paraId="47111509" w14:textId="77777777" w:rsidR="004719FE" w:rsidRDefault="00125F72" w:rsidP="001C226A">
      <w:pPr>
        <w:pStyle w:val="ListParagraph"/>
        <w:numPr>
          <w:ilvl w:val="0"/>
          <w:numId w:val="9"/>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-3: no support, được trả về khi server không đáp ứng được yêu cầu từ client, có thể là do server gặp phải lỗi trong quá trình xử lý yêu cầu, cũng có thể server chưa cung cấp chức năng đó (ví dụ</w:t>
      </w:r>
      <w:r w:rsidR="00DC70A5" w:rsidRPr="009A5701">
        <w:rPr>
          <w:rFonts w:ascii="Times New Roman" w:hAnsi="Times New Roman" w:cs="Times New Roman"/>
          <w:sz w:val="26"/>
          <w:szCs w:val="26"/>
        </w:rPr>
        <w:t>,</w:t>
      </w:r>
      <w:r w:rsidRPr="009A5701">
        <w:rPr>
          <w:rFonts w:ascii="Times New Roman" w:hAnsi="Times New Roman" w:cs="Times New Roman"/>
          <w:sz w:val="26"/>
          <w:szCs w:val="26"/>
        </w:rPr>
        <w:t xml:space="preserve"> server chưa cung cấp chức năng lấy thông tin củ</w:t>
      </w:r>
      <w:r w:rsidR="004719FE">
        <w:rPr>
          <w:rFonts w:ascii="Times New Roman" w:hAnsi="Times New Roman" w:cs="Times New Roman"/>
          <w:sz w:val="26"/>
          <w:szCs w:val="26"/>
        </w:rPr>
        <w:t>a drone).</w:t>
      </w:r>
    </w:p>
    <w:p w14:paraId="23F8B5B0" w14:textId="7560E065" w:rsidR="00125F72" w:rsidRPr="004719FE" w:rsidRDefault="00125F72" w:rsidP="001C226A">
      <w:pPr>
        <w:pStyle w:val="ListParagraph"/>
        <w:numPr>
          <w:ilvl w:val="0"/>
          <w:numId w:val="4"/>
        </w:numPr>
        <w:spacing w:line="360" w:lineRule="auto"/>
        <w:jc w:val="both"/>
        <w:rPr>
          <w:rFonts w:ascii="Times New Roman" w:hAnsi="Times New Roman"/>
          <w:sz w:val="26"/>
          <w:szCs w:val="26"/>
        </w:rPr>
      </w:pPr>
      <w:r w:rsidRPr="004719FE">
        <w:rPr>
          <w:rFonts w:ascii="Times New Roman" w:hAnsi="Times New Roman"/>
          <w:sz w:val="26"/>
          <w:szCs w:val="26"/>
        </w:rPr>
        <w:t>data là dữ liệu trả về theo yêu cầu của client.</w:t>
      </w:r>
    </w:p>
    <w:p w14:paraId="175EE99F" w14:textId="164D0E32" w:rsidR="00125F72" w:rsidRPr="009A5701" w:rsidRDefault="00125F72" w:rsidP="001C226A">
      <w:pPr>
        <w:pStyle w:val="ListParagraph"/>
        <w:numPr>
          <w:ilvl w:val="0"/>
          <w:numId w:val="10"/>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Trong trường hợ</w:t>
      </w:r>
      <w:r w:rsidR="00DC70A5" w:rsidRPr="009A5701">
        <w:rPr>
          <w:rFonts w:ascii="Times New Roman" w:hAnsi="Times New Roman" w:cs="Times New Roman"/>
          <w:sz w:val="26"/>
          <w:szCs w:val="26"/>
        </w:rPr>
        <w:t xml:space="preserve">p </w:t>
      </w:r>
      <w:r w:rsidR="005B221D" w:rsidRPr="009A5701">
        <w:rPr>
          <w:rFonts w:ascii="Times New Roman" w:hAnsi="Times New Roman" w:cs="Times New Roman"/>
          <w:sz w:val="26"/>
          <w:szCs w:val="26"/>
        </w:rPr>
        <w:t>“</w:t>
      </w:r>
      <w:r w:rsidR="00DC70A5" w:rsidRPr="009A5701">
        <w:rPr>
          <w:rFonts w:ascii="Times New Roman" w:hAnsi="Times New Roman" w:cs="Times New Roman"/>
          <w:sz w:val="26"/>
          <w:szCs w:val="26"/>
        </w:rPr>
        <w:t>điều khiển drone</w:t>
      </w:r>
      <w:r w:rsidR="005B221D" w:rsidRPr="009A5701">
        <w:rPr>
          <w:rFonts w:ascii="Times New Roman" w:hAnsi="Times New Roman" w:cs="Times New Roman"/>
          <w:sz w:val="26"/>
          <w:szCs w:val="26"/>
        </w:rPr>
        <w:t>”</w:t>
      </w:r>
      <w:r w:rsidRPr="009A5701">
        <w:rPr>
          <w:rFonts w:ascii="Times New Roman" w:hAnsi="Times New Roman" w:cs="Times New Roman"/>
          <w:sz w:val="26"/>
          <w:szCs w:val="26"/>
        </w:rPr>
        <w:t>, server chỉ cần trả về mã lỗi, không có dữ liệu nào khác cần trả về nên data sẽ là null.</w:t>
      </w:r>
    </w:p>
    <w:p w14:paraId="2F353395" w14:textId="6F80F799" w:rsidR="00125F72" w:rsidRPr="009A5701" w:rsidRDefault="00125F72" w:rsidP="001C226A">
      <w:pPr>
        <w:pStyle w:val="ListParagraph"/>
        <w:numPr>
          <w:ilvl w:val="0"/>
          <w:numId w:val="10"/>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Trong trường hợp </w:t>
      </w:r>
      <w:r w:rsidR="005B221D" w:rsidRPr="009A5701">
        <w:rPr>
          <w:rFonts w:ascii="Times New Roman" w:hAnsi="Times New Roman" w:cs="Times New Roman"/>
          <w:sz w:val="26"/>
          <w:szCs w:val="26"/>
        </w:rPr>
        <w:t>“</w:t>
      </w:r>
      <w:r w:rsidR="00DC70A5" w:rsidRPr="009A5701">
        <w:rPr>
          <w:rFonts w:ascii="Times New Roman" w:hAnsi="Times New Roman" w:cs="Times New Roman"/>
          <w:sz w:val="26"/>
          <w:szCs w:val="26"/>
        </w:rPr>
        <w:t>lấy thông tin của drone</w:t>
      </w:r>
      <w:r w:rsidR="005B221D" w:rsidRPr="009A5701">
        <w:rPr>
          <w:rFonts w:ascii="Times New Roman" w:hAnsi="Times New Roman" w:cs="Times New Roman"/>
          <w:sz w:val="26"/>
          <w:szCs w:val="26"/>
        </w:rPr>
        <w:t>”</w:t>
      </w:r>
      <w:r w:rsidRPr="009A5701">
        <w:rPr>
          <w:rFonts w:ascii="Times New Roman" w:hAnsi="Times New Roman" w:cs="Times New Roman"/>
          <w:sz w:val="26"/>
          <w:szCs w:val="26"/>
        </w:rPr>
        <w:t xml:space="preserve">, server trả về các thông số của drone. Tên từng thông số </w:t>
      </w:r>
      <w:r w:rsidR="00F066E0" w:rsidRPr="009A5701">
        <w:rPr>
          <w:rFonts w:ascii="Times New Roman" w:hAnsi="Times New Roman" w:cs="Times New Roman"/>
          <w:sz w:val="26"/>
          <w:szCs w:val="26"/>
        </w:rPr>
        <w:t>sẽ do</w:t>
      </w:r>
      <w:r w:rsidRPr="009A5701">
        <w:rPr>
          <w:rFonts w:ascii="Times New Roman" w:hAnsi="Times New Roman" w:cs="Times New Roman"/>
          <w:sz w:val="26"/>
          <w:szCs w:val="26"/>
        </w:rPr>
        <w:t xml:space="preserve"> bên server tự định nghĩa.</w:t>
      </w:r>
      <w:r w:rsidR="00F066E0" w:rsidRPr="009A5701">
        <w:rPr>
          <w:rFonts w:ascii="Times New Roman" w:hAnsi="Times New Roman" w:cs="Times New Roman"/>
          <w:sz w:val="26"/>
          <w:szCs w:val="26"/>
        </w:rPr>
        <w:t xml:space="preserve"> Thông số trả về cũng do</w:t>
      </w:r>
      <w:r w:rsidRPr="009A5701">
        <w:rPr>
          <w:rFonts w:ascii="Times New Roman" w:hAnsi="Times New Roman" w:cs="Times New Roman"/>
          <w:sz w:val="26"/>
          <w:szCs w:val="26"/>
        </w:rPr>
        <w:t xml:space="preserve"> bên server </w:t>
      </w:r>
      <w:r w:rsidR="00F066E0" w:rsidRPr="009A5701">
        <w:rPr>
          <w:rFonts w:ascii="Times New Roman" w:hAnsi="Times New Roman" w:cs="Times New Roman"/>
          <w:sz w:val="26"/>
          <w:szCs w:val="26"/>
        </w:rPr>
        <w:t>quyết định nhưng phải đảm bảo là được</w:t>
      </w:r>
      <w:r w:rsidRPr="009A5701">
        <w:rPr>
          <w:rFonts w:ascii="Times New Roman" w:hAnsi="Times New Roman" w:cs="Times New Roman"/>
          <w:sz w:val="26"/>
          <w:szCs w:val="26"/>
        </w:rPr>
        <w:t xml:space="preserve"> phải trả về dưới </w:t>
      </w:r>
      <w:r w:rsidRPr="009A5701">
        <w:rPr>
          <w:rFonts w:ascii="Times New Roman" w:hAnsi="Times New Roman" w:cs="Times New Roman"/>
          <w:sz w:val="26"/>
          <w:szCs w:val="26"/>
        </w:rPr>
        <w:lastRenderedPageBreak/>
        <w:t>dạng mã JSON. Khi đó</w:t>
      </w:r>
      <w:r w:rsidR="00151A43" w:rsidRPr="009A5701">
        <w:rPr>
          <w:rFonts w:ascii="Times New Roman" w:hAnsi="Times New Roman" w:cs="Times New Roman"/>
          <w:sz w:val="26"/>
          <w:szCs w:val="26"/>
        </w:rPr>
        <w:t>,</w:t>
      </w:r>
      <w:r w:rsidRPr="009A5701">
        <w:rPr>
          <w:rFonts w:ascii="Times New Roman" w:hAnsi="Times New Roman" w:cs="Times New Roman"/>
          <w:sz w:val="26"/>
          <w:szCs w:val="26"/>
        </w:rPr>
        <w:t xml:space="preserve"> bên client sẽ đọc nội dung của field này và sẽ tự biết lấy thông tin cần thiết.</w:t>
      </w:r>
    </w:p>
    <w:p w14:paraId="2708A529" w14:textId="10781C20" w:rsidR="00125F72" w:rsidRPr="009A5701" w:rsidRDefault="005B221D" w:rsidP="00151A43">
      <w:pPr>
        <w:pStyle w:val="Heading4"/>
        <w:spacing w:line="360" w:lineRule="auto"/>
        <w:ind w:firstLine="720"/>
        <w:jc w:val="both"/>
        <w:rPr>
          <w:rFonts w:ascii="Times New Roman" w:hAnsi="Times New Roman" w:cs="Times New Roman"/>
          <w:b/>
          <w:i w:val="0"/>
          <w:color w:val="auto"/>
          <w:sz w:val="26"/>
          <w:szCs w:val="26"/>
        </w:rPr>
      </w:pPr>
      <w:r w:rsidRPr="009A5701">
        <w:rPr>
          <w:rFonts w:ascii="Times New Roman" w:hAnsi="Times New Roman" w:cs="Times New Roman"/>
          <w:b/>
          <w:i w:val="0"/>
          <w:color w:val="auto"/>
          <w:sz w:val="26"/>
          <w:szCs w:val="26"/>
        </w:rPr>
        <w:t>b.</w:t>
      </w:r>
      <w:r w:rsidR="00C301B2" w:rsidRPr="009A5701">
        <w:rPr>
          <w:rFonts w:ascii="Times New Roman" w:hAnsi="Times New Roman" w:cs="Times New Roman"/>
          <w:b/>
          <w:i w:val="0"/>
          <w:color w:val="auto"/>
          <w:sz w:val="26"/>
          <w:szCs w:val="26"/>
        </w:rPr>
        <w:t xml:space="preserve"> Hiện thực </w:t>
      </w:r>
      <w:r w:rsidR="00FE2E7D" w:rsidRPr="009A5701">
        <w:rPr>
          <w:rFonts w:ascii="Times New Roman" w:hAnsi="Times New Roman" w:cs="Times New Roman"/>
          <w:b/>
          <w:i w:val="0"/>
          <w:color w:val="auto"/>
          <w:sz w:val="26"/>
          <w:szCs w:val="26"/>
        </w:rPr>
        <w:t>HTTP</w:t>
      </w:r>
      <w:r w:rsidR="00C301B2" w:rsidRPr="009A5701">
        <w:rPr>
          <w:rFonts w:ascii="Times New Roman" w:hAnsi="Times New Roman" w:cs="Times New Roman"/>
          <w:b/>
          <w:i w:val="0"/>
          <w:color w:val="auto"/>
          <w:sz w:val="26"/>
          <w:szCs w:val="26"/>
        </w:rPr>
        <w:t xml:space="preserve"> server</w:t>
      </w:r>
    </w:p>
    <w:p w14:paraId="56C4D6CA" w14:textId="77777777" w:rsidR="00870BBE" w:rsidRDefault="00836A36" w:rsidP="00836A36">
      <w:pPr>
        <w:spacing w:line="360" w:lineRule="auto"/>
        <w:jc w:val="both"/>
        <w:rPr>
          <w:rFonts w:ascii="Times New Roman" w:hAnsi="Times New Roman"/>
          <w:sz w:val="26"/>
          <w:szCs w:val="26"/>
        </w:rPr>
      </w:pPr>
      <w:r>
        <w:rPr>
          <w:rFonts w:ascii="Times New Roman" w:hAnsi="Times New Roman"/>
          <w:i/>
          <w:sz w:val="26"/>
          <w:szCs w:val="26"/>
        </w:rPr>
        <w:t xml:space="preserve">         </w:t>
      </w:r>
      <w:r w:rsidR="00125F72" w:rsidRPr="009A5701">
        <w:rPr>
          <w:rFonts w:ascii="Times New Roman" w:hAnsi="Times New Roman"/>
          <w:i/>
          <w:sz w:val="26"/>
          <w:szCs w:val="26"/>
        </w:rPr>
        <w:t>Libmicro</w:t>
      </w:r>
      <w:r w:rsidR="005B221D" w:rsidRPr="009A5701">
        <w:rPr>
          <w:rFonts w:ascii="Times New Roman" w:hAnsi="Times New Roman"/>
          <w:i/>
          <w:sz w:val="26"/>
          <w:szCs w:val="26"/>
        </w:rPr>
        <w:t>http</w:t>
      </w:r>
      <w:r w:rsidR="00125F72" w:rsidRPr="009A5701">
        <w:rPr>
          <w:rFonts w:ascii="Times New Roman" w:hAnsi="Times New Roman"/>
          <w:i/>
          <w:sz w:val="26"/>
          <w:szCs w:val="26"/>
        </w:rPr>
        <w:t>d</w:t>
      </w:r>
      <w:r>
        <w:rPr>
          <w:rFonts w:ascii="Times New Roman" w:hAnsi="Times New Roman"/>
          <w:i/>
          <w:sz w:val="26"/>
          <w:szCs w:val="26"/>
        </w:rPr>
        <w:t xml:space="preserve"> </w:t>
      </w:r>
      <w:r w:rsidR="00125F72" w:rsidRPr="009A5701">
        <w:rPr>
          <w:rFonts w:ascii="Times New Roman" w:hAnsi="Times New Roman"/>
          <w:sz w:val="26"/>
          <w:szCs w:val="26"/>
        </w:rPr>
        <w:t xml:space="preserve">là thư viện cung cấp api để hiện thực </w:t>
      </w:r>
      <w:r w:rsidR="00FE2E7D" w:rsidRPr="009A5701">
        <w:rPr>
          <w:rFonts w:ascii="Times New Roman" w:hAnsi="Times New Roman"/>
          <w:sz w:val="26"/>
          <w:szCs w:val="26"/>
        </w:rPr>
        <w:t>HTTP</w:t>
      </w:r>
      <w:r w:rsidR="00125F72" w:rsidRPr="009A5701">
        <w:rPr>
          <w:rFonts w:ascii="Times New Roman" w:hAnsi="Times New Roman"/>
          <w:sz w:val="26"/>
          <w:szCs w:val="26"/>
        </w:rPr>
        <w:t xml:space="preserve"> server trên linux.</w:t>
      </w:r>
    </w:p>
    <w:p w14:paraId="624474A9" w14:textId="5870F07A" w:rsidR="00125F72" w:rsidRPr="009A5701" w:rsidRDefault="00836A36" w:rsidP="00836A36">
      <w:pPr>
        <w:spacing w:line="360" w:lineRule="auto"/>
        <w:jc w:val="both"/>
        <w:rPr>
          <w:rFonts w:ascii="Times New Roman" w:hAnsi="Times New Roman"/>
          <w:sz w:val="26"/>
          <w:szCs w:val="26"/>
        </w:rPr>
      </w:pPr>
      <w:r>
        <w:rPr>
          <w:rFonts w:ascii="Times New Roman" w:hAnsi="Times New Roman"/>
          <w:sz w:val="26"/>
          <w:szCs w:val="26"/>
        </w:rPr>
        <w:t xml:space="preserve">    </w:t>
      </w:r>
      <w:r w:rsidR="00870BBE">
        <w:rPr>
          <w:rFonts w:ascii="Times New Roman" w:hAnsi="Times New Roman"/>
          <w:sz w:val="26"/>
          <w:szCs w:val="26"/>
        </w:rPr>
        <w:t xml:space="preserve">     </w:t>
      </w:r>
      <w:r w:rsidR="00125F72" w:rsidRPr="009A5701">
        <w:rPr>
          <w:rFonts w:ascii="Times New Roman" w:hAnsi="Times New Roman"/>
          <w:sz w:val="26"/>
          <w:szCs w:val="26"/>
        </w:rPr>
        <w:t>Các bước cài đặt</w:t>
      </w:r>
      <w:r w:rsidR="00151A43" w:rsidRPr="009A5701">
        <w:rPr>
          <w:rFonts w:ascii="Times New Roman" w:hAnsi="Times New Roman"/>
          <w:sz w:val="26"/>
          <w:szCs w:val="26"/>
        </w:rPr>
        <w:t xml:space="preserve"> như sau</w:t>
      </w:r>
      <w:r w:rsidR="00125F72" w:rsidRPr="009A5701">
        <w:rPr>
          <w:rFonts w:ascii="Times New Roman" w:hAnsi="Times New Roman"/>
          <w:sz w:val="26"/>
          <w:szCs w:val="26"/>
        </w:rPr>
        <w:t>:</w:t>
      </w:r>
    </w:p>
    <w:p w14:paraId="773C69A8" w14:textId="6F722B72" w:rsidR="00125F72" w:rsidRPr="009A5701" w:rsidRDefault="00125F72" w:rsidP="001C226A">
      <w:pPr>
        <w:pStyle w:val="ListParagraph"/>
        <w:numPr>
          <w:ilvl w:val="0"/>
          <w:numId w:val="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Download: </w:t>
      </w:r>
      <w:hyperlink r:id="rId47" w:history="1">
        <w:r w:rsidR="00717D70" w:rsidRPr="009A5701">
          <w:rPr>
            <w:rStyle w:val="Hyperlink"/>
            <w:rFonts w:ascii="Times New Roman" w:hAnsi="Times New Roman" w:cs="Times New Roman"/>
            <w:sz w:val="26"/>
            <w:szCs w:val="26"/>
          </w:rPr>
          <w:t>http://ftpmirror.gnu.org/libmicrohttpd/libmicrohttpd-0.9.49.tar.gz</w:t>
        </w:r>
      </w:hyperlink>
    </w:p>
    <w:p w14:paraId="63AE524E" w14:textId="615EE2F7" w:rsidR="00125F72" w:rsidRPr="009A5701" w:rsidRDefault="00125F72" w:rsidP="001C226A">
      <w:pPr>
        <w:pStyle w:val="ListParagraph"/>
        <w:numPr>
          <w:ilvl w:val="0"/>
          <w:numId w:val="8"/>
        </w:numPr>
        <w:spacing w:after="200" w:line="360" w:lineRule="auto"/>
        <w:jc w:val="both"/>
        <w:rPr>
          <w:rFonts w:ascii="Times New Roman" w:hAnsi="Times New Roman" w:cs="Times New Roman"/>
          <w:sz w:val="26"/>
          <w:szCs w:val="26"/>
          <w:lang w:val="fr-FR"/>
        </w:rPr>
      </w:pPr>
      <w:r w:rsidRPr="009A5701">
        <w:rPr>
          <w:rFonts w:ascii="Times New Roman" w:hAnsi="Times New Roman" w:cs="Times New Roman"/>
          <w:sz w:val="26"/>
          <w:szCs w:val="26"/>
          <w:lang w:val="fr-FR"/>
        </w:rPr>
        <w:t>Giải nén</w:t>
      </w:r>
      <w:r w:rsidR="00CA6A70" w:rsidRPr="009A5701">
        <w:rPr>
          <w:rFonts w:ascii="Times New Roman" w:hAnsi="Times New Roman" w:cs="Times New Roman"/>
          <w:sz w:val="26"/>
          <w:szCs w:val="26"/>
          <w:lang w:val="fr-FR"/>
        </w:rPr>
        <w:t xml:space="preserve">: </w:t>
      </w:r>
      <w:r w:rsidRPr="009A5701">
        <w:rPr>
          <w:rFonts w:ascii="Times New Roman" w:hAnsi="Times New Roman" w:cs="Times New Roman"/>
          <w:i/>
          <w:sz w:val="26"/>
          <w:szCs w:val="26"/>
          <w:lang w:val="fr-FR"/>
        </w:rPr>
        <w:t>tar –xvf libmicro</w:t>
      </w:r>
      <w:r w:rsidR="00FE2E7D" w:rsidRPr="009A5701">
        <w:rPr>
          <w:rFonts w:ascii="Times New Roman" w:hAnsi="Times New Roman" w:cs="Times New Roman"/>
          <w:i/>
          <w:sz w:val="26"/>
          <w:szCs w:val="26"/>
          <w:lang w:val="fr-FR"/>
        </w:rPr>
        <w:t>http</w:t>
      </w:r>
      <w:r w:rsidRPr="009A5701">
        <w:rPr>
          <w:rFonts w:ascii="Times New Roman" w:hAnsi="Times New Roman" w:cs="Times New Roman"/>
          <w:i/>
          <w:sz w:val="26"/>
          <w:szCs w:val="26"/>
          <w:lang w:val="fr-FR"/>
        </w:rPr>
        <w:t>d-0.9.49.tar.gz</w:t>
      </w:r>
    </w:p>
    <w:p w14:paraId="31987957" w14:textId="6AC1B7A4" w:rsidR="00125F72" w:rsidRPr="009A5701" w:rsidRDefault="00125F72" w:rsidP="001C226A">
      <w:pPr>
        <w:pStyle w:val="ListParagraph"/>
        <w:numPr>
          <w:ilvl w:val="0"/>
          <w:numId w:val="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Vào trong thư mụ</w:t>
      </w:r>
      <w:r w:rsidR="00717D70" w:rsidRPr="009A5701">
        <w:rPr>
          <w:rFonts w:ascii="Times New Roman" w:hAnsi="Times New Roman" w:cs="Times New Roman"/>
          <w:sz w:val="26"/>
          <w:szCs w:val="26"/>
        </w:rPr>
        <w:t>c</w:t>
      </w:r>
      <w:r w:rsidRPr="009A5701">
        <w:rPr>
          <w:rFonts w:ascii="Times New Roman" w:hAnsi="Times New Roman" w:cs="Times New Roman"/>
          <w:sz w:val="26"/>
          <w:szCs w:val="26"/>
        </w:rPr>
        <w:t xml:space="preserve">: </w:t>
      </w:r>
      <w:r w:rsidRPr="009A5701">
        <w:rPr>
          <w:rFonts w:ascii="Times New Roman" w:hAnsi="Times New Roman" w:cs="Times New Roman"/>
          <w:sz w:val="26"/>
          <w:szCs w:val="26"/>
        </w:rPr>
        <w:tab/>
      </w:r>
      <w:r w:rsidRPr="009A5701">
        <w:rPr>
          <w:rFonts w:ascii="Times New Roman" w:hAnsi="Times New Roman" w:cs="Times New Roman"/>
          <w:i/>
          <w:sz w:val="26"/>
          <w:szCs w:val="26"/>
        </w:rPr>
        <w:t>cd libmicro</w:t>
      </w:r>
      <w:r w:rsidR="00FE2E7D" w:rsidRPr="009A5701">
        <w:rPr>
          <w:rFonts w:ascii="Times New Roman" w:hAnsi="Times New Roman" w:cs="Times New Roman"/>
          <w:i/>
          <w:sz w:val="26"/>
          <w:szCs w:val="26"/>
        </w:rPr>
        <w:t>http</w:t>
      </w:r>
      <w:r w:rsidRPr="009A5701">
        <w:rPr>
          <w:rFonts w:ascii="Times New Roman" w:hAnsi="Times New Roman" w:cs="Times New Roman"/>
          <w:i/>
          <w:sz w:val="26"/>
          <w:szCs w:val="26"/>
        </w:rPr>
        <w:t>d-0.9.49</w:t>
      </w:r>
    </w:p>
    <w:p w14:paraId="4173D3E0" w14:textId="77777777" w:rsidR="00125F72" w:rsidRPr="009A5701" w:rsidRDefault="00125F72" w:rsidP="001C226A">
      <w:pPr>
        <w:pStyle w:val="ListParagraph"/>
        <w:numPr>
          <w:ilvl w:val="0"/>
          <w:numId w:val="8"/>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Run trên terminal các command:</w:t>
      </w:r>
    </w:p>
    <w:p w14:paraId="139406FA" w14:textId="77777777" w:rsidR="00C301B2"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646"/>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./configure</w:t>
      </w:r>
    </w:p>
    <w:p w14:paraId="30DC6D0D" w14:textId="77777777" w:rsidR="00C301B2"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646"/>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make</w:t>
      </w:r>
    </w:p>
    <w:p w14:paraId="13506976" w14:textId="77777777" w:rsidR="00C301B2"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646"/>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sudo make install</w:t>
      </w:r>
    </w:p>
    <w:p w14:paraId="0EEA9043" w14:textId="5EF445C5" w:rsidR="00125F72" w:rsidRPr="00C46DEB" w:rsidRDefault="00C46DEB" w:rsidP="00C46DEB">
      <w:pPr>
        <w:pStyle w:val="ListParagraph"/>
        <w:numPr>
          <w:ilvl w:val="0"/>
          <w:numId w:val="8"/>
        </w:numPr>
        <w:spacing w:after="200" w:line="360" w:lineRule="auto"/>
        <w:jc w:val="both"/>
        <w:rPr>
          <w:rFonts w:ascii="Times New Roman" w:hAnsi="Times New Roman"/>
          <w:sz w:val="26"/>
          <w:szCs w:val="26"/>
        </w:rPr>
      </w:pPr>
      <w:r>
        <w:rPr>
          <w:rFonts w:ascii="Times New Roman" w:hAnsi="Times New Roman"/>
          <w:sz w:val="26"/>
          <w:szCs w:val="26"/>
        </w:rPr>
        <w:t>E</w:t>
      </w:r>
      <w:r w:rsidR="00125F72" w:rsidRPr="00C46DEB">
        <w:rPr>
          <w:rFonts w:ascii="Times New Roman" w:hAnsi="Times New Roman"/>
          <w:sz w:val="26"/>
          <w:szCs w:val="26"/>
        </w:rPr>
        <w:t>xport library path:</w:t>
      </w:r>
    </w:p>
    <w:p w14:paraId="57AD1D40" w14:textId="77777777" w:rsidR="00C301B2"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LD_LIBRARY_PATH = /usr/local/lib/</w:t>
      </w:r>
    </w:p>
    <w:p w14:paraId="274801F5" w14:textId="77777777" w:rsidR="00C301B2"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Export $LD_LIBRARY_PATH</w:t>
      </w:r>
    </w:p>
    <w:p w14:paraId="16055274" w14:textId="73147383" w:rsidR="00125F72" w:rsidRPr="009A5701" w:rsidRDefault="00836A36" w:rsidP="00836A36">
      <w:pPr>
        <w:spacing w:line="360" w:lineRule="auto"/>
        <w:jc w:val="both"/>
        <w:rPr>
          <w:rFonts w:ascii="Times New Roman" w:hAnsi="Times New Roman"/>
          <w:sz w:val="26"/>
          <w:szCs w:val="26"/>
        </w:rPr>
      </w:pPr>
      <w:r>
        <w:rPr>
          <w:rFonts w:ascii="Times New Roman" w:hAnsi="Times New Roman"/>
          <w:i/>
          <w:sz w:val="26"/>
          <w:szCs w:val="26"/>
        </w:rPr>
        <w:t xml:space="preserve">    </w:t>
      </w:r>
      <w:r w:rsidR="008B10A8">
        <w:rPr>
          <w:rFonts w:ascii="Times New Roman" w:hAnsi="Times New Roman"/>
          <w:i/>
          <w:sz w:val="26"/>
          <w:szCs w:val="26"/>
        </w:rPr>
        <w:t xml:space="preserve">     </w:t>
      </w:r>
      <w:r w:rsidR="00125F72" w:rsidRPr="009A5701">
        <w:rPr>
          <w:rFonts w:ascii="Times New Roman" w:hAnsi="Times New Roman"/>
          <w:i/>
          <w:sz w:val="26"/>
          <w:szCs w:val="26"/>
        </w:rPr>
        <w:t>OpenSSL</w:t>
      </w:r>
      <w:r>
        <w:rPr>
          <w:rFonts w:ascii="Times New Roman" w:hAnsi="Times New Roman"/>
          <w:sz w:val="26"/>
          <w:szCs w:val="26"/>
        </w:rPr>
        <w:t xml:space="preserve"> </w:t>
      </w:r>
      <w:r w:rsidR="00125F72" w:rsidRPr="009A5701">
        <w:rPr>
          <w:rFonts w:ascii="Times New Roman" w:hAnsi="Times New Roman"/>
          <w:sz w:val="26"/>
          <w:szCs w:val="26"/>
        </w:rPr>
        <w:t xml:space="preserve">là thư viện dùng để tạo chuỗi MD5 trong project này. </w:t>
      </w:r>
    </w:p>
    <w:p w14:paraId="6538FB56" w14:textId="77777777" w:rsidR="00DC26B6" w:rsidRPr="009A5701" w:rsidRDefault="00C301B2" w:rsidP="00151A43">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sudo apt-get install libssl-dev</w:t>
      </w:r>
    </w:p>
    <w:p w14:paraId="4913C1C0" w14:textId="1BC1AB82" w:rsidR="0064067B" w:rsidRDefault="0064067B" w:rsidP="00BD5FBF">
      <w:pPr>
        <w:pStyle w:val="Heading1"/>
        <w:jc w:val="center"/>
        <w:rPr>
          <w:rFonts w:ascii="Times New Roman" w:hAnsi="Times New Roman" w:cs="Times New Roman"/>
          <w:color w:val="auto"/>
          <w:sz w:val="26"/>
          <w:szCs w:val="26"/>
        </w:rPr>
      </w:pPr>
      <w:bookmarkStart w:id="479" w:name="_Toc455101898"/>
      <w:bookmarkStart w:id="480" w:name="_Toc473481457"/>
      <w:bookmarkStart w:id="481" w:name="_Toc473481694"/>
      <w:bookmarkStart w:id="482" w:name="_Toc473482212"/>
      <w:bookmarkStart w:id="483" w:name="_Toc473484142"/>
      <w:bookmarkStart w:id="484" w:name="_Toc473484287"/>
      <w:bookmarkStart w:id="485" w:name="_Toc473484438"/>
      <w:bookmarkStart w:id="486" w:name="_Toc474362513"/>
      <w:bookmarkStart w:id="487" w:name="_Toc474362658"/>
      <w:r w:rsidRPr="0064067B">
        <w:rPr>
          <w:rFonts w:ascii="Times New Roman" w:hAnsi="Times New Roman" w:cs="Times New Roman"/>
          <w:color w:val="auto"/>
          <w:sz w:val="26"/>
          <w:szCs w:val="26"/>
        </w:rPr>
        <w:t>Bảng 3.1 Cấu hình chân cho RASPI khi config HTTP server</w:t>
      </w:r>
      <w:bookmarkEnd w:id="479"/>
      <w:bookmarkEnd w:id="480"/>
      <w:bookmarkEnd w:id="481"/>
      <w:bookmarkEnd w:id="482"/>
      <w:bookmarkEnd w:id="483"/>
      <w:bookmarkEnd w:id="484"/>
      <w:bookmarkEnd w:id="485"/>
      <w:bookmarkEnd w:id="486"/>
      <w:bookmarkEnd w:id="487"/>
    </w:p>
    <w:p w14:paraId="0C32A471" w14:textId="77777777" w:rsidR="0064067B" w:rsidRPr="0064067B" w:rsidRDefault="0064067B" w:rsidP="0064067B"/>
    <w:tbl>
      <w:tblPr>
        <w:tblStyle w:val="GridTable1Light-Accent5"/>
        <w:tblpPr w:leftFromText="180" w:rightFromText="180" w:vertAnchor="text" w:tblpXSpec="center" w:tblpY="1"/>
        <w:tblW w:w="0" w:type="auto"/>
        <w:tblLayout w:type="fixed"/>
        <w:tblLook w:val="04A0" w:firstRow="1" w:lastRow="0" w:firstColumn="1" w:lastColumn="0" w:noHBand="0" w:noVBand="1"/>
      </w:tblPr>
      <w:tblGrid>
        <w:gridCol w:w="1990"/>
        <w:gridCol w:w="2101"/>
      </w:tblGrid>
      <w:tr w:rsidR="00517411" w:rsidRPr="009A5701" w14:paraId="166BB5AA" w14:textId="77777777" w:rsidTr="00AB020B">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990" w:type="dxa"/>
          </w:tcPr>
          <w:p w14:paraId="3A82F4B6" w14:textId="77777777" w:rsidR="00517411" w:rsidRPr="009A5701" w:rsidRDefault="00517411" w:rsidP="00AB020B">
            <w:pPr>
              <w:spacing w:line="360" w:lineRule="auto"/>
              <w:jc w:val="center"/>
              <w:rPr>
                <w:rFonts w:ascii="Times New Roman" w:hAnsi="Times New Roman"/>
                <w:sz w:val="26"/>
                <w:szCs w:val="26"/>
              </w:rPr>
            </w:pPr>
            <w:r w:rsidRPr="009A5701">
              <w:rPr>
                <w:rFonts w:ascii="Times New Roman" w:hAnsi="Times New Roman"/>
                <w:sz w:val="26"/>
                <w:szCs w:val="26"/>
              </w:rPr>
              <w:t>UART</w:t>
            </w:r>
          </w:p>
        </w:tc>
        <w:tc>
          <w:tcPr>
            <w:tcW w:w="2101" w:type="dxa"/>
          </w:tcPr>
          <w:p w14:paraId="4CF2B738" w14:textId="4CE54B79" w:rsidR="00517411" w:rsidRPr="009A5701" w:rsidRDefault="00FE2E7D" w:rsidP="00AB02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RASPI</w:t>
            </w:r>
          </w:p>
        </w:tc>
      </w:tr>
      <w:tr w:rsidR="00517411" w:rsidRPr="009A5701" w14:paraId="29AED7FD" w14:textId="77777777" w:rsidTr="00AB020B">
        <w:trPr>
          <w:trHeight w:val="423"/>
        </w:trPr>
        <w:tc>
          <w:tcPr>
            <w:cnfStyle w:val="001000000000" w:firstRow="0" w:lastRow="0" w:firstColumn="1" w:lastColumn="0" w:oddVBand="0" w:evenVBand="0" w:oddHBand="0" w:evenHBand="0" w:firstRowFirstColumn="0" w:firstRowLastColumn="0" w:lastRowFirstColumn="0" w:lastRowLastColumn="0"/>
            <w:tcW w:w="1990" w:type="dxa"/>
          </w:tcPr>
          <w:p w14:paraId="3D24F7D3" w14:textId="77777777" w:rsidR="00517411" w:rsidRPr="009A5701" w:rsidRDefault="00517411" w:rsidP="00AB020B">
            <w:pPr>
              <w:spacing w:line="360" w:lineRule="auto"/>
              <w:jc w:val="center"/>
              <w:rPr>
                <w:rFonts w:ascii="Times New Roman" w:hAnsi="Times New Roman"/>
                <w:b w:val="0"/>
                <w:sz w:val="26"/>
                <w:szCs w:val="26"/>
              </w:rPr>
            </w:pPr>
            <w:r w:rsidRPr="009A5701">
              <w:rPr>
                <w:rFonts w:ascii="Times New Roman" w:hAnsi="Times New Roman"/>
                <w:b w:val="0"/>
                <w:sz w:val="26"/>
                <w:szCs w:val="26"/>
              </w:rPr>
              <w:t>GND</w:t>
            </w:r>
          </w:p>
        </w:tc>
        <w:tc>
          <w:tcPr>
            <w:tcW w:w="2101" w:type="dxa"/>
          </w:tcPr>
          <w:p w14:paraId="4E4434EA" w14:textId="77777777" w:rsidR="00517411" w:rsidRPr="009A5701" w:rsidRDefault="00FE4015" w:rsidP="00AB02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 xml:space="preserve">Port </w:t>
            </w:r>
            <w:r w:rsidR="00517411" w:rsidRPr="009A5701">
              <w:rPr>
                <w:rFonts w:ascii="Times New Roman" w:hAnsi="Times New Roman"/>
                <w:sz w:val="26"/>
                <w:szCs w:val="26"/>
              </w:rPr>
              <w:t>6</w:t>
            </w:r>
          </w:p>
        </w:tc>
      </w:tr>
      <w:tr w:rsidR="00517411" w:rsidRPr="009A5701" w14:paraId="736A0693" w14:textId="77777777" w:rsidTr="00AB020B">
        <w:trPr>
          <w:trHeight w:val="447"/>
        </w:trPr>
        <w:tc>
          <w:tcPr>
            <w:cnfStyle w:val="001000000000" w:firstRow="0" w:lastRow="0" w:firstColumn="1" w:lastColumn="0" w:oddVBand="0" w:evenVBand="0" w:oddHBand="0" w:evenHBand="0" w:firstRowFirstColumn="0" w:firstRowLastColumn="0" w:lastRowFirstColumn="0" w:lastRowLastColumn="0"/>
            <w:tcW w:w="1990" w:type="dxa"/>
          </w:tcPr>
          <w:p w14:paraId="33A0DCBA" w14:textId="77777777" w:rsidR="00517411" w:rsidRPr="009A5701" w:rsidRDefault="00517411" w:rsidP="00AB020B">
            <w:pPr>
              <w:spacing w:line="360" w:lineRule="auto"/>
              <w:jc w:val="center"/>
              <w:rPr>
                <w:rFonts w:ascii="Times New Roman" w:hAnsi="Times New Roman"/>
                <w:b w:val="0"/>
                <w:sz w:val="26"/>
                <w:szCs w:val="26"/>
              </w:rPr>
            </w:pPr>
            <w:r w:rsidRPr="009A5701">
              <w:rPr>
                <w:rFonts w:ascii="Times New Roman" w:hAnsi="Times New Roman"/>
                <w:b w:val="0"/>
                <w:sz w:val="26"/>
                <w:szCs w:val="26"/>
              </w:rPr>
              <w:t>TX</w:t>
            </w:r>
          </w:p>
        </w:tc>
        <w:tc>
          <w:tcPr>
            <w:tcW w:w="2101" w:type="dxa"/>
          </w:tcPr>
          <w:p w14:paraId="3D40A0EA" w14:textId="77777777" w:rsidR="00517411" w:rsidRPr="009A5701" w:rsidRDefault="00FE4015" w:rsidP="00AB02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 xml:space="preserve">Port </w:t>
            </w:r>
            <w:r w:rsidR="00517411" w:rsidRPr="009A5701">
              <w:rPr>
                <w:rFonts w:ascii="Times New Roman" w:hAnsi="Times New Roman"/>
                <w:sz w:val="26"/>
                <w:szCs w:val="26"/>
              </w:rPr>
              <w:t>8</w:t>
            </w:r>
          </w:p>
        </w:tc>
      </w:tr>
      <w:tr w:rsidR="00517411" w:rsidRPr="009A5701" w14:paraId="5098FE27" w14:textId="77777777" w:rsidTr="00AB020B">
        <w:trPr>
          <w:trHeight w:val="423"/>
        </w:trPr>
        <w:tc>
          <w:tcPr>
            <w:cnfStyle w:val="001000000000" w:firstRow="0" w:lastRow="0" w:firstColumn="1" w:lastColumn="0" w:oddVBand="0" w:evenVBand="0" w:oddHBand="0" w:evenHBand="0" w:firstRowFirstColumn="0" w:firstRowLastColumn="0" w:lastRowFirstColumn="0" w:lastRowLastColumn="0"/>
            <w:tcW w:w="1990" w:type="dxa"/>
          </w:tcPr>
          <w:p w14:paraId="458B1FE0" w14:textId="77777777" w:rsidR="00517411" w:rsidRPr="009A5701" w:rsidRDefault="00517411" w:rsidP="00AB020B">
            <w:pPr>
              <w:spacing w:line="360" w:lineRule="auto"/>
              <w:jc w:val="center"/>
              <w:rPr>
                <w:rFonts w:ascii="Times New Roman" w:hAnsi="Times New Roman"/>
                <w:b w:val="0"/>
                <w:sz w:val="26"/>
                <w:szCs w:val="26"/>
              </w:rPr>
            </w:pPr>
            <w:r w:rsidRPr="009A5701">
              <w:rPr>
                <w:rFonts w:ascii="Times New Roman" w:hAnsi="Times New Roman"/>
                <w:b w:val="0"/>
                <w:sz w:val="26"/>
                <w:szCs w:val="26"/>
              </w:rPr>
              <w:t>RX</w:t>
            </w:r>
          </w:p>
        </w:tc>
        <w:tc>
          <w:tcPr>
            <w:tcW w:w="2101" w:type="dxa"/>
          </w:tcPr>
          <w:p w14:paraId="0552B290" w14:textId="77777777" w:rsidR="00517411" w:rsidRPr="009A5701" w:rsidRDefault="00FE4015" w:rsidP="00AB02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 xml:space="preserve">Port </w:t>
            </w:r>
            <w:r w:rsidR="00517411" w:rsidRPr="009A5701">
              <w:rPr>
                <w:rFonts w:ascii="Times New Roman" w:hAnsi="Times New Roman"/>
                <w:sz w:val="26"/>
                <w:szCs w:val="26"/>
              </w:rPr>
              <w:t>10</w:t>
            </w:r>
          </w:p>
        </w:tc>
      </w:tr>
    </w:tbl>
    <w:p w14:paraId="47BD7600" w14:textId="54DEEB95" w:rsidR="007373E1" w:rsidRDefault="007373E1" w:rsidP="00AB020B">
      <w:pPr>
        <w:pStyle w:val="Heading1"/>
        <w:spacing w:line="360" w:lineRule="auto"/>
        <w:jc w:val="center"/>
        <w:rPr>
          <w:rFonts w:ascii="Times New Roman" w:hAnsi="Times New Roman" w:cs="Times New Roman"/>
          <w:color w:val="auto"/>
          <w:sz w:val="26"/>
          <w:szCs w:val="26"/>
        </w:rPr>
      </w:pPr>
    </w:p>
    <w:p w14:paraId="07009A7A" w14:textId="18077923" w:rsidR="00076B39" w:rsidRDefault="00076B39" w:rsidP="00C46DEB"/>
    <w:p w14:paraId="71BEEDA2" w14:textId="575AC29F" w:rsidR="00076B39" w:rsidRDefault="00076B39" w:rsidP="00C46DEB"/>
    <w:p w14:paraId="4FE92534" w14:textId="77777777" w:rsidR="00076B39" w:rsidRPr="00C46DEB" w:rsidRDefault="00076B39" w:rsidP="00C46DEB"/>
    <w:p w14:paraId="065ADF15" w14:textId="77777777" w:rsidR="00AB020B" w:rsidRPr="00AB020B" w:rsidRDefault="00AB020B" w:rsidP="00AB020B">
      <w:pPr>
        <w:spacing w:line="360" w:lineRule="auto"/>
      </w:pPr>
    </w:p>
    <w:p w14:paraId="4A64CA92" w14:textId="6FDD4D66" w:rsidR="00DC26B6" w:rsidRDefault="00D0436C" w:rsidP="00282D8D">
      <w:pPr>
        <w:pStyle w:val="Heading3"/>
        <w:spacing w:line="360" w:lineRule="auto"/>
        <w:jc w:val="both"/>
        <w:rPr>
          <w:rFonts w:ascii="Times New Roman" w:hAnsi="Times New Roman" w:cs="Times New Roman"/>
          <w:b/>
          <w:color w:val="auto"/>
          <w:sz w:val="26"/>
          <w:szCs w:val="26"/>
        </w:rPr>
      </w:pPr>
      <w:bookmarkStart w:id="488" w:name="_Toc473484143"/>
      <w:bookmarkStart w:id="489" w:name="_Toc473484288"/>
      <w:bookmarkStart w:id="490" w:name="_Toc474362514"/>
      <w:bookmarkStart w:id="491" w:name="_Toc474362659"/>
      <w:r w:rsidRPr="009A5701">
        <w:rPr>
          <w:rFonts w:ascii="Times New Roman" w:hAnsi="Times New Roman" w:cs="Times New Roman"/>
          <w:b/>
          <w:color w:val="auto"/>
          <w:sz w:val="26"/>
          <w:szCs w:val="26"/>
        </w:rPr>
        <w:t>3</w:t>
      </w:r>
      <w:r w:rsidR="00A57731" w:rsidRPr="009A5701">
        <w:rPr>
          <w:rFonts w:ascii="Times New Roman" w:hAnsi="Times New Roman" w:cs="Times New Roman"/>
          <w:b/>
          <w:color w:val="auto"/>
          <w:sz w:val="26"/>
          <w:szCs w:val="26"/>
        </w:rPr>
        <w:t>.3</w:t>
      </w:r>
      <w:r w:rsidR="00A97D73" w:rsidRPr="009A5701">
        <w:rPr>
          <w:rFonts w:ascii="Times New Roman" w:hAnsi="Times New Roman" w:cs="Times New Roman"/>
          <w:b/>
          <w:color w:val="auto"/>
          <w:sz w:val="26"/>
          <w:szCs w:val="26"/>
        </w:rPr>
        <w:t xml:space="preserve">.3 Lập trình </w:t>
      </w:r>
      <w:r w:rsidR="00FE2E7D" w:rsidRPr="009A5701">
        <w:rPr>
          <w:rFonts w:ascii="Times New Roman" w:hAnsi="Times New Roman" w:cs="Times New Roman"/>
          <w:b/>
          <w:color w:val="auto"/>
          <w:sz w:val="26"/>
          <w:szCs w:val="26"/>
        </w:rPr>
        <w:t>HTTP</w:t>
      </w:r>
      <w:r w:rsidR="00A97D73" w:rsidRPr="009A5701">
        <w:rPr>
          <w:rFonts w:ascii="Times New Roman" w:hAnsi="Times New Roman" w:cs="Times New Roman"/>
          <w:b/>
          <w:color w:val="auto"/>
          <w:sz w:val="26"/>
          <w:szCs w:val="26"/>
        </w:rPr>
        <w:t xml:space="preserve"> Server</w:t>
      </w:r>
      <w:bookmarkEnd w:id="488"/>
      <w:bookmarkEnd w:id="489"/>
      <w:bookmarkEnd w:id="490"/>
      <w:bookmarkEnd w:id="491"/>
    </w:p>
    <w:p w14:paraId="6C1CEB34" w14:textId="5A0DB243" w:rsidR="00282D8D" w:rsidRPr="00282D8D" w:rsidRDefault="00282D8D" w:rsidP="00282D8D">
      <w:pPr>
        <w:pStyle w:val="Noidung"/>
        <w:rPr>
          <w:b/>
        </w:rPr>
      </w:pPr>
      <w:r w:rsidRPr="00282D8D">
        <w:rPr>
          <w:b/>
        </w:rPr>
        <w:t xml:space="preserve">a. </w:t>
      </w:r>
      <w:r w:rsidR="00DC26B6" w:rsidRPr="00282D8D">
        <w:rPr>
          <w:b/>
        </w:rPr>
        <w:t>Các hàm xử lí chính</w:t>
      </w:r>
    </w:p>
    <w:p w14:paraId="30B2346D" w14:textId="77777777" w:rsidR="00282D8D" w:rsidRDefault="00836A36" w:rsidP="00282D8D">
      <w:pPr>
        <w:spacing w:line="360" w:lineRule="auto"/>
        <w:jc w:val="both"/>
        <w:rPr>
          <w:rFonts w:ascii="Times New Roman" w:hAnsi="Times New Roman"/>
          <w:sz w:val="26"/>
          <w:szCs w:val="26"/>
        </w:rPr>
      </w:pPr>
      <w:r>
        <w:rPr>
          <w:rFonts w:ascii="Times New Roman" w:hAnsi="Times New Roman"/>
          <w:sz w:val="26"/>
          <w:szCs w:val="26"/>
        </w:rPr>
        <w:t xml:space="preserve">     </w:t>
      </w:r>
      <w:r w:rsidR="0005342B" w:rsidRPr="009A5701">
        <w:rPr>
          <w:rFonts w:ascii="Times New Roman" w:hAnsi="Times New Roman"/>
          <w:sz w:val="26"/>
          <w:szCs w:val="26"/>
        </w:rPr>
        <w:t xml:space="preserve">Hàm </w:t>
      </w:r>
      <w:r w:rsidR="0005342B" w:rsidRPr="009A5701">
        <w:rPr>
          <w:rFonts w:ascii="Times New Roman" w:hAnsi="Times New Roman"/>
          <w:i/>
          <w:sz w:val="26"/>
          <w:szCs w:val="26"/>
        </w:rPr>
        <w:t>spi_data_to_send()</w:t>
      </w:r>
      <w:r w:rsidR="0005342B" w:rsidRPr="009A5701">
        <w:rPr>
          <w:rFonts w:ascii="Times New Roman" w:hAnsi="Times New Roman"/>
          <w:b/>
          <w:i/>
          <w:sz w:val="26"/>
          <w:szCs w:val="26"/>
        </w:rPr>
        <w:t xml:space="preserve"> </w:t>
      </w:r>
      <w:r w:rsidR="0005342B" w:rsidRPr="009A5701">
        <w:rPr>
          <w:rFonts w:ascii="Times New Roman" w:hAnsi="Times New Roman"/>
          <w:sz w:val="26"/>
          <w:szCs w:val="26"/>
        </w:rPr>
        <w:t>đưa ra dữ liệu cần thiết để gửi tới SPI slave.</w:t>
      </w:r>
      <w:r w:rsidR="007A7B96" w:rsidRPr="009A5701">
        <w:rPr>
          <w:rFonts w:ascii="Times New Roman" w:hAnsi="Times New Roman"/>
          <w:sz w:val="26"/>
          <w:szCs w:val="26"/>
        </w:rPr>
        <w:t xml:space="preserve"> </w:t>
      </w:r>
      <w:r w:rsidR="00E069B4" w:rsidRPr="009A5701">
        <w:rPr>
          <w:rFonts w:ascii="Times New Roman" w:hAnsi="Times New Roman"/>
          <w:sz w:val="26"/>
          <w:szCs w:val="26"/>
        </w:rPr>
        <w:t xml:space="preserve">Trong hàm </w:t>
      </w:r>
    </w:p>
    <w:p w14:paraId="729B61A8" w14:textId="3F9210BD" w:rsidR="007A7B96" w:rsidRPr="009A5701" w:rsidRDefault="00E069B4" w:rsidP="00282D8D">
      <w:pPr>
        <w:spacing w:line="360" w:lineRule="auto"/>
        <w:jc w:val="both"/>
        <w:rPr>
          <w:rFonts w:ascii="Times New Roman" w:hAnsi="Times New Roman"/>
          <w:sz w:val="26"/>
          <w:szCs w:val="26"/>
        </w:rPr>
      </w:pPr>
      <w:r w:rsidRPr="009A5701">
        <w:rPr>
          <w:rFonts w:ascii="Times New Roman" w:hAnsi="Times New Roman"/>
          <w:sz w:val="26"/>
          <w:szCs w:val="26"/>
        </w:rPr>
        <w:lastRenderedPageBreak/>
        <w:t xml:space="preserve">này, data sẽ được convert từ các số sang mảng, sau đó sử dụng hàm </w:t>
      </w:r>
      <w:r w:rsidRPr="009A5701">
        <w:rPr>
          <w:rFonts w:ascii="Times New Roman" w:hAnsi="Times New Roman"/>
          <w:i/>
          <w:sz w:val="26"/>
          <w:szCs w:val="26"/>
        </w:rPr>
        <w:t>memset()</w:t>
      </w:r>
      <w:r w:rsidRPr="009A5701">
        <w:rPr>
          <w:rFonts w:ascii="Times New Roman" w:hAnsi="Times New Roman"/>
          <w:sz w:val="26"/>
          <w:szCs w:val="26"/>
        </w:rPr>
        <w:t xml:space="preserve"> để lưu trữ data này rồi gửi đến client thông qua SPI. Quá trình truyền nhận được liên tục cho đến khi hết chuỗi.</w:t>
      </w:r>
    </w:p>
    <w:p w14:paraId="4DFE52DB" w14:textId="77777777" w:rsidR="007B3423" w:rsidRPr="009A5701" w:rsidRDefault="007B3423" w:rsidP="007B3423">
      <w:pPr>
        <w:spacing w:line="360" w:lineRule="auto"/>
        <w:ind w:firstLine="720"/>
        <w:jc w:val="center"/>
        <w:rPr>
          <w:rFonts w:ascii="Times New Roman" w:hAnsi="Times New Roman"/>
          <w:sz w:val="26"/>
          <w:szCs w:val="26"/>
        </w:rPr>
      </w:pPr>
      <w:r w:rsidRPr="009A5701">
        <w:rPr>
          <w:rFonts w:ascii="Times New Roman" w:hAnsi="Times New Roman"/>
          <w:noProof/>
        </w:rPr>
        <w:drawing>
          <wp:inline distT="0" distB="0" distL="0" distR="0" wp14:anchorId="3DB9DF5C" wp14:editId="694D1862">
            <wp:extent cx="3565228" cy="26003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2824" cy="2627746"/>
                    </a:xfrm>
                    <a:prstGeom prst="rect">
                      <a:avLst/>
                    </a:prstGeom>
                  </pic:spPr>
                </pic:pic>
              </a:graphicData>
            </a:graphic>
          </wp:inline>
        </w:drawing>
      </w:r>
    </w:p>
    <w:p w14:paraId="6FFA13F7" w14:textId="1AE44FFC" w:rsidR="007B3423" w:rsidRPr="009A5701" w:rsidRDefault="00836A36" w:rsidP="00A57731">
      <w:pPr>
        <w:pStyle w:val="Heading1"/>
        <w:spacing w:line="360" w:lineRule="auto"/>
        <w:jc w:val="center"/>
        <w:rPr>
          <w:rFonts w:ascii="Times New Roman" w:hAnsi="Times New Roman" w:cs="Times New Roman"/>
          <w:color w:val="auto"/>
          <w:sz w:val="26"/>
          <w:szCs w:val="26"/>
        </w:rPr>
      </w:pPr>
      <w:bookmarkStart w:id="492" w:name="_Toc455101900"/>
      <w:bookmarkStart w:id="493" w:name="_Toc473481459"/>
      <w:bookmarkStart w:id="494" w:name="_Toc473481696"/>
      <w:bookmarkStart w:id="495" w:name="_Toc473482214"/>
      <w:bookmarkStart w:id="496" w:name="_Toc473484289"/>
      <w:bookmarkStart w:id="497" w:name="_Toc473484440"/>
      <w:bookmarkStart w:id="498" w:name="_Toc474362515"/>
      <w:bookmarkStart w:id="499" w:name="_Toc474362660"/>
      <w:r>
        <w:rPr>
          <w:rFonts w:ascii="Times New Roman" w:hAnsi="Times New Roman" w:cs="Times New Roman"/>
          <w:color w:val="auto"/>
          <w:sz w:val="26"/>
          <w:szCs w:val="26"/>
        </w:rPr>
        <w:t>Hình 3</w:t>
      </w:r>
      <w:r w:rsidR="007B3423" w:rsidRPr="009A5701">
        <w:rPr>
          <w:rFonts w:ascii="Times New Roman" w:hAnsi="Times New Roman" w:cs="Times New Roman"/>
          <w:color w:val="auto"/>
          <w:sz w:val="26"/>
          <w:szCs w:val="26"/>
        </w:rPr>
        <w:t>.</w:t>
      </w:r>
      <w:r>
        <w:rPr>
          <w:rFonts w:ascii="Times New Roman" w:hAnsi="Times New Roman" w:cs="Times New Roman"/>
          <w:color w:val="auto"/>
          <w:sz w:val="26"/>
          <w:szCs w:val="26"/>
        </w:rPr>
        <w:t>2</w:t>
      </w:r>
      <w:r w:rsidR="007B3423" w:rsidRPr="009A5701">
        <w:rPr>
          <w:rFonts w:ascii="Times New Roman" w:hAnsi="Times New Roman" w:cs="Times New Roman"/>
          <w:color w:val="auto"/>
          <w:sz w:val="26"/>
          <w:szCs w:val="26"/>
        </w:rPr>
        <w:t xml:space="preserve"> </w:t>
      </w:r>
      <w:bookmarkEnd w:id="492"/>
      <w:r w:rsidR="00A71027" w:rsidRPr="009A5701">
        <w:rPr>
          <w:rFonts w:ascii="Times New Roman" w:hAnsi="Times New Roman" w:cs="Times New Roman"/>
          <w:color w:val="auto"/>
          <w:sz w:val="26"/>
          <w:szCs w:val="26"/>
        </w:rPr>
        <w:t>Chuyển command sang format MD5</w:t>
      </w:r>
      <w:bookmarkEnd w:id="493"/>
      <w:bookmarkEnd w:id="494"/>
      <w:bookmarkEnd w:id="495"/>
      <w:bookmarkEnd w:id="496"/>
      <w:bookmarkEnd w:id="497"/>
      <w:bookmarkEnd w:id="498"/>
      <w:bookmarkEnd w:id="499"/>
    </w:p>
    <w:p w14:paraId="22B28AFC" w14:textId="2EB00FF0" w:rsidR="007A7B96" w:rsidRPr="009A5701" w:rsidRDefault="00A55859" w:rsidP="00836A36">
      <w:pPr>
        <w:spacing w:line="360" w:lineRule="auto"/>
        <w:jc w:val="both"/>
        <w:rPr>
          <w:rFonts w:ascii="Times New Roman" w:hAnsi="Times New Roman"/>
          <w:sz w:val="26"/>
          <w:szCs w:val="26"/>
        </w:rPr>
      </w:pPr>
      <w:r>
        <w:rPr>
          <w:rFonts w:ascii="Times New Roman" w:hAnsi="Times New Roman"/>
          <w:sz w:val="26"/>
          <w:szCs w:val="26"/>
        </w:rPr>
        <w:t xml:space="preserve">     </w:t>
      </w:r>
      <w:r w:rsidR="00E069B4" w:rsidRPr="009A5701">
        <w:rPr>
          <w:rFonts w:ascii="Times New Roman" w:hAnsi="Times New Roman"/>
          <w:sz w:val="26"/>
          <w:szCs w:val="26"/>
        </w:rPr>
        <w:t xml:space="preserve">Hàm </w:t>
      </w:r>
      <w:r w:rsidR="00D5244C" w:rsidRPr="00D5244C">
        <w:rPr>
          <w:rFonts w:ascii="Times New Roman" w:hAnsi="Times New Roman"/>
          <w:i/>
          <w:sz w:val="26"/>
          <w:szCs w:val="26"/>
        </w:rPr>
        <w:t>S</w:t>
      </w:r>
      <w:r w:rsidR="00E069B4" w:rsidRPr="00D5244C">
        <w:rPr>
          <w:rFonts w:ascii="Times New Roman" w:hAnsi="Times New Roman"/>
          <w:i/>
          <w:sz w:val="26"/>
          <w:szCs w:val="26"/>
        </w:rPr>
        <w:t>tr2md5</w:t>
      </w:r>
      <w:r w:rsidR="00E069B4" w:rsidRPr="009A5701">
        <w:rPr>
          <w:rFonts w:ascii="Times New Roman" w:hAnsi="Times New Roman"/>
          <w:i/>
          <w:sz w:val="26"/>
          <w:szCs w:val="26"/>
        </w:rPr>
        <w:t>()</w:t>
      </w:r>
      <w:r w:rsidR="004A280C" w:rsidRPr="009A5701">
        <w:rPr>
          <w:rFonts w:ascii="Times New Roman" w:hAnsi="Times New Roman"/>
          <w:sz w:val="26"/>
          <w:szCs w:val="26"/>
        </w:rPr>
        <w:t xml:space="preserve"> </w:t>
      </w:r>
      <w:r w:rsidR="00E069B4" w:rsidRPr="009A5701">
        <w:rPr>
          <w:rFonts w:ascii="Times New Roman" w:hAnsi="Times New Roman"/>
          <w:sz w:val="26"/>
          <w:szCs w:val="26"/>
        </w:rPr>
        <w:t xml:space="preserve">chuyển một chuỗi dữ liệu bất kì sang định dạng MD5, dùng trong quá trình kiểm tra thông tin truyền nhận có đầy đủ hay không. Nếu chuỗi data được gửi lên giống với chuỗi data sau khi đã </w:t>
      </w:r>
      <w:r w:rsidR="00F61C26" w:rsidRPr="009A5701">
        <w:rPr>
          <w:rFonts w:ascii="Times New Roman" w:hAnsi="Times New Roman"/>
          <w:sz w:val="26"/>
          <w:szCs w:val="26"/>
        </w:rPr>
        <w:t>qua</w:t>
      </w:r>
      <w:r w:rsidR="00E069B4" w:rsidRPr="009A5701">
        <w:rPr>
          <w:rFonts w:ascii="Times New Roman" w:hAnsi="Times New Roman"/>
          <w:sz w:val="26"/>
          <w:szCs w:val="26"/>
        </w:rPr>
        <w:t xml:space="preserve"> convert thì dữ liệu nhận đã chính xác. Ngược lại, quá trình truyền dữ liệu không thành công.</w:t>
      </w:r>
    </w:p>
    <w:p w14:paraId="45EB236F" w14:textId="783DBCF2" w:rsidR="00833634" w:rsidRPr="009A5701" w:rsidRDefault="00A55859" w:rsidP="00A55859">
      <w:pPr>
        <w:spacing w:line="360" w:lineRule="auto"/>
        <w:jc w:val="both"/>
        <w:rPr>
          <w:rFonts w:ascii="Times New Roman" w:hAnsi="Times New Roman"/>
          <w:noProof/>
        </w:rPr>
      </w:pPr>
      <w:r>
        <w:rPr>
          <w:rFonts w:ascii="Times New Roman" w:hAnsi="Times New Roman"/>
          <w:sz w:val="26"/>
          <w:szCs w:val="26"/>
        </w:rPr>
        <w:t xml:space="preserve">     </w:t>
      </w:r>
      <w:r w:rsidR="00F61C26" w:rsidRPr="009A5701">
        <w:rPr>
          <w:rFonts w:ascii="Times New Roman" w:hAnsi="Times New Roman"/>
          <w:sz w:val="26"/>
          <w:szCs w:val="26"/>
        </w:rPr>
        <w:t>Nhiệm vụ chính của server là phân tích thông tin cụ thể nhận từ re</w:t>
      </w:r>
      <w:r w:rsidR="006D67AC" w:rsidRPr="009A5701">
        <w:rPr>
          <w:rFonts w:ascii="Times New Roman" w:hAnsi="Times New Roman"/>
          <w:sz w:val="26"/>
          <w:szCs w:val="26"/>
        </w:rPr>
        <w:t xml:space="preserve">quest của </w:t>
      </w:r>
      <w:r w:rsidR="00F61C26" w:rsidRPr="009A5701">
        <w:rPr>
          <w:rFonts w:ascii="Times New Roman" w:hAnsi="Times New Roman"/>
          <w:sz w:val="26"/>
          <w:szCs w:val="26"/>
        </w:rPr>
        <w:t xml:space="preserve">client thông qua hàm </w:t>
      </w:r>
      <w:r w:rsidR="006D67AC" w:rsidRPr="009A5701">
        <w:rPr>
          <w:rFonts w:ascii="Times New Roman" w:hAnsi="Times New Roman"/>
          <w:i/>
          <w:sz w:val="26"/>
          <w:szCs w:val="26"/>
        </w:rPr>
        <w:t>parse_request()</w:t>
      </w:r>
      <w:r w:rsidR="00907DD3" w:rsidRPr="009A5701">
        <w:rPr>
          <w:rFonts w:ascii="Times New Roman" w:hAnsi="Times New Roman"/>
          <w:i/>
          <w:sz w:val="26"/>
          <w:szCs w:val="26"/>
        </w:rPr>
        <w:t xml:space="preserve"> </w:t>
      </w:r>
      <w:r w:rsidR="00907DD3" w:rsidRPr="009A5701">
        <w:rPr>
          <w:rFonts w:ascii="Times New Roman" w:hAnsi="Times New Roman"/>
          <w:sz w:val="26"/>
          <w:szCs w:val="26"/>
        </w:rPr>
        <w:t xml:space="preserve">bằng cách search các key là x, y, z, sig và &amp;. Hàm </w:t>
      </w:r>
      <w:r w:rsidR="00907DD3" w:rsidRPr="009A5701">
        <w:rPr>
          <w:rFonts w:ascii="Times New Roman" w:hAnsi="Times New Roman"/>
          <w:i/>
          <w:sz w:val="26"/>
          <w:szCs w:val="26"/>
        </w:rPr>
        <w:t>strstr()</w:t>
      </w:r>
      <w:r w:rsidR="00907DD3" w:rsidRPr="009A5701">
        <w:rPr>
          <w:rFonts w:ascii="Times New Roman" w:hAnsi="Times New Roman"/>
          <w:sz w:val="26"/>
          <w:szCs w:val="26"/>
        </w:rPr>
        <w:t xml:space="preserve"> trong C chuẩn sẽ trả về vị trí của key được tìm thấy lần đầu tiên.</w:t>
      </w:r>
      <w:r w:rsidR="003547FC" w:rsidRPr="009A5701">
        <w:rPr>
          <w:rFonts w:ascii="Times New Roman" w:hAnsi="Times New Roman"/>
          <w:sz w:val="26"/>
          <w:szCs w:val="26"/>
        </w:rPr>
        <w:t xml:space="preserve"> Từ đó sẽ </w:t>
      </w:r>
      <w:r w:rsidR="00A60B5F" w:rsidRPr="009A5701">
        <w:rPr>
          <w:rFonts w:ascii="Times New Roman" w:hAnsi="Times New Roman"/>
          <w:sz w:val="26"/>
          <w:szCs w:val="26"/>
        </w:rPr>
        <w:t xml:space="preserve">đọc được giá trị của </w:t>
      </w:r>
      <w:r w:rsidR="003547FC" w:rsidRPr="009A5701">
        <w:rPr>
          <w:rFonts w:ascii="Times New Roman" w:hAnsi="Times New Roman"/>
          <w:sz w:val="26"/>
          <w:szCs w:val="26"/>
        </w:rPr>
        <w:t>x, y, z và sig</w:t>
      </w:r>
      <w:r w:rsidR="00A60B5F" w:rsidRPr="009A5701">
        <w:rPr>
          <w:rFonts w:ascii="Times New Roman" w:hAnsi="Times New Roman"/>
          <w:sz w:val="26"/>
          <w:szCs w:val="26"/>
        </w:rPr>
        <w:t xml:space="preserve"> chính là chuỗi sau key</w:t>
      </w:r>
      <w:r w:rsidR="003547FC" w:rsidRPr="009A5701">
        <w:rPr>
          <w:rFonts w:ascii="Times New Roman" w:hAnsi="Times New Roman"/>
          <w:sz w:val="26"/>
          <w:szCs w:val="26"/>
        </w:rPr>
        <w:t>.</w:t>
      </w:r>
    </w:p>
    <w:p w14:paraId="2CEF8DF4" w14:textId="0B17A00A" w:rsidR="000912C3" w:rsidRPr="009A5701" w:rsidRDefault="00BA1C87" w:rsidP="00BA1C87">
      <w:pPr>
        <w:spacing w:line="360" w:lineRule="auto"/>
        <w:jc w:val="both"/>
        <w:rPr>
          <w:rFonts w:ascii="Times New Roman" w:hAnsi="Times New Roman"/>
          <w:sz w:val="26"/>
          <w:szCs w:val="26"/>
        </w:rPr>
      </w:pPr>
      <w:r>
        <w:rPr>
          <w:rFonts w:ascii="Times New Roman" w:hAnsi="Times New Roman"/>
          <w:sz w:val="26"/>
          <w:szCs w:val="26"/>
        </w:rPr>
        <w:t xml:space="preserve">     </w:t>
      </w:r>
      <w:r w:rsidR="00626AEE" w:rsidRPr="009A5701">
        <w:rPr>
          <w:rFonts w:ascii="Times New Roman" w:hAnsi="Times New Roman"/>
          <w:sz w:val="26"/>
          <w:szCs w:val="26"/>
        </w:rPr>
        <w:t xml:space="preserve">Trong phạm vi của </w:t>
      </w:r>
      <w:r w:rsidR="00626AEE" w:rsidRPr="00BD5FBF">
        <w:rPr>
          <w:rFonts w:ascii="Times New Roman" w:hAnsi="Times New Roman"/>
          <w:color w:val="000000" w:themeColor="text1"/>
          <w:sz w:val="26"/>
          <w:szCs w:val="26"/>
        </w:rPr>
        <w:t xml:space="preserve">đồ án </w:t>
      </w:r>
      <w:r w:rsidR="00626AEE" w:rsidRPr="009A5701">
        <w:rPr>
          <w:rFonts w:ascii="Times New Roman" w:hAnsi="Times New Roman"/>
          <w:sz w:val="26"/>
          <w:szCs w:val="26"/>
        </w:rPr>
        <w:t xml:space="preserve">này, </w:t>
      </w:r>
      <w:r w:rsidR="00FE2E7D" w:rsidRPr="009A5701">
        <w:rPr>
          <w:rFonts w:ascii="Times New Roman" w:hAnsi="Times New Roman"/>
          <w:sz w:val="26"/>
          <w:szCs w:val="26"/>
        </w:rPr>
        <w:t>HTTP</w:t>
      </w:r>
      <w:r w:rsidR="00626AEE" w:rsidRPr="009A5701">
        <w:rPr>
          <w:rFonts w:ascii="Times New Roman" w:hAnsi="Times New Roman"/>
          <w:sz w:val="26"/>
          <w:szCs w:val="26"/>
        </w:rPr>
        <w:t xml:space="preserve"> server c</w:t>
      </w:r>
      <w:r w:rsidR="004A280C" w:rsidRPr="009A5701">
        <w:rPr>
          <w:rFonts w:ascii="Times New Roman" w:hAnsi="Times New Roman"/>
          <w:sz w:val="26"/>
          <w:szCs w:val="26"/>
        </w:rPr>
        <w:t>hỉ support</w:t>
      </w:r>
      <w:r w:rsidR="000912C3" w:rsidRPr="009A5701">
        <w:rPr>
          <w:rFonts w:ascii="Times New Roman" w:hAnsi="Times New Roman"/>
          <w:sz w:val="26"/>
          <w:szCs w:val="26"/>
        </w:rPr>
        <w:t xml:space="preserve"> phương thức </w:t>
      </w:r>
      <w:r w:rsidR="00626AEE" w:rsidRPr="009A5701">
        <w:rPr>
          <w:rFonts w:ascii="Times New Roman" w:hAnsi="Times New Roman"/>
          <w:sz w:val="26"/>
          <w:szCs w:val="26"/>
        </w:rPr>
        <w:t xml:space="preserve">POST, </w:t>
      </w:r>
      <w:r w:rsidR="000912C3" w:rsidRPr="009A5701">
        <w:rPr>
          <w:rFonts w:ascii="Times New Roman" w:hAnsi="Times New Roman"/>
          <w:sz w:val="26"/>
          <w:szCs w:val="26"/>
        </w:rPr>
        <w:t xml:space="preserve">vậy nên server sẽ không hỗ trợ cho những phương thức khác. Dữ liệu nhận từ client sẽ được xử lí và đóng gói trong hàm </w:t>
      </w:r>
      <w:r w:rsidR="000912C3" w:rsidRPr="009A5701">
        <w:rPr>
          <w:rFonts w:ascii="Times New Roman" w:hAnsi="Times New Roman"/>
          <w:i/>
          <w:sz w:val="26"/>
          <w:szCs w:val="26"/>
        </w:rPr>
        <w:t>process_post_data().</w:t>
      </w:r>
      <w:r w:rsidR="000912C3" w:rsidRPr="009A5701">
        <w:rPr>
          <w:rFonts w:ascii="Times New Roman" w:hAnsi="Times New Roman"/>
          <w:sz w:val="26"/>
          <w:szCs w:val="26"/>
        </w:rPr>
        <w:t xml:space="preserve"> </w:t>
      </w:r>
    </w:p>
    <w:p w14:paraId="51DE1290" w14:textId="77777777" w:rsidR="00A57731" w:rsidRPr="009A5701" w:rsidRDefault="002A0D52" w:rsidP="00A57731">
      <w:pPr>
        <w:spacing w:line="360" w:lineRule="auto"/>
        <w:jc w:val="center"/>
        <w:rPr>
          <w:rFonts w:ascii="Times New Roman" w:hAnsi="Times New Roman"/>
          <w:color w:val="000000" w:themeColor="text1"/>
          <w:sz w:val="26"/>
          <w:szCs w:val="26"/>
        </w:rPr>
      </w:pPr>
      <w:r w:rsidRPr="009A5701">
        <w:rPr>
          <w:rFonts w:ascii="Times New Roman" w:hAnsi="Times New Roman"/>
          <w:noProof/>
        </w:rPr>
        <w:lastRenderedPageBreak/>
        <w:drawing>
          <wp:inline distT="0" distB="0" distL="0" distR="0" wp14:anchorId="79106F71" wp14:editId="74E3B8CC">
            <wp:extent cx="5264798"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0133" cy="3353013"/>
                    </a:xfrm>
                    <a:prstGeom prst="rect">
                      <a:avLst/>
                    </a:prstGeom>
                  </pic:spPr>
                </pic:pic>
              </a:graphicData>
            </a:graphic>
          </wp:inline>
        </w:drawing>
      </w:r>
      <w:bookmarkStart w:id="500" w:name="_Toc455101901"/>
    </w:p>
    <w:p w14:paraId="38F7881A" w14:textId="1E2E6412" w:rsidR="00A57731" w:rsidRPr="001E41A5" w:rsidRDefault="00A57731" w:rsidP="001E41A5">
      <w:pPr>
        <w:pStyle w:val="Heading1"/>
        <w:spacing w:line="360" w:lineRule="auto"/>
        <w:jc w:val="center"/>
        <w:rPr>
          <w:rFonts w:ascii="Times New Roman" w:hAnsi="Times New Roman" w:cs="Times New Roman"/>
          <w:color w:val="auto"/>
          <w:sz w:val="26"/>
          <w:szCs w:val="26"/>
        </w:rPr>
      </w:pPr>
      <w:bookmarkStart w:id="501" w:name="_Toc473481460"/>
      <w:bookmarkStart w:id="502" w:name="_Toc473481697"/>
      <w:bookmarkStart w:id="503" w:name="_Toc473482215"/>
      <w:bookmarkStart w:id="504" w:name="_Toc473484290"/>
      <w:bookmarkStart w:id="505" w:name="_Toc473484441"/>
      <w:bookmarkStart w:id="506" w:name="_Toc474362516"/>
      <w:bookmarkStart w:id="507" w:name="_Toc474362661"/>
      <w:r w:rsidRPr="001E41A5">
        <w:rPr>
          <w:rFonts w:ascii="Times New Roman" w:hAnsi="Times New Roman" w:cs="Times New Roman"/>
          <w:color w:val="auto"/>
          <w:sz w:val="26"/>
          <w:szCs w:val="26"/>
        </w:rPr>
        <w:t>Hì</w:t>
      </w:r>
      <w:r w:rsidR="002A0D52" w:rsidRPr="001E41A5">
        <w:rPr>
          <w:rFonts w:ascii="Times New Roman" w:hAnsi="Times New Roman" w:cs="Times New Roman"/>
          <w:color w:val="auto"/>
          <w:sz w:val="26"/>
          <w:szCs w:val="26"/>
        </w:rPr>
        <w:t xml:space="preserve">nh </w:t>
      </w:r>
      <w:r w:rsidR="00B92A30" w:rsidRPr="001E41A5">
        <w:rPr>
          <w:rFonts w:ascii="Times New Roman" w:hAnsi="Times New Roman" w:cs="Times New Roman"/>
          <w:color w:val="auto"/>
          <w:sz w:val="26"/>
          <w:szCs w:val="26"/>
        </w:rPr>
        <w:t>3.3</w:t>
      </w:r>
      <w:r w:rsidR="002A0D52" w:rsidRPr="001E41A5">
        <w:rPr>
          <w:rFonts w:ascii="Times New Roman" w:hAnsi="Times New Roman" w:cs="Times New Roman"/>
          <w:color w:val="auto"/>
          <w:sz w:val="26"/>
          <w:szCs w:val="26"/>
        </w:rPr>
        <w:t xml:space="preserve"> Quá trình gửi và nhận command</w:t>
      </w:r>
      <w:bookmarkEnd w:id="500"/>
      <w:bookmarkEnd w:id="501"/>
      <w:bookmarkEnd w:id="502"/>
      <w:bookmarkEnd w:id="503"/>
      <w:bookmarkEnd w:id="504"/>
      <w:bookmarkEnd w:id="505"/>
      <w:bookmarkEnd w:id="506"/>
      <w:bookmarkEnd w:id="507"/>
    </w:p>
    <w:p w14:paraId="730B5A76" w14:textId="55ED5594" w:rsidR="008B38CC" w:rsidRPr="009A5701" w:rsidRDefault="00BA1C87" w:rsidP="00F14FE1">
      <w:pPr>
        <w:spacing w:line="360" w:lineRule="auto"/>
        <w:jc w:val="both"/>
        <w:rPr>
          <w:rFonts w:ascii="Times New Roman" w:hAnsi="Times New Roman"/>
          <w:noProof/>
        </w:rPr>
      </w:pPr>
      <w:r>
        <w:rPr>
          <w:rFonts w:ascii="Times New Roman" w:hAnsi="Times New Roman"/>
          <w:sz w:val="26"/>
          <w:szCs w:val="26"/>
        </w:rPr>
        <w:t xml:space="preserve">     </w:t>
      </w:r>
      <w:r w:rsidR="000912C3" w:rsidRPr="009A5701">
        <w:rPr>
          <w:rFonts w:ascii="Times New Roman" w:hAnsi="Times New Roman"/>
          <w:sz w:val="26"/>
          <w:szCs w:val="26"/>
        </w:rPr>
        <w:t xml:space="preserve">Trong hàm này, </w:t>
      </w:r>
      <w:r w:rsidR="00023CEB" w:rsidRPr="009A5701">
        <w:rPr>
          <w:rFonts w:ascii="Times New Roman" w:hAnsi="Times New Roman"/>
          <w:sz w:val="26"/>
          <w:szCs w:val="26"/>
        </w:rPr>
        <w:t>server sẽ kiểm tra coi command mà client gửi lên thuộc method gì, nếu là POST thì server tiếp tục xử lí, ngược lại sẽ báo về là phương thức trên không được hỗ trợ.</w:t>
      </w:r>
      <w:r w:rsidR="00445CBF" w:rsidRPr="009A5701">
        <w:rPr>
          <w:rFonts w:ascii="Times New Roman" w:hAnsi="Times New Roman"/>
          <w:sz w:val="26"/>
          <w:szCs w:val="26"/>
        </w:rPr>
        <w:t xml:space="preserve"> Hàm này sẽ pasre tiếp data được lấy ra từ hàm </w:t>
      </w:r>
      <w:r w:rsidR="00445CBF" w:rsidRPr="009A5701">
        <w:rPr>
          <w:rFonts w:ascii="Times New Roman" w:hAnsi="Times New Roman"/>
          <w:i/>
          <w:sz w:val="26"/>
          <w:szCs w:val="26"/>
        </w:rPr>
        <w:t>parse_request()</w:t>
      </w:r>
      <w:r w:rsidR="00445CBF" w:rsidRPr="009A5701">
        <w:rPr>
          <w:rFonts w:ascii="Times New Roman" w:hAnsi="Times New Roman"/>
          <w:sz w:val="26"/>
          <w:szCs w:val="26"/>
        </w:rPr>
        <w:t>, kiểm tra xem các thông số x, y, z, sig từ</w:t>
      </w:r>
      <w:r w:rsidR="00DF1742" w:rsidRPr="009A5701">
        <w:rPr>
          <w:rFonts w:ascii="Times New Roman" w:hAnsi="Times New Roman"/>
          <w:sz w:val="26"/>
          <w:szCs w:val="26"/>
        </w:rPr>
        <w:t xml:space="preserve"> command gửi tới</w:t>
      </w:r>
      <w:r w:rsidR="00445CBF" w:rsidRPr="009A5701">
        <w:rPr>
          <w:rFonts w:ascii="Times New Roman" w:hAnsi="Times New Roman"/>
          <w:sz w:val="26"/>
          <w:szCs w:val="26"/>
        </w:rPr>
        <w:t xml:space="preserve"> có đầy đủ không, so sánh với chuỗi data được phân tích ở </w:t>
      </w:r>
      <w:r w:rsidR="00445CBF" w:rsidRPr="009A5701">
        <w:rPr>
          <w:rFonts w:ascii="Times New Roman" w:hAnsi="Times New Roman"/>
          <w:i/>
          <w:sz w:val="26"/>
          <w:szCs w:val="26"/>
        </w:rPr>
        <w:t>parse_request()</w:t>
      </w:r>
      <w:r w:rsidR="00445CBF" w:rsidRPr="009A5701">
        <w:rPr>
          <w:rFonts w:ascii="Times New Roman" w:hAnsi="Times New Roman"/>
          <w:sz w:val="26"/>
          <w:szCs w:val="26"/>
        </w:rPr>
        <w:t xml:space="preserve">, sau đó đóng gói dữ liệu để gửi xuống cho Tiva thông qua </w:t>
      </w:r>
      <w:r w:rsidR="007559AD">
        <w:rPr>
          <w:rFonts w:ascii="Times New Roman" w:hAnsi="Times New Roman"/>
          <w:sz w:val="26"/>
          <w:szCs w:val="26"/>
        </w:rPr>
        <w:t>RF.</w:t>
      </w:r>
    </w:p>
    <w:p w14:paraId="36B80B7C" w14:textId="7C3FE11B" w:rsidR="00833F60" w:rsidRPr="009A5701" w:rsidRDefault="00BA1C87" w:rsidP="00F14FE1">
      <w:pPr>
        <w:spacing w:line="360" w:lineRule="auto"/>
        <w:jc w:val="both"/>
        <w:rPr>
          <w:rFonts w:ascii="Times New Roman" w:hAnsi="Times New Roman"/>
          <w:sz w:val="26"/>
          <w:szCs w:val="26"/>
        </w:rPr>
      </w:pPr>
      <w:r>
        <w:rPr>
          <w:rFonts w:ascii="Times New Roman" w:hAnsi="Times New Roman"/>
          <w:sz w:val="26"/>
          <w:szCs w:val="26"/>
        </w:rPr>
        <w:t xml:space="preserve">     </w:t>
      </w:r>
      <w:r w:rsidR="004A44A6" w:rsidRPr="009A5701">
        <w:rPr>
          <w:rFonts w:ascii="Times New Roman" w:hAnsi="Times New Roman"/>
          <w:sz w:val="26"/>
          <w:szCs w:val="26"/>
        </w:rPr>
        <w:t>Để phân biệt các thông số x, y và z một cách dễ dàng, ở byte đầu của x_buf[ ], tức là x_buf[0] sẽ được gắn giá trị là 0x11, y_buf[0] = 0x22 và z_buf[0] = 0x33.</w:t>
      </w:r>
    </w:p>
    <w:p w14:paraId="280491E9" w14:textId="3CA24490" w:rsidR="00AB2953" w:rsidRPr="009A5701" w:rsidRDefault="008D7109" w:rsidP="00F14FE1">
      <w:pPr>
        <w:pStyle w:val="Heading4"/>
        <w:spacing w:line="360" w:lineRule="auto"/>
        <w:jc w:val="both"/>
        <w:rPr>
          <w:rFonts w:ascii="Times New Roman" w:hAnsi="Times New Roman" w:cs="Times New Roman"/>
        </w:rPr>
      </w:pPr>
      <w:r>
        <w:rPr>
          <w:rFonts w:ascii="Times New Roman" w:hAnsi="Times New Roman" w:cs="Times New Roman"/>
          <w:b/>
          <w:i w:val="0"/>
          <w:color w:val="auto"/>
          <w:sz w:val="26"/>
          <w:szCs w:val="26"/>
        </w:rPr>
        <w:t xml:space="preserve">     </w:t>
      </w:r>
      <w:r w:rsidR="00BB10F9" w:rsidRPr="009A5701">
        <w:rPr>
          <w:rFonts w:ascii="Times New Roman" w:hAnsi="Times New Roman" w:cs="Times New Roman"/>
          <w:b/>
          <w:i w:val="0"/>
          <w:color w:val="auto"/>
          <w:sz w:val="26"/>
          <w:szCs w:val="26"/>
        </w:rPr>
        <w:t>b.</w:t>
      </w:r>
      <w:r w:rsidR="00195B2F" w:rsidRPr="009A5701">
        <w:rPr>
          <w:rFonts w:ascii="Times New Roman" w:hAnsi="Times New Roman" w:cs="Times New Roman"/>
          <w:b/>
          <w:i w:val="0"/>
          <w:color w:val="auto"/>
          <w:sz w:val="26"/>
          <w:szCs w:val="26"/>
        </w:rPr>
        <w:t xml:space="preserve"> </w:t>
      </w:r>
      <w:r w:rsidR="00ED73A1" w:rsidRPr="009A5701">
        <w:rPr>
          <w:rFonts w:ascii="Times New Roman" w:hAnsi="Times New Roman" w:cs="Times New Roman"/>
          <w:b/>
          <w:i w:val="0"/>
          <w:color w:val="auto"/>
          <w:sz w:val="26"/>
          <w:szCs w:val="26"/>
        </w:rPr>
        <w:t>Build</w:t>
      </w:r>
      <w:r w:rsidR="00811118" w:rsidRPr="009A5701">
        <w:rPr>
          <w:rFonts w:ascii="Times New Roman" w:hAnsi="Times New Roman" w:cs="Times New Roman"/>
          <w:b/>
          <w:i w:val="0"/>
          <w:color w:val="auto"/>
          <w:sz w:val="26"/>
          <w:szCs w:val="26"/>
        </w:rPr>
        <w:t xml:space="preserve"> và Run</w:t>
      </w:r>
      <w:r w:rsidR="00BD1B8D" w:rsidRPr="009A5701">
        <w:rPr>
          <w:rFonts w:ascii="Times New Roman" w:hAnsi="Times New Roman" w:cs="Times New Roman"/>
          <w:b/>
          <w:i w:val="0"/>
          <w:color w:val="auto"/>
          <w:sz w:val="26"/>
          <w:szCs w:val="26"/>
        </w:rPr>
        <w:t xml:space="preserve"> </w:t>
      </w:r>
      <w:r w:rsidR="00FE2E7D" w:rsidRPr="009A5701">
        <w:rPr>
          <w:rFonts w:ascii="Times New Roman" w:hAnsi="Times New Roman" w:cs="Times New Roman"/>
          <w:b/>
          <w:i w:val="0"/>
          <w:color w:val="auto"/>
          <w:sz w:val="26"/>
          <w:szCs w:val="26"/>
        </w:rPr>
        <w:t>HTTP</w:t>
      </w:r>
      <w:r w:rsidR="00195B2F" w:rsidRPr="009A5701">
        <w:rPr>
          <w:rFonts w:ascii="Times New Roman" w:hAnsi="Times New Roman" w:cs="Times New Roman"/>
          <w:b/>
          <w:i w:val="0"/>
          <w:color w:val="auto"/>
          <w:sz w:val="26"/>
          <w:szCs w:val="26"/>
        </w:rPr>
        <w:t xml:space="preserve"> </w:t>
      </w:r>
      <w:r w:rsidR="00BD1B8D" w:rsidRPr="009A5701">
        <w:rPr>
          <w:rFonts w:ascii="Times New Roman" w:hAnsi="Times New Roman" w:cs="Times New Roman"/>
          <w:b/>
          <w:i w:val="0"/>
          <w:color w:val="auto"/>
          <w:sz w:val="26"/>
          <w:szCs w:val="26"/>
        </w:rPr>
        <w:t>S</w:t>
      </w:r>
      <w:r w:rsidR="00195B2F" w:rsidRPr="009A5701">
        <w:rPr>
          <w:rFonts w:ascii="Times New Roman" w:hAnsi="Times New Roman" w:cs="Times New Roman"/>
          <w:b/>
          <w:i w:val="0"/>
          <w:color w:val="auto"/>
          <w:sz w:val="26"/>
          <w:szCs w:val="26"/>
        </w:rPr>
        <w:t>erver</w:t>
      </w:r>
    </w:p>
    <w:p w14:paraId="525E7288" w14:textId="77777777" w:rsidR="00811118" w:rsidRPr="009A5701" w:rsidRDefault="00AB2953"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Di chuyển vào thư mục chứa app server:</w:t>
      </w:r>
    </w:p>
    <w:p w14:paraId="0C5CB1E9" w14:textId="53D84FFB" w:rsidR="00AB2953" w:rsidRPr="009A5701" w:rsidRDefault="00AB2953" w:rsidP="00F14FE1">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cd work</w:t>
      </w:r>
      <w:r w:rsidR="003A5A42" w:rsidRPr="009A5701">
        <w:rPr>
          <w:rFonts w:ascii="Times New Roman" w:hAnsi="Times New Roman" w:cs="Times New Roman"/>
          <w:color w:val="000000"/>
          <w:sz w:val="24"/>
          <w:szCs w:val="26"/>
        </w:rPr>
        <w:t>spac</w:t>
      </w:r>
      <w:r w:rsidRPr="009A5701">
        <w:rPr>
          <w:rFonts w:ascii="Times New Roman" w:hAnsi="Times New Roman" w:cs="Times New Roman"/>
          <w:color w:val="000000"/>
          <w:sz w:val="24"/>
          <w:szCs w:val="26"/>
        </w:rPr>
        <w:t>e/</w:t>
      </w:r>
      <w:r w:rsidR="00E50E57" w:rsidRPr="009A5701">
        <w:rPr>
          <w:rFonts w:ascii="Times New Roman" w:hAnsi="Times New Roman" w:cs="Times New Roman"/>
          <w:color w:val="000000"/>
          <w:sz w:val="24"/>
          <w:szCs w:val="26"/>
        </w:rPr>
        <w:t>Quadcopter</w:t>
      </w:r>
      <w:r w:rsidRPr="009A5701">
        <w:rPr>
          <w:rFonts w:ascii="Times New Roman" w:hAnsi="Times New Roman" w:cs="Times New Roman"/>
          <w:color w:val="000000"/>
          <w:sz w:val="24"/>
          <w:szCs w:val="26"/>
        </w:rPr>
        <w:t>/app</w:t>
      </w:r>
    </w:p>
    <w:p w14:paraId="420EB5DC" w14:textId="655A1CF5" w:rsidR="00AB2953" w:rsidRPr="009A5701" w:rsidRDefault="00AB2953"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Tạo một </w:t>
      </w:r>
      <w:r w:rsidR="00FE2E7D" w:rsidRPr="009A5701">
        <w:rPr>
          <w:rFonts w:ascii="Times New Roman" w:hAnsi="Times New Roman" w:cs="Times New Roman"/>
          <w:sz w:val="26"/>
          <w:szCs w:val="26"/>
        </w:rPr>
        <w:t>HTTP</w:t>
      </w:r>
      <w:r w:rsidRPr="009A5701">
        <w:rPr>
          <w:rFonts w:ascii="Times New Roman" w:hAnsi="Times New Roman" w:cs="Times New Roman"/>
          <w:sz w:val="26"/>
          <w:szCs w:val="26"/>
        </w:rPr>
        <w:t xml:space="preserve"> server:</w:t>
      </w:r>
    </w:p>
    <w:p w14:paraId="4963A019" w14:textId="77777777" w:rsidR="00AB2953" w:rsidRPr="009A5701" w:rsidRDefault="00AB2953" w:rsidP="00F14FE1">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make</w:t>
      </w:r>
    </w:p>
    <w:p w14:paraId="73CF5F84" w14:textId="77777777" w:rsidR="00AB2953" w:rsidRPr="009A5701" w:rsidRDefault="00AB2953"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Chuyển port server từ 80 sang 8080:</w:t>
      </w:r>
    </w:p>
    <w:p w14:paraId="75903580" w14:textId="77777777" w:rsidR="00AB2953" w:rsidRPr="009A5701" w:rsidRDefault="00AB2953" w:rsidP="00F14FE1">
      <w:pPr>
        <w:pStyle w:val="HTMLPreformatted"/>
        <w:pBdr>
          <w:top w:val="single" w:sz="6" w:space="12"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sudo iptables –A PREROUTING –t nat –p tcp –dport 80 –j REDIRECT –to-port 8080</w:t>
      </w:r>
    </w:p>
    <w:p w14:paraId="08FC4CB3" w14:textId="77777777" w:rsidR="00AB2953" w:rsidRPr="009A5701" w:rsidRDefault="00AB2953"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Run app: </w:t>
      </w:r>
    </w:p>
    <w:p w14:paraId="52171C6F" w14:textId="728C35F8" w:rsidR="00AB2953" w:rsidRPr="009A5701" w:rsidRDefault="00AB2953" w:rsidP="00F14FE1">
      <w:pPr>
        <w:pStyle w:val="HTMLPreformatted"/>
        <w:pBdr>
          <w:top w:val="single" w:sz="6" w:space="5"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w:t>
      </w:r>
      <w:r w:rsidR="00E50E57" w:rsidRPr="009A5701">
        <w:rPr>
          <w:rFonts w:ascii="Times New Roman" w:hAnsi="Times New Roman" w:cs="Times New Roman"/>
          <w:color w:val="000000"/>
          <w:sz w:val="24"/>
          <w:szCs w:val="26"/>
        </w:rPr>
        <w:t>Quadcopter</w:t>
      </w:r>
    </w:p>
    <w:p w14:paraId="5BAAAB02" w14:textId="77777777" w:rsidR="00AB2953" w:rsidRPr="009A5701" w:rsidRDefault="00AB2953" w:rsidP="00F14FE1">
      <w:pPr>
        <w:spacing w:line="360" w:lineRule="auto"/>
        <w:jc w:val="both"/>
        <w:rPr>
          <w:rFonts w:ascii="Times New Roman" w:hAnsi="Times New Roman"/>
        </w:rPr>
      </w:pPr>
    </w:p>
    <w:p w14:paraId="3D6F6004" w14:textId="77777777" w:rsidR="000F193A" w:rsidRPr="009A5701" w:rsidRDefault="000F193A" w:rsidP="00F14FE1">
      <w:pPr>
        <w:spacing w:line="360" w:lineRule="auto"/>
        <w:ind w:firstLine="360"/>
        <w:jc w:val="both"/>
        <w:rPr>
          <w:rFonts w:ascii="Times New Roman" w:hAnsi="Times New Roman"/>
          <w:sz w:val="26"/>
          <w:szCs w:val="26"/>
        </w:rPr>
      </w:pPr>
      <w:r w:rsidRPr="009A5701">
        <w:rPr>
          <w:rFonts w:ascii="Times New Roman" w:hAnsi="Times New Roman"/>
          <w:sz w:val="26"/>
          <w:szCs w:val="26"/>
        </w:rPr>
        <w:t xml:space="preserve">Hoặc sử dụng file script </w:t>
      </w:r>
      <w:r w:rsidRPr="009A5701">
        <w:rPr>
          <w:rFonts w:ascii="Times New Roman" w:hAnsi="Times New Roman"/>
          <w:i/>
          <w:sz w:val="26"/>
          <w:szCs w:val="26"/>
        </w:rPr>
        <w:t>startup.sh</w:t>
      </w:r>
      <w:r w:rsidRPr="009A5701">
        <w:rPr>
          <w:rFonts w:ascii="Times New Roman" w:hAnsi="Times New Roman"/>
          <w:sz w:val="26"/>
          <w:szCs w:val="26"/>
        </w:rPr>
        <w:t xml:space="preserve"> để thay thế cho việc thực hiện tất cả các thao tác trên.</w:t>
      </w:r>
    </w:p>
    <w:p w14:paraId="74C34FB1" w14:textId="77777777" w:rsidR="000F193A" w:rsidRPr="009A5701" w:rsidRDefault="000F193A"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Di chuyển vào file /etc/profile để chạy file startup.sh:</w:t>
      </w:r>
    </w:p>
    <w:p w14:paraId="03D53C21" w14:textId="77777777" w:rsidR="000F193A" w:rsidRPr="009A5701" w:rsidRDefault="000F193A" w:rsidP="00F14FE1">
      <w:pPr>
        <w:pStyle w:val="HTMLPreformatted"/>
        <w:pBdr>
          <w:top w:val="single" w:sz="6" w:space="5"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vi /etc/profile</w:t>
      </w:r>
    </w:p>
    <w:p w14:paraId="26707729" w14:textId="77777777" w:rsidR="00131CDF" w:rsidRPr="009A5701" w:rsidRDefault="00131CDF" w:rsidP="00F14FE1">
      <w:pPr>
        <w:pStyle w:val="ListParagraph"/>
        <w:spacing w:line="360" w:lineRule="auto"/>
        <w:jc w:val="both"/>
        <w:rPr>
          <w:rFonts w:ascii="Times New Roman" w:hAnsi="Times New Roman" w:cs="Times New Roman"/>
          <w:sz w:val="26"/>
          <w:szCs w:val="26"/>
        </w:rPr>
      </w:pPr>
    </w:p>
    <w:p w14:paraId="43982A13" w14:textId="77777777" w:rsidR="000F193A" w:rsidRPr="009A5701" w:rsidRDefault="000F193A" w:rsidP="00F14FE1">
      <w:pPr>
        <w:pStyle w:val="ListParagraph"/>
        <w:numPr>
          <w:ilvl w:val="0"/>
          <w:numId w:val="11"/>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Th</w:t>
      </w:r>
      <w:r w:rsidR="00854F07" w:rsidRPr="009A5701">
        <w:rPr>
          <w:rFonts w:ascii="Times New Roman" w:hAnsi="Times New Roman" w:cs="Times New Roman"/>
          <w:sz w:val="26"/>
          <w:szCs w:val="26"/>
        </w:rPr>
        <w:t>ê</w:t>
      </w:r>
      <w:r w:rsidRPr="009A5701">
        <w:rPr>
          <w:rFonts w:ascii="Times New Roman" w:hAnsi="Times New Roman" w:cs="Times New Roman"/>
          <w:sz w:val="26"/>
          <w:szCs w:val="26"/>
        </w:rPr>
        <w:t>m dòng sau vào cuối file:</w:t>
      </w:r>
    </w:p>
    <w:p w14:paraId="3F92EE00" w14:textId="77777777" w:rsidR="000F193A" w:rsidRPr="009A5701" w:rsidRDefault="000F193A" w:rsidP="00F14FE1">
      <w:pPr>
        <w:pStyle w:val="HTMLPreformatted"/>
        <w:pBdr>
          <w:top w:val="single" w:sz="6" w:space="5" w:color="DDDDDD"/>
          <w:left w:val="single" w:sz="6" w:space="12" w:color="DDDDDD"/>
          <w:bottom w:val="single" w:sz="6" w:space="12" w:color="DDDDDD"/>
          <w:right w:val="single" w:sz="6" w:space="12" w:color="DDDDDD"/>
        </w:pBdr>
        <w:shd w:val="clear" w:color="auto" w:fill="F9F9F9"/>
        <w:ind w:left="720"/>
        <w:jc w:val="both"/>
        <w:rPr>
          <w:rFonts w:ascii="Times New Roman" w:hAnsi="Times New Roman" w:cs="Times New Roman"/>
          <w:color w:val="000000"/>
          <w:sz w:val="24"/>
          <w:szCs w:val="26"/>
        </w:rPr>
      </w:pPr>
      <w:r w:rsidRPr="009A5701">
        <w:rPr>
          <w:rFonts w:ascii="Times New Roman" w:hAnsi="Times New Roman" w:cs="Times New Roman"/>
          <w:color w:val="000000"/>
          <w:sz w:val="24"/>
          <w:szCs w:val="26"/>
        </w:rPr>
        <w:t>/home/pi/startup.sh</w:t>
      </w:r>
    </w:p>
    <w:p w14:paraId="7F0F7103" w14:textId="77777777" w:rsidR="00AA68F9" w:rsidRDefault="006D01B0" w:rsidP="00AA68F9">
      <w:pPr>
        <w:pStyle w:val="Hinh"/>
        <w:rPr>
          <w:color w:val="000000" w:themeColor="text1"/>
          <w:lang w:val="en-US"/>
        </w:rPr>
      </w:pPr>
      <w:bookmarkStart w:id="508" w:name="_Toc473484146"/>
      <w:bookmarkStart w:id="509" w:name="_Toc473484291"/>
      <w:r>
        <w:rPr>
          <w:noProof/>
          <w:lang w:val="en-US" w:eastAsia="en-US"/>
        </w:rPr>
        <w:drawing>
          <wp:inline distT="0" distB="0" distL="0" distR="0" wp14:anchorId="73A424D2" wp14:editId="7B259388">
            <wp:extent cx="5362575" cy="2343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2343150"/>
                    </a:xfrm>
                    <a:prstGeom prst="rect">
                      <a:avLst/>
                    </a:prstGeom>
                  </pic:spPr>
                </pic:pic>
              </a:graphicData>
            </a:graphic>
          </wp:inline>
        </w:drawing>
      </w:r>
    </w:p>
    <w:p w14:paraId="6BBD8B63" w14:textId="02724C4A" w:rsidR="00AA68F9" w:rsidRPr="009A5701" w:rsidRDefault="00AA68F9" w:rsidP="00AA68F9">
      <w:pPr>
        <w:pStyle w:val="Heading1"/>
        <w:spacing w:line="360" w:lineRule="auto"/>
        <w:jc w:val="center"/>
        <w:rPr>
          <w:rFonts w:ascii="Times New Roman" w:hAnsi="Times New Roman" w:cs="Times New Roman"/>
          <w:color w:val="auto"/>
          <w:sz w:val="26"/>
          <w:szCs w:val="26"/>
        </w:rPr>
      </w:pPr>
      <w:bookmarkStart w:id="510" w:name="_Toc474362517"/>
      <w:bookmarkStart w:id="511" w:name="_Toc474362662"/>
      <w:r>
        <w:rPr>
          <w:rFonts w:ascii="Times New Roman" w:hAnsi="Times New Roman" w:cs="Times New Roman"/>
          <w:color w:val="auto"/>
          <w:sz w:val="26"/>
          <w:szCs w:val="26"/>
        </w:rPr>
        <w:t>Hình 3.4</w:t>
      </w:r>
      <w:r w:rsidRPr="009A5701">
        <w:rPr>
          <w:rFonts w:ascii="Times New Roman" w:hAnsi="Times New Roman" w:cs="Times New Roman"/>
          <w:color w:val="auto"/>
          <w:sz w:val="26"/>
          <w:szCs w:val="26"/>
        </w:rPr>
        <w:t xml:space="preserve"> </w:t>
      </w:r>
      <w:r>
        <w:rPr>
          <w:rFonts w:ascii="Times New Roman" w:hAnsi="Times New Roman" w:cs="Times New Roman"/>
          <w:color w:val="auto"/>
          <w:sz w:val="26"/>
          <w:szCs w:val="26"/>
        </w:rPr>
        <w:t>Hiện thực http server</w:t>
      </w:r>
      <w:bookmarkEnd w:id="510"/>
      <w:bookmarkEnd w:id="511"/>
      <w:r>
        <w:rPr>
          <w:rFonts w:ascii="Times New Roman" w:hAnsi="Times New Roman" w:cs="Times New Roman"/>
          <w:color w:val="auto"/>
          <w:sz w:val="26"/>
          <w:szCs w:val="26"/>
        </w:rPr>
        <w:t xml:space="preserve"> </w:t>
      </w:r>
    </w:p>
    <w:p w14:paraId="575BFD40" w14:textId="7A342510" w:rsidR="00AA68F9" w:rsidRPr="00AA68F9" w:rsidRDefault="0003517F" w:rsidP="00F14FE1">
      <w:pPr>
        <w:pStyle w:val="Hinh"/>
        <w:spacing w:line="360" w:lineRule="auto"/>
        <w:jc w:val="both"/>
        <w:rPr>
          <w:color w:val="000000" w:themeColor="text1"/>
          <w:lang w:val="en-US"/>
        </w:rPr>
      </w:pPr>
      <w:r>
        <w:rPr>
          <w:color w:val="000000" w:themeColor="text1"/>
          <w:lang w:val="en-US"/>
        </w:rPr>
        <w:t xml:space="preserve">     </w:t>
      </w:r>
      <w:r w:rsidR="00AA68F9">
        <w:rPr>
          <w:color w:val="000000" w:themeColor="text1"/>
          <w:lang w:val="en-US"/>
        </w:rPr>
        <w:t xml:space="preserve">Hình trên cho biết các thông tin cơ bản khi có một giao tiếp giữa client và server, đó là mã lỗi error và data. Chuỗi sig được xây dựng từ các thông số x, y, z và key để nhận biết như đã đề cập trước đó. </w:t>
      </w:r>
    </w:p>
    <w:p w14:paraId="656931F2" w14:textId="2FDF0547" w:rsidR="00A123F9" w:rsidRPr="00A123F9" w:rsidRDefault="00D0436C" w:rsidP="00DC3CFD">
      <w:pPr>
        <w:pStyle w:val="Heading2"/>
        <w:spacing w:line="360" w:lineRule="auto"/>
        <w:rPr>
          <w:rFonts w:ascii="Times New Roman" w:hAnsi="Times New Roman" w:cs="Times New Roman"/>
          <w:b/>
          <w:color w:val="auto"/>
        </w:rPr>
      </w:pPr>
      <w:bookmarkStart w:id="512" w:name="_Toc474362518"/>
      <w:bookmarkStart w:id="513" w:name="_Toc474362663"/>
      <w:r w:rsidRPr="00A123F9">
        <w:rPr>
          <w:rFonts w:ascii="Times New Roman" w:hAnsi="Times New Roman" w:cs="Times New Roman"/>
          <w:b/>
          <w:color w:val="auto"/>
        </w:rPr>
        <w:lastRenderedPageBreak/>
        <w:t>3</w:t>
      </w:r>
      <w:r w:rsidR="00A57731" w:rsidRPr="00A123F9">
        <w:rPr>
          <w:rFonts w:ascii="Times New Roman" w:hAnsi="Times New Roman" w:cs="Times New Roman"/>
          <w:b/>
          <w:color w:val="auto"/>
        </w:rPr>
        <w:t>.4</w:t>
      </w:r>
      <w:r w:rsidR="00FA5039" w:rsidRPr="00A123F9">
        <w:rPr>
          <w:rFonts w:ascii="Times New Roman" w:hAnsi="Times New Roman" w:cs="Times New Roman"/>
          <w:b/>
          <w:color w:val="auto"/>
        </w:rPr>
        <w:t xml:space="preserve"> </w:t>
      </w:r>
      <w:r w:rsidR="003A3C7B" w:rsidRPr="00A123F9">
        <w:rPr>
          <w:rFonts w:ascii="Times New Roman" w:hAnsi="Times New Roman" w:cs="Times New Roman"/>
          <w:b/>
          <w:color w:val="auto"/>
        </w:rPr>
        <w:t xml:space="preserve">Hiện thực trên </w:t>
      </w:r>
      <w:r w:rsidRPr="00A123F9">
        <w:rPr>
          <w:rFonts w:ascii="Times New Roman" w:hAnsi="Times New Roman" w:cs="Times New Roman"/>
          <w:b/>
          <w:color w:val="auto"/>
        </w:rPr>
        <w:t xml:space="preserve">điện thoại </w:t>
      </w:r>
      <w:r w:rsidR="003A3C7B" w:rsidRPr="00A123F9">
        <w:rPr>
          <w:rFonts w:ascii="Times New Roman" w:hAnsi="Times New Roman" w:cs="Times New Roman"/>
          <w:b/>
          <w:color w:val="auto"/>
        </w:rPr>
        <w:t>Android</w:t>
      </w:r>
      <w:bookmarkEnd w:id="508"/>
      <w:bookmarkEnd w:id="509"/>
      <w:bookmarkEnd w:id="512"/>
      <w:bookmarkEnd w:id="513"/>
      <w:ins w:id="514" w:author="duy phan" w:date="2017-02-07T04:52:00Z">
        <w:r w:rsidR="00674767">
          <w:rPr>
            <w:rFonts w:ascii="Times New Roman" w:hAnsi="Times New Roman" w:cs="Times New Roman"/>
            <w:b/>
            <w:color w:val="auto"/>
          </w:rPr>
          <w:t xml:space="preserve"> </w:t>
        </w:r>
      </w:ins>
    </w:p>
    <w:bookmarkStart w:id="515" w:name="_Toc473484147"/>
    <w:bookmarkStart w:id="516" w:name="_Toc473484292"/>
    <w:bookmarkStart w:id="517" w:name="_Toc474362519"/>
    <w:bookmarkStart w:id="518" w:name="_Toc474362664"/>
    <w:p w14:paraId="62DF2BA1" w14:textId="504D7804" w:rsidR="00653E8B" w:rsidRPr="009A5701" w:rsidRDefault="00646135" w:rsidP="00DC3CFD">
      <w:pPr>
        <w:pStyle w:val="Heading3"/>
        <w:numPr>
          <w:ilvl w:val="2"/>
          <w:numId w:val="39"/>
        </w:numPr>
        <w:spacing w:line="360" w:lineRule="auto"/>
        <w:rPr>
          <w:rFonts w:ascii="Times New Roman" w:hAnsi="Times New Roman" w:cs="Times New Roman"/>
          <w:b/>
          <w:color w:val="auto"/>
          <w:sz w:val="26"/>
          <w:szCs w:val="26"/>
        </w:rPr>
      </w:pPr>
      <w:r w:rsidRPr="009A5701">
        <w:rPr>
          <w:rFonts w:ascii="Times New Roman" w:hAnsi="Times New Roman" w:cs="Times New Roman"/>
          <w:b/>
          <w:noProof/>
          <w:color w:val="auto"/>
          <w:sz w:val="26"/>
          <w:szCs w:val="26"/>
        </w:rPr>
        <mc:AlternateContent>
          <mc:Choice Requires="wps">
            <w:drawing>
              <wp:anchor distT="0" distB="0" distL="114300" distR="114300" simplePos="0" relativeHeight="251685376" behindDoc="0" locked="0" layoutInCell="1" allowOverlap="1" wp14:anchorId="0B1FD673" wp14:editId="5F72B5B8">
                <wp:simplePos x="0" y="0"/>
                <wp:positionH relativeFrom="column">
                  <wp:posOffset>1299210</wp:posOffset>
                </wp:positionH>
                <wp:positionV relativeFrom="paragraph">
                  <wp:posOffset>45720</wp:posOffset>
                </wp:positionV>
                <wp:extent cx="0" cy="0"/>
                <wp:effectExtent l="0" t="0" r="0" b="0"/>
                <wp:wrapNone/>
                <wp:docPr id="68" name="Elbow Connector 68"/>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59B0A4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8" o:spid="_x0000_s1026" type="#_x0000_t34" style="position:absolute;margin-left:102.3pt;margin-top:3.6pt;width:0;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" strokecolor="#4579b8 [3044]">
                <v:stroke endarrow="block"/>
              </v:shape>
            </w:pict>
          </mc:Fallback>
        </mc:AlternateContent>
      </w:r>
      <w:r w:rsidR="00426C9D" w:rsidRPr="009A5701">
        <w:rPr>
          <w:rFonts w:ascii="Times New Roman" w:hAnsi="Times New Roman" w:cs="Times New Roman"/>
          <w:b/>
          <w:color w:val="auto"/>
          <w:sz w:val="26"/>
          <w:szCs w:val="26"/>
        </w:rPr>
        <w:t xml:space="preserve">Giao tiếp </w:t>
      </w:r>
      <w:r w:rsidR="00784FB9" w:rsidRPr="009A5701">
        <w:rPr>
          <w:rFonts w:ascii="Times New Roman" w:hAnsi="Times New Roman" w:cs="Times New Roman"/>
          <w:b/>
          <w:color w:val="auto"/>
          <w:sz w:val="26"/>
          <w:szCs w:val="26"/>
        </w:rPr>
        <w:t xml:space="preserve">giữa </w:t>
      </w:r>
      <w:r w:rsidR="00BB10F9" w:rsidRPr="009A5701">
        <w:rPr>
          <w:rFonts w:ascii="Times New Roman" w:hAnsi="Times New Roman" w:cs="Times New Roman"/>
          <w:b/>
          <w:color w:val="auto"/>
          <w:sz w:val="26"/>
          <w:szCs w:val="26"/>
        </w:rPr>
        <w:t>RASPI</w:t>
      </w:r>
      <w:r w:rsidR="00784FB9" w:rsidRPr="009A5701">
        <w:rPr>
          <w:rFonts w:ascii="Times New Roman" w:hAnsi="Times New Roman" w:cs="Times New Roman"/>
          <w:b/>
          <w:color w:val="auto"/>
          <w:sz w:val="26"/>
          <w:szCs w:val="26"/>
        </w:rPr>
        <w:t xml:space="preserve"> và</w:t>
      </w:r>
      <w:r w:rsidR="00BB10F9" w:rsidRPr="009A5701">
        <w:rPr>
          <w:rFonts w:ascii="Times New Roman" w:hAnsi="Times New Roman" w:cs="Times New Roman"/>
          <w:b/>
          <w:color w:val="auto"/>
          <w:sz w:val="26"/>
          <w:szCs w:val="26"/>
        </w:rPr>
        <w:t xml:space="preserve"> điện thoại Android</w:t>
      </w:r>
      <w:bookmarkEnd w:id="515"/>
      <w:bookmarkEnd w:id="516"/>
      <w:bookmarkEnd w:id="517"/>
      <w:bookmarkEnd w:id="518"/>
    </w:p>
    <w:p w14:paraId="2699B5A7" w14:textId="27C102AA" w:rsidR="00453BA3" w:rsidRPr="0003415F" w:rsidRDefault="00FB767E" w:rsidP="00DC3CFD">
      <w:pPr>
        <w:pStyle w:val="ListParagraph"/>
        <w:numPr>
          <w:ilvl w:val="0"/>
          <w:numId w:val="11"/>
        </w:numPr>
        <w:spacing w:line="360" w:lineRule="auto"/>
        <w:jc w:val="both"/>
        <w:rPr>
          <w:rFonts w:ascii="Times New Roman" w:hAnsi="Times New Roman"/>
          <w:sz w:val="26"/>
          <w:szCs w:val="26"/>
        </w:rPr>
      </w:pPr>
      <w:r w:rsidRPr="0003415F">
        <w:rPr>
          <w:rFonts w:ascii="Times New Roman" w:hAnsi="Times New Roman"/>
          <w:sz w:val="26"/>
          <w:szCs w:val="26"/>
        </w:rPr>
        <w:t xml:space="preserve">Khi có giao tiếp giữa </w:t>
      </w:r>
      <w:r w:rsidR="00BB10F9" w:rsidRPr="0003415F">
        <w:rPr>
          <w:rFonts w:ascii="Times New Roman" w:hAnsi="Times New Roman"/>
          <w:sz w:val="26"/>
          <w:szCs w:val="26"/>
        </w:rPr>
        <w:t>RASPI</w:t>
      </w:r>
      <w:r w:rsidRPr="0003415F">
        <w:rPr>
          <w:rFonts w:ascii="Times New Roman" w:hAnsi="Times New Roman"/>
          <w:sz w:val="26"/>
          <w:szCs w:val="26"/>
        </w:rPr>
        <w:t xml:space="preserve"> và </w:t>
      </w:r>
      <w:r w:rsidR="00BB10F9" w:rsidRPr="0003415F">
        <w:rPr>
          <w:rFonts w:ascii="Times New Roman" w:hAnsi="Times New Roman"/>
          <w:sz w:val="26"/>
          <w:szCs w:val="26"/>
        </w:rPr>
        <w:t xml:space="preserve">điện thoại Android </w:t>
      </w:r>
      <w:r w:rsidRPr="0003415F">
        <w:rPr>
          <w:rFonts w:ascii="Times New Roman" w:hAnsi="Times New Roman"/>
          <w:sz w:val="26"/>
          <w:szCs w:val="26"/>
        </w:rPr>
        <w:t xml:space="preserve">thì </w:t>
      </w:r>
      <w:r w:rsidR="00BB10F9" w:rsidRPr="0003415F">
        <w:rPr>
          <w:rFonts w:ascii="Times New Roman" w:hAnsi="Times New Roman"/>
          <w:sz w:val="26"/>
          <w:szCs w:val="26"/>
        </w:rPr>
        <w:t xml:space="preserve">RASPI </w:t>
      </w:r>
      <w:r w:rsidRPr="0003415F">
        <w:rPr>
          <w:rFonts w:ascii="Times New Roman" w:hAnsi="Times New Roman"/>
          <w:sz w:val="26"/>
          <w:szCs w:val="26"/>
        </w:rPr>
        <w:t>sẽ luôn luôn ở chế độ Access Point.</w:t>
      </w:r>
    </w:p>
    <w:p w14:paraId="71DA8C4D" w14:textId="2A418D86" w:rsidR="00FB767E" w:rsidRPr="0003415F" w:rsidRDefault="00FE2E7D" w:rsidP="00F14FE1">
      <w:pPr>
        <w:pStyle w:val="ListParagraph"/>
        <w:numPr>
          <w:ilvl w:val="0"/>
          <w:numId w:val="11"/>
        </w:numPr>
        <w:spacing w:line="360" w:lineRule="auto"/>
        <w:jc w:val="both"/>
        <w:rPr>
          <w:rFonts w:ascii="Times New Roman" w:hAnsi="Times New Roman"/>
          <w:sz w:val="26"/>
          <w:szCs w:val="26"/>
        </w:rPr>
      </w:pPr>
      <w:r w:rsidRPr="0003415F">
        <w:rPr>
          <w:rFonts w:ascii="Times New Roman" w:hAnsi="Times New Roman"/>
          <w:sz w:val="26"/>
          <w:szCs w:val="26"/>
        </w:rPr>
        <w:t>HTTP</w:t>
      </w:r>
      <w:r w:rsidR="00FB767E" w:rsidRPr="0003415F">
        <w:rPr>
          <w:rFonts w:ascii="Times New Roman" w:hAnsi="Times New Roman"/>
          <w:sz w:val="26"/>
          <w:szCs w:val="26"/>
        </w:rPr>
        <w:t xml:space="preserve"> server</w:t>
      </w:r>
      <w:r w:rsidR="002F7D83" w:rsidRPr="0003415F">
        <w:rPr>
          <w:rFonts w:ascii="Times New Roman" w:hAnsi="Times New Roman"/>
          <w:sz w:val="26"/>
          <w:szCs w:val="26"/>
        </w:rPr>
        <w:t xml:space="preserve"> boot</w:t>
      </w:r>
      <w:r w:rsidR="00FB767E" w:rsidRPr="0003415F">
        <w:rPr>
          <w:rFonts w:ascii="Times New Roman" w:hAnsi="Times New Roman"/>
          <w:sz w:val="26"/>
          <w:szCs w:val="26"/>
        </w:rPr>
        <w:t xml:space="preserve"> và chờ</w:t>
      </w:r>
      <w:r w:rsidR="00D77DF1" w:rsidRPr="0003415F">
        <w:rPr>
          <w:rFonts w:ascii="Times New Roman" w:hAnsi="Times New Roman"/>
          <w:sz w:val="26"/>
          <w:szCs w:val="26"/>
        </w:rPr>
        <w:t xml:space="preserve"> để</w:t>
      </w:r>
      <w:r w:rsidR="00FB767E" w:rsidRPr="0003415F">
        <w:rPr>
          <w:rFonts w:ascii="Times New Roman" w:hAnsi="Times New Roman"/>
          <w:sz w:val="26"/>
          <w:szCs w:val="26"/>
        </w:rPr>
        <w:t xml:space="preserve"> nhận command từ client gửi xuố</w:t>
      </w:r>
      <w:r w:rsidR="00263E39" w:rsidRPr="0003415F">
        <w:rPr>
          <w:rFonts w:ascii="Times New Roman" w:hAnsi="Times New Roman"/>
          <w:sz w:val="26"/>
          <w:szCs w:val="26"/>
        </w:rPr>
        <w:t>ng</w:t>
      </w:r>
      <w:r w:rsidR="00FB767E" w:rsidRPr="0003415F">
        <w:rPr>
          <w:rFonts w:ascii="Times New Roman" w:hAnsi="Times New Roman"/>
          <w:sz w:val="26"/>
          <w:szCs w:val="26"/>
        </w:rPr>
        <w:t>.</w:t>
      </w:r>
    </w:p>
    <w:p w14:paraId="68454E7F" w14:textId="6AD0E26A" w:rsidR="00FB767E" w:rsidRPr="00346958" w:rsidRDefault="005C0448" w:rsidP="00F14FE1">
      <w:pPr>
        <w:pStyle w:val="ListParagraph"/>
        <w:numPr>
          <w:ilvl w:val="0"/>
          <w:numId w:val="11"/>
        </w:numPr>
        <w:spacing w:line="360" w:lineRule="auto"/>
        <w:jc w:val="both"/>
        <w:rPr>
          <w:rFonts w:ascii="Times New Roman" w:hAnsi="Times New Roman"/>
          <w:sz w:val="26"/>
          <w:szCs w:val="26"/>
        </w:rPr>
      </w:pPr>
      <w:r w:rsidRPr="00346958">
        <w:rPr>
          <w:rFonts w:ascii="Times New Roman" w:hAnsi="Times New Roman"/>
          <w:sz w:val="26"/>
          <w:szCs w:val="26"/>
        </w:rPr>
        <w:t>RASPI</w:t>
      </w:r>
      <w:r w:rsidR="00E254EA" w:rsidRPr="00346958">
        <w:rPr>
          <w:rFonts w:ascii="Times New Roman" w:hAnsi="Times New Roman"/>
          <w:sz w:val="26"/>
          <w:szCs w:val="26"/>
        </w:rPr>
        <w:t xml:space="preserve"> </w:t>
      </w:r>
      <w:r w:rsidR="00FA5039" w:rsidRPr="00346958">
        <w:rPr>
          <w:rFonts w:ascii="Times New Roman" w:hAnsi="Times New Roman"/>
          <w:sz w:val="26"/>
          <w:szCs w:val="26"/>
        </w:rPr>
        <w:t>có nhiệm vụ là xử</w:t>
      </w:r>
      <w:r w:rsidR="00A45AD0" w:rsidRPr="00346958">
        <w:rPr>
          <w:rFonts w:ascii="Times New Roman" w:hAnsi="Times New Roman"/>
          <w:sz w:val="26"/>
          <w:szCs w:val="26"/>
        </w:rPr>
        <w:t xml:space="preserve"> lý</w:t>
      </w:r>
      <w:r w:rsidR="00FA5039" w:rsidRPr="00346958">
        <w:rPr>
          <w:rFonts w:ascii="Times New Roman" w:hAnsi="Times New Roman"/>
          <w:sz w:val="26"/>
          <w:szCs w:val="26"/>
        </w:rPr>
        <w:t xml:space="preserve"> command, sau đó phản hồi status cho client biết</w:t>
      </w:r>
      <w:r w:rsidR="00346958" w:rsidRPr="00346958">
        <w:rPr>
          <w:rFonts w:ascii="Times New Roman" w:hAnsi="Times New Roman"/>
          <w:sz w:val="26"/>
          <w:szCs w:val="26"/>
        </w:rPr>
        <w:t xml:space="preserve"> </w:t>
      </w:r>
      <w:r w:rsidR="00FA5039" w:rsidRPr="00346958">
        <w:rPr>
          <w:rFonts w:ascii="Times New Roman" w:hAnsi="Times New Roman"/>
          <w:sz w:val="26"/>
          <w:szCs w:val="26"/>
        </w:rPr>
        <w:t xml:space="preserve">là đã </w:t>
      </w:r>
      <w:r w:rsidRPr="00346958">
        <w:rPr>
          <w:rFonts w:ascii="Times New Roman" w:hAnsi="Times New Roman"/>
          <w:sz w:val="26"/>
          <w:szCs w:val="26"/>
        </w:rPr>
        <w:t>xử lý</w:t>
      </w:r>
      <w:r w:rsidR="00FA5039" w:rsidRPr="00346958">
        <w:rPr>
          <w:rFonts w:ascii="Times New Roman" w:hAnsi="Times New Roman"/>
          <w:sz w:val="26"/>
          <w:szCs w:val="26"/>
        </w:rPr>
        <w:t xml:space="preserve"> thành công hay chưa.</w:t>
      </w:r>
    </w:p>
    <w:p w14:paraId="45E146F6" w14:textId="48AB7785" w:rsidR="00FA5039" w:rsidRPr="0003415F" w:rsidRDefault="00FA5039" w:rsidP="00F14FE1">
      <w:pPr>
        <w:pStyle w:val="ListParagraph"/>
        <w:numPr>
          <w:ilvl w:val="0"/>
          <w:numId w:val="11"/>
        </w:numPr>
        <w:spacing w:line="360" w:lineRule="auto"/>
        <w:jc w:val="both"/>
        <w:rPr>
          <w:rFonts w:ascii="Times New Roman" w:hAnsi="Times New Roman"/>
          <w:sz w:val="26"/>
          <w:szCs w:val="26"/>
        </w:rPr>
      </w:pPr>
      <w:r w:rsidRPr="0003415F">
        <w:rPr>
          <w:rFonts w:ascii="Times New Roman" w:hAnsi="Times New Roman"/>
          <w:sz w:val="26"/>
          <w:szCs w:val="26"/>
        </w:rPr>
        <w:t>Command từ client sẽ là data bao gồm các thông số x, y, z</w:t>
      </w:r>
      <w:r w:rsidR="0070623B" w:rsidRPr="0003415F">
        <w:rPr>
          <w:rFonts w:ascii="Times New Roman" w:hAnsi="Times New Roman"/>
          <w:sz w:val="26"/>
          <w:szCs w:val="26"/>
        </w:rPr>
        <w:t xml:space="preserve"> hoặc x, y, z, t, m, Lat, Long, tùy thuộc vào loại request</w:t>
      </w:r>
      <w:r w:rsidRPr="0003415F">
        <w:rPr>
          <w:rFonts w:ascii="Times New Roman" w:hAnsi="Times New Roman"/>
          <w:sz w:val="26"/>
          <w:szCs w:val="26"/>
        </w:rPr>
        <w:t xml:space="preserve">. </w:t>
      </w:r>
      <w:r w:rsidR="00FE2E7D" w:rsidRPr="0003415F">
        <w:rPr>
          <w:rFonts w:ascii="Times New Roman" w:hAnsi="Times New Roman"/>
          <w:sz w:val="26"/>
          <w:szCs w:val="26"/>
        </w:rPr>
        <w:t>HTTP</w:t>
      </w:r>
      <w:r w:rsidRPr="0003415F">
        <w:rPr>
          <w:rFonts w:ascii="Times New Roman" w:hAnsi="Times New Roman"/>
          <w:sz w:val="26"/>
          <w:szCs w:val="26"/>
        </w:rPr>
        <w:t xml:space="preserve"> server sẽ parse thông tin, sau đó gử</w:t>
      </w:r>
      <w:r w:rsidR="0070623B" w:rsidRPr="0003415F">
        <w:rPr>
          <w:rFonts w:ascii="Times New Roman" w:hAnsi="Times New Roman"/>
          <w:sz w:val="26"/>
          <w:szCs w:val="26"/>
        </w:rPr>
        <w:t>i cho Tiva MCU thông qua RF</w:t>
      </w:r>
      <w:r w:rsidRPr="0003415F">
        <w:rPr>
          <w:rFonts w:ascii="Times New Roman" w:hAnsi="Times New Roman"/>
          <w:sz w:val="26"/>
          <w:szCs w:val="26"/>
        </w:rPr>
        <w:t>.</w:t>
      </w:r>
    </w:p>
    <w:p w14:paraId="6E6C29A0" w14:textId="558D3679" w:rsidR="00EB3851" w:rsidRPr="009A5701" w:rsidRDefault="00A41336" w:rsidP="00622AF5">
      <w:pPr>
        <w:jc w:val="center"/>
        <w:rPr>
          <w:rFonts w:ascii="Times New Roman" w:hAnsi="Times New Roman"/>
          <w:b/>
          <w:sz w:val="26"/>
          <w:szCs w:val="26"/>
        </w:rPr>
      </w:pPr>
      <w:r w:rsidRPr="009A5701">
        <w:rPr>
          <w:rFonts w:ascii="Times New Roman" w:hAnsi="Times New Roman"/>
          <w:noProof/>
        </w:rPr>
        <mc:AlternateContent>
          <mc:Choice Requires="wpg">
            <w:drawing>
              <wp:anchor distT="0" distB="0" distL="114300" distR="114300" simplePos="0" relativeHeight="251664896" behindDoc="0" locked="0" layoutInCell="1" allowOverlap="1" wp14:anchorId="4EB239AC" wp14:editId="0FABDECC">
                <wp:simplePos x="0" y="0"/>
                <wp:positionH relativeFrom="column">
                  <wp:posOffset>930275</wp:posOffset>
                </wp:positionH>
                <wp:positionV relativeFrom="paragraph">
                  <wp:posOffset>583565</wp:posOffset>
                </wp:positionV>
                <wp:extent cx="3762375" cy="1771650"/>
                <wp:effectExtent l="0" t="0" r="28575" b="19050"/>
                <wp:wrapNone/>
                <wp:docPr id="20" name="Group 20"/>
                <wp:cNvGraphicFramePr/>
                <a:graphic xmlns:a="http://schemas.openxmlformats.org/drawingml/2006/main">
                  <a:graphicData uri="http://schemas.microsoft.com/office/word/2010/wordprocessingGroup">
                    <wpg:wgp>
                      <wpg:cNvGrpSpPr/>
                      <wpg:grpSpPr>
                        <a:xfrm>
                          <a:off x="0" y="0"/>
                          <a:ext cx="3762375" cy="1771650"/>
                          <a:chOff x="266700" y="-238125"/>
                          <a:chExt cx="3762375" cy="1771650"/>
                        </a:xfrm>
                      </wpg:grpSpPr>
                      <wps:wsp>
                        <wps:cNvPr id="21" name="Oval 21"/>
                        <wps:cNvSpPr/>
                        <wps:spPr>
                          <a:xfrm>
                            <a:off x="266700" y="866775"/>
                            <a:ext cx="381000" cy="304800"/>
                          </a:xfrm>
                          <a:prstGeom prst="ellipse">
                            <a:avLst/>
                          </a:prstGeom>
                          <a:solidFill>
                            <a:schemeClr val="bg1"/>
                          </a:solidFill>
                        </wps:spPr>
                        <wps:style>
                          <a:lnRef idx="2">
                            <a:schemeClr val="accent2"/>
                          </a:lnRef>
                          <a:fillRef idx="1">
                            <a:schemeClr val="lt1"/>
                          </a:fillRef>
                          <a:effectRef idx="0">
                            <a:schemeClr val="accent2"/>
                          </a:effectRef>
                          <a:fontRef idx="minor">
                            <a:schemeClr val="dk1"/>
                          </a:fontRef>
                        </wps:style>
                        <wps:txbx>
                          <w:txbxContent>
                            <w:p w14:paraId="082E8555" w14:textId="77777777" w:rsidR="00DC3CFD" w:rsidRPr="0055449D" w:rsidRDefault="00DC3CFD" w:rsidP="0055449D">
                              <w:pPr>
                                <w:jc w:val="center"/>
                                <w:rPr>
                                  <w:color w:val="C00000"/>
                                  <w:sz w:val="18"/>
                                </w:rPr>
                              </w:pPr>
                              <w:r w:rsidRPr="0055449D">
                                <w:rPr>
                                  <w:color w:val="C00000"/>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1657350" y="-238125"/>
                            <a:ext cx="381000" cy="304800"/>
                          </a:xfrm>
                          <a:prstGeom prst="ellipse">
                            <a:avLst/>
                          </a:prstGeom>
                          <a:solidFill>
                            <a:schemeClr val="bg1"/>
                          </a:solidFill>
                        </wps:spPr>
                        <wps:style>
                          <a:lnRef idx="2">
                            <a:schemeClr val="accent2"/>
                          </a:lnRef>
                          <a:fillRef idx="1">
                            <a:schemeClr val="lt1"/>
                          </a:fillRef>
                          <a:effectRef idx="0">
                            <a:schemeClr val="accent2"/>
                          </a:effectRef>
                          <a:fontRef idx="minor">
                            <a:schemeClr val="dk1"/>
                          </a:fontRef>
                        </wps:style>
                        <wps:txbx>
                          <w:txbxContent>
                            <w:p w14:paraId="372BAEB3" w14:textId="77777777" w:rsidR="00DC3CFD" w:rsidRPr="0055449D" w:rsidRDefault="00DC3CFD" w:rsidP="00CC06DD">
                              <w:pPr>
                                <w:jc w:val="center"/>
                                <w:rPr>
                                  <w:color w:val="C00000"/>
                                  <w:sz w:val="18"/>
                                </w:rPr>
                              </w:pPr>
                              <w:r>
                                <w:rPr>
                                  <w:color w:val="C00000"/>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2276475" y="1228725"/>
                            <a:ext cx="381000" cy="304800"/>
                          </a:xfrm>
                          <a:prstGeom prst="ellipse">
                            <a:avLst/>
                          </a:prstGeom>
                          <a:solidFill>
                            <a:schemeClr val="bg1"/>
                          </a:solidFill>
                        </wps:spPr>
                        <wps:style>
                          <a:lnRef idx="2">
                            <a:schemeClr val="accent2"/>
                          </a:lnRef>
                          <a:fillRef idx="1">
                            <a:schemeClr val="lt1"/>
                          </a:fillRef>
                          <a:effectRef idx="0">
                            <a:schemeClr val="accent2"/>
                          </a:effectRef>
                          <a:fontRef idx="minor">
                            <a:schemeClr val="dk1"/>
                          </a:fontRef>
                        </wps:style>
                        <wps:txbx>
                          <w:txbxContent>
                            <w:p w14:paraId="3F31ACB3" w14:textId="77777777" w:rsidR="00DC3CFD" w:rsidRPr="0055449D" w:rsidRDefault="00DC3CFD" w:rsidP="00CC06DD">
                              <w:pPr>
                                <w:jc w:val="center"/>
                                <w:rPr>
                                  <w:color w:val="C00000"/>
                                  <w:sz w:val="18"/>
                                </w:rPr>
                              </w:pPr>
                              <w:r>
                                <w:rPr>
                                  <w:color w:val="C00000"/>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3648075" y="552450"/>
                            <a:ext cx="381000" cy="304800"/>
                          </a:xfrm>
                          <a:prstGeom prst="ellipse">
                            <a:avLst/>
                          </a:prstGeom>
                          <a:solidFill>
                            <a:schemeClr val="bg1"/>
                          </a:solidFill>
                        </wps:spPr>
                        <wps:style>
                          <a:lnRef idx="2">
                            <a:schemeClr val="accent2"/>
                          </a:lnRef>
                          <a:fillRef idx="1">
                            <a:schemeClr val="lt1"/>
                          </a:fillRef>
                          <a:effectRef idx="0">
                            <a:schemeClr val="accent2"/>
                          </a:effectRef>
                          <a:fontRef idx="minor">
                            <a:schemeClr val="dk1"/>
                          </a:fontRef>
                        </wps:style>
                        <wps:txbx>
                          <w:txbxContent>
                            <w:p w14:paraId="79FEDF9C" w14:textId="77777777" w:rsidR="00DC3CFD" w:rsidRPr="0055449D" w:rsidRDefault="00DC3CFD" w:rsidP="00CC06DD">
                              <w:pPr>
                                <w:jc w:val="center"/>
                                <w:rPr>
                                  <w:color w:val="C00000"/>
                                  <w:sz w:val="18"/>
                                </w:rPr>
                              </w:pPr>
                              <w:r>
                                <w:rPr>
                                  <w:color w:val="C00000"/>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239AC" id="Group 20" o:spid="_x0000_s1026" style="position:absolute;left:0;text-align:left;margin-left:73.25pt;margin-top:45.95pt;width:296.25pt;height:139.5pt;z-index:251664896;mso-width-relative:margin;mso-height-relative:margin" coordorigin="2667,-2381" coordsize="37623,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">
                <v:oval id="Oval 21" o:spid="_x0000_s1027" style="position:absolute;left:2667;top:8667;width:3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NQ8QA&#10;AADbAAAADwAAAGRycy9kb3ducmV2LnhtbESPQYvCMBSE74L/ITxhL6KpikWqUZbVBQ9erMuCt0fz&#10;bIvNS2lS2/33G0HwOMzMN8xm15tKPKhxpWUFs2kEgjizuuRcwc/le7IC4TyyxsoyKfgjB7vtcLDB&#10;RNuOz/RIfS4ChF2CCgrv60RKlxVk0E1tTRy8m20M+iCbXOoGuwA3lZxHUSwNlhwWCqzpq6DsnrZG&#10;QXSLT7I9jbvf1X7B7fGwTLG+KvUx6j/XIDz1/h1+tY9awXwGzy/h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bTUPEAAAA2wAAAA8AAAAAAAAAAAAAAAAAmAIAAGRycy9k&#10;b3ducmV2LnhtbFBLBQYAAAAABAAEAPUAAACJAwAAAAA=&#10;" fillcolor="white [3212]" strokecolor="#c0504d [3205]" strokeweight="2pt">
                  <v:textbox>
                    <w:txbxContent>
                      <w:p w14:paraId="082E8555" w14:textId="77777777" w:rsidR="00DC3CFD" w:rsidRPr="0055449D" w:rsidRDefault="00DC3CFD" w:rsidP="0055449D">
                        <w:pPr>
                          <w:jc w:val="center"/>
                          <w:rPr>
                            <w:color w:val="C00000"/>
                            <w:sz w:val="18"/>
                          </w:rPr>
                        </w:pPr>
                        <w:r w:rsidRPr="0055449D">
                          <w:rPr>
                            <w:color w:val="C00000"/>
                            <w:sz w:val="18"/>
                          </w:rPr>
                          <w:t>1</w:t>
                        </w:r>
                      </w:p>
                    </w:txbxContent>
                  </v:textbox>
                </v:oval>
                <v:oval id="Oval 22" o:spid="_x0000_s1028" style="position:absolute;left:16573;top:-2381;width:3810;height:3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TNMUA&#10;AADbAAAADwAAAGRycy9kb3ducmV2LnhtbESPzWrDMBCE74W+g9hCL6WR61JjnCimNCnkkEudUMht&#10;sTa2qbUylvyTt48KgRyHmfmGWeWzacVIvWssK3hbRCCIS6sbrhQcD9+vKQjnkTW2lknBhRzk68eH&#10;FWbaTvxDY+ErESDsMlRQe99lUrqyJoNuYTvi4J1tb9AH2VdS9zgFuGllHEWJNNhwWKixo6+ayr9i&#10;MAqic7KXw/5l+k037zzsth8Fdielnp/mzyUIT7O/h2/tnVYQx/D/Jfw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dM0xQAAANsAAAAPAAAAAAAAAAAAAAAAAJgCAABkcnMv&#10;ZG93bnJldi54bWxQSwUGAAAAAAQABAD1AAAAigMAAAAA&#10;" fillcolor="white [3212]" strokecolor="#c0504d [3205]" strokeweight="2pt">
                  <v:textbox>
                    <w:txbxContent>
                      <w:p w14:paraId="372BAEB3" w14:textId="77777777" w:rsidR="00DC3CFD" w:rsidRPr="0055449D" w:rsidRDefault="00DC3CFD" w:rsidP="00CC06DD">
                        <w:pPr>
                          <w:jc w:val="center"/>
                          <w:rPr>
                            <w:color w:val="C00000"/>
                            <w:sz w:val="18"/>
                          </w:rPr>
                        </w:pPr>
                        <w:r>
                          <w:rPr>
                            <w:color w:val="C00000"/>
                            <w:sz w:val="18"/>
                          </w:rPr>
                          <w:t>2</w:t>
                        </w:r>
                      </w:p>
                    </w:txbxContent>
                  </v:textbox>
                </v:oval>
                <v:oval id="Oval 33" o:spid="_x0000_s1029" style="position:absolute;left:22764;top:12287;width:3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gcsUA&#10;AADbAAAADwAAAGRycy9kb3ducmV2LnhtbESPS2vDMBCE74X8B7GBXEoiN6bGOFFM6ANyyKVuCeS2&#10;WBvbxFoZS37031eFQo/DzHzD7PPZtGKk3jWWFTxtIhDEpdUNVwq+Pt/XKQjnkTW2lknBNznID4uH&#10;PWbaTvxBY+ErESDsMlRQe99lUrqyJoNuYzvi4N1sb9AH2VdS9zgFuGnlNooSabDhsFBjRy81lfdi&#10;MAqiW3KWw/lxuqSvMQ+nt+cCu6tSq+V83IHwNPv/8F/7pBXEMfx+CT9AH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OByxQAAANsAAAAPAAAAAAAAAAAAAAAAAJgCAABkcnMv&#10;ZG93bnJldi54bWxQSwUGAAAAAAQABAD1AAAAigMAAAAA&#10;" fillcolor="white [3212]" strokecolor="#c0504d [3205]" strokeweight="2pt">
                  <v:textbox>
                    <w:txbxContent>
                      <w:p w14:paraId="3F31ACB3" w14:textId="77777777" w:rsidR="00DC3CFD" w:rsidRPr="0055449D" w:rsidRDefault="00DC3CFD" w:rsidP="00CC06DD">
                        <w:pPr>
                          <w:jc w:val="center"/>
                          <w:rPr>
                            <w:color w:val="C00000"/>
                            <w:sz w:val="18"/>
                          </w:rPr>
                        </w:pPr>
                        <w:r>
                          <w:rPr>
                            <w:color w:val="C00000"/>
                            <w:sz w:val="18"/>
                          </w:rPr>
                          <w:t>3</w:t>
                        </w:r>
                      </w:p>
                    </w:txbxContent>
                  </v:textbox>
                </v:oval>
                <v:oval id="Oval 42" o:spid="_x0000_s1030" style="position:absolute;left:36480;top:5524;width:3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2lMUA&#10;AADbAAAADwAAAGRycy9kb3ducmV2LnhtbESPS2vDMBCE74X+B7GFXkoi12lDcKKY0gf4kEvcEMht&#10;sTa2ibUylvzov48CgR6HmfmG2aSTacRAnastK3idRyCIC6trLhUcfn9mKxDOI2tsLJOCP3KQbh8f&#10;NphoO/KehtyXIkDYJaig8r5NpHRFRQbd3LbEwTvbzqAPsiul7nAMcNPIOIqW0mDNYaHClj4rKi55&#10;bxRE5+VO9ruX8bj6WnCffb/n2J6Uen6aPtYgPE3+P3xvZ1rBWwy3L+EH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jaUxQAAANsAAAAPAAAAAAAAAAAAAAAAAJgCAABkcnMv&#10;ZG93bnJldi54bWxQSwUGAAAAAAQABAD1AAAAigMAAAAA&#10;" fillcolor="white [3212]" strokecolor="#c0504d [3205]" strokeweight="2pt">
                  <v:textbox>
                    <w:txbxContent>
                      <w:p w14:paraId="79FEDF9C" w14:textId="77777777" w:rsidR="00DC3CFD" w:rsidRPr="0055449D" w:rsidRDefault="00DC3CFD" w:rsidP="00CC06DD">
                        <w:pPr>
                          <w:jc w:val="center"/>
                          <w:rPr>
                            <w:color w:val="C00000"/>
                            <w:sz w:val="18"/>
                          </w:rPr>
                        </w:pPr>
                        <w:r>
                          <w:rPr>
                            <w:color w:val="C00000"/>
                            <w:sz w:val="18"/>
                          </w:rPr>
                          <w:t>4</w:t>
                        </w:r>
                      </w:p>
                    </w:txbxContent>
                  </v:textbox>
                </v:oval>
              </v:group>
            </w:pict>
          </mc:Fallback>
        </mc:AlternateContent>
      </w:r>
      <w:r w:rsidRPr="009A5701">
        <w:rPr>
          <w:rFonts w:ascii="Times New Roman" w:hAnsi="Times New Roman"/>
          <w:noProof/>
        </w:rPr>
        <mc:AlternateContent>
          <mc:Choice Requires="wps">
            <w:drawing>
              <wp:anchor distT="0" distB="0" distL="114300" distR="114300" simplePos="0" relativeHeight="251707904" behindDoc="0" locked="0" layoutInCell="1" allowOverlap="1" wp14:anchorId="32D649B1" wp14:editId="256FAA5B">
                <wp:simplePos x="0" y="0"/>
                <wp:positionH relativeFrom="column">
                  <wp:posOffset>1118235</wp:posOffset>
                </wp:positionH>
                <wp:positionV relativeFrom="paragraph">
                  <wp:posOffset>178435</wp:posOffset>
                </wp:positionV>
                <wp:extent cx="381000" cy="304800"/>
                <wp:effectExtent l="0" t="0" r="0" b="0"/>
                <wp:wrapNone/>
                <wp:docPr id="48" name="Oval 48"/>
                <wp:cNvGraphicFramePr/>
                <a:graphic xmlns:a="http://schemas.openxmlformats.org/drawingml/2006/main">
                  <a:graphicData uri="http://schemas.microsoft.com/office/word/2010/wordprocessingShape">
                    <wps:wsp>
                      <wps:cNvSpPr/>
                      <wps:spPr>
                        <a:xfrm>
                          <a:off x="0" y="0"/>
                          <a:ext cx="381000" cy="304800"/>
                        </a:xfrm>
                        <a:prstGeom prst="ellipse">
                          <a:avLst/>
                        </a:prstGeom>
                        <a:solidFill>
                          <a:schemeClr val="bg1"/>
                        </a:solidFill>
                      </wps:spPr>
                      <wps:style>
                        <a:lnRef idx="2">
                          <a:schemeClr val="accent2"/>
                        </a:lnRef>
                        <a:fillRef idx="1">
                          <a:schemeClr val="lt1"/>
                        </a:fillRef>
                        <a:effectRef idx="0">
                          <a:schemeClr val="accent2"/>
                        </a:effectRef>
                        <a:fontRef idx="minor">
                          <a:schemeClr val="dk1"/>
                        </a:fontRef>
                      </wps:style>
                      <wps:txbx>
                        <w:txbxContent>
                          <w:p w14:paraId="64399AE9" w14:textId="194A1350" w:rsidR="00DC3CFD" w:rsidRPr="0055449D" w:rsidRDefault="00DC3CFD" w:rsidP="009D062D">
                            <w:pPr>
                              <w:jc w:val="center"/>
                              <w:rPr>
                                <w:color w:val="C00000"/>
                                <w:sz w:val="18"/>
                              </w:rPr>
                            </w:pPr>
                            <w:r>
                              <w:rPr>
                                <w:color w:val="C00000"/>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D649B1" id="Oval 48" o:spid="_x0000_s1031" style="position:absolute;left:0;text-align:left;margin-left:88.05pt;margin-top:14.05pt;width:30pt;height:24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" fillcolor="white [3212]" strokecolor="#c0504d [3205]" strokeweight="2pt">
                <v:textbox>
                  <w:txbxContent>
                    <w:p w14:paraId="64399AE9" w14:textId="194A1350" w:rsidR="00DC3CFD" w:rsidRPr="0055449D" w:rsidRDefault="00DC3CFD" w:rsidP="009D062D">
                      <w:pPr>
                        <w:jc w:val="center"/>
                        <w:rPr>
                          <w:color w:val="C00000"/>
                          <w:sz w:val="18"/>
                        </w:rPr>
                      </w:pPr>
                      <w:r>
                        <w:rPr>
                          <w:color w:val="C00000"/>
                          <w:sz w:val="18"/>
                        </w:rPr>
                        <w:t>5</w:t>
                      </w:r>
                    </w:p>
                  </w:txbxContent>
                </v:textbox>
              </v:oval>
            </w:pict>
          </mc:Fallback>
        </mc:AlternateContent>
      </w:r>
      <w:r w:rsidR="00622AF5" w:rsidRPr="009A5701">
        <w:rPr>
          <w:rFonts w:ascii="Times New Roman" w:hAnsi="Times New Roman"/>
          <w:b/>
          <w:noProof/>
          <w:sz w:val="26"/>
          <w:szCs w:val="26"/>
        </w:rPr>
        <w:drawing>
          <wp:inline distT="0" distB="0" distL="0" distR="0" wp14:anchorId="40832A0A" wp14:editId="57ABF537">
            <wp:extent cx="4673546"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nh3.png"/>
                    <pic:cNvPicPr/>
                  </pic:nvPicPr>
                  <pic:blipFill>
                    <a:blip r:embed="rId51">
                      <a:extLst>
                        <a:ext uri="{28A0092B-C50C-407E-A947-70E740481C1C}">
                          <a14:useLocalDpi xmlns:a14="http://schemas.microsoft.com/office/drawing/2010/main" val="0"/>
                        </a:ext>
                      </a:extLst>
                    </a:blip>
                    <a:stretch>
                      <a:fillRect/>
                    </a:stretch>
                  </pic:blipFill>
                  <pic:spPr>
                    <a:xfrm>
                      <a:off x="0" y="0"/>
                      <a:ext cx="4685177" cy="2635443"/>
                    </a:xfrm>
                    <a:prstGeom prst="rect">
                      <a:avLst/>
                    </a:prstGeom>
                  </pic:spPr>
                </pic:pic>
              </a:graphicData>
            </a:graphic>
          </wp:inline>
        </w:drawing>
      </w:r>
    </w:p>
    <w:p w14:paraId="15FB4C1D" w14:textId="0D29E845" w:rsidR="00DF07BE" w:rsidRPr="009A5701" w:rsidRDefault="00AA68F9" w:rsidP="009D062D">
      <w:pPr>
        <w:pStyle w:val="Heading1"/>
        <w:spacing w:line="360" w:lineRule="auto"/>
        <w:jc w:val="center"/>
        <w:rPr>
          <w:rFonts w:ascii="Times New Roman" w:hAnsi="Times New Roman" w:cs="Times New Roman"/>
          <w:color w:val="auto"/>
          <w:sz w:val="26"/>
          <w:szCs w:val="26"/>
        </w:rPr>
      </w:pPr>
      <w:bookmarkStart w:id="519" w:name="_Toc455101906"/>
      <w:bookmarkStart w:id="520" w:name="_Toc473481463"/>
      <w:bookmarkStart w:id="521" w:name="_Toc473481700"/>
      <w:bookmarkStart w:id="522" w:name="_Toc473482218"/>
      <w:bookmarkStart w:id="523" w:name="_Toc473484293"/>
      <w:bookmarkStart w:id="524" w:name="_Toc473484444"/>
      <w:bookmarkStart w:id="525" w:name="_Toc474362520"/>
      <w:bookmarkStart w:id="526" w:name="_Toc474362665"/>
      <w:r>
        <w:rPr>
          <w:rFonts w:ascii="Times New Roman" w:hAnsi="Times New Roman" w:cs="Times New Roman"/>
          <w:color w:val="auto"/>
          <w:sz w:val="26"/>
          <w:szCs w:val="26"/>
        </w:rPr>
        <w:t>Hình 3.5</w:t>
      </w:r>
      <w:r w:rsidR="00F4642B" w:rsidRPr="009A5701">
        <w:rPr>
          <w:rFonts w:ascii="Times New Roman" w:hAnsi="Times New Roman" w:cs="Times New Roman"/>
          <w:color w:val="auto"/>
          <w:sz w:val="26"/>
          <w:szCs w:val="26"/>
        </w:rPr>
        <w:t xml:space="preserve"> Giao diện </w:t>
      </w:r>
      <w:r w:rsidR="00F14FE1">
        <w:rPr>
          <w:rFonts w:ascii="Times New Roman" w:hAnsi="Times New Roman" w:cs="Times New Roman"/>
          <w:color w:val="auto"/>
          <w:sz w:val="26"/>
          <w:szCs w:val="26"/>
        </w:rPr>
        <w:t xml:space="preserve">điện thoại </w:t>
      </w:r>
      <w:r w:rsidR="00F4642B" w:rsidRPr="009A5701">
        <w:rPr>
          <w:rFonts w:ascii="Times New Roman" w:hAnsi="Times New Roman" w:cs="Times New Roman"/>
          <w:color w:val="auto"/>
          <w:sz w:val="26"/>
          <w:szCs w:val="26"/>
        </w:rPr>
        <w:t xml:space="preserve">Android </w:t>
      </w:r>
      <w:r w:rsidR="00753ABF" w:rsidRPr="009A5701">
        <w:rPr>
          <w:rFonts w:ascii="Times New Roman" w:hAnsi="Times New Roman" w:cs="Times New Roman"/>
          <w:color w:val="auto"/>
          <w:sz w:val="26"/>
          <w:szCs w:val="26"/>
        </w:rPr>
        <w:t>khi chưa có kết nối</w:t>
      </w:r>
      <w:bookmarkEnd w:id="519"/>
      <w:bookmarkEnd w:id="520"/>
      <w:bookmarkEnd w:id="521"/>
      <w:bookmarkEnd w:id="522"/>
      <w:bookmarkEnd w:id="523"/>
      <w:bookmarkEnd w:id="524"/>
      <w:bookmarkEnd w:id="525"/>
      <w:bookmarkEnd w:id="526"/>
    </w:p>
    <w:p w14:paraId="14E097B1" w14:textId="185037E2" w:rsidR="00622AF5" w:rsidRPr="009A5701" w:rsidRDefault="008C3711" w:rsidP="00F14FE1">
      <w:pPr>
        <w:spacing w:line="360" w:lineRule="auto"/>
        <w:jc w:val="both"/>
        <w:rPr>
          <w:rFonts w:ascii="Times New Roman" w:hAnsi="Times New Roman"/>
          <w:sz w:val="26"/>
          <w:szCs w:val="26"/>
        </w:rPr>
      </w:pPr>
      <w:r>
        <w:rPr>
          <w:rFonts w:ascii="Times New Roman" w:hAnsi="Times New Roman"/>
          <w:sz w:val="26"/>
          <w:szCs w:val="26"/>
        </w:rPr>
        <w:t xml:space="preserve">     </w:t>
      </w:r>
      <w:r w:rsidR="00622AF5" w:rsidRPr="009A5701">
        <w:rPr>
          <w:rFonts w:ascii="Times New Roman" w:hAnsi="Times New Roman"/>
          <w:sz w:val="26"/>
          <w:szCs w:val="26"/>
        </w:rPr>
        <w:t>Trong đó:</w:t>
      </w:r>
    </w:p>
    <w:p w14:paraId="478FDB0E" w14:textId="5037B953" w:rsidR="00944A7C" w:rsidRPr="009A5701" w:rsidRDefault="00622AF5" w:rsidP="00F14FE1">
      <w:pPr>
        <w:spacing w:line="360" w:lineRule="auto"/>
        <w:ind w:firstLine="720"/>
        <w:jc w:val="both"/>
        <w:rPr>
          <w:rFonts w:ascii="Times New Roman" w:hAnsi="Times New Roman"/>
          <w:b/>
          <w:sz w:val="26"/>
          <w:szCs w:val="26"/>
        </w:rPr>
      </w:pPr>
      <w:r w:rsidRPr="009A5701">
        <w:rPr>
          <w:rFonts w:ascii="Times New Roman" w:hAnsi="Times New Roman"/>
          <w:sz w:val="26"/>
          <w:szCs w:val="26"/>
        </w:rPr>
        <w:t xml:space="preserve">1: </w:t>
      </w:r>
      <w:r w:rsidR="00DF07BE" w:rsidRPr="009A5701">
        <w:rPr>
          <w:rFonts w:ascii="Times New Roman" w:hAnsi="Times New Roman"/>
          <w:sz w:val="26"/>
          <w:szCs w:val="26"/>
        </w:rPr>
        <w:t xml:space="preserve">Button </w:t>
      </w:r>
      <w:r w:rsidR="009D062D" w:rsidRPr="009A5701">
        <w:rPr>
          <w:rFonts w:ascii="Times New Roman" w:hAnsi="Times New Roman"/>
          <w:sz w:val="26"/>
          <w:szCs w:val="26"/>
        </w:rPr>
        <w:t xml:space="preserve">để </w:t>
      </w:r>
      <w:r w:rsidR="00DF07BE" w:rsidRPr="009A5701">
        <w:rPr>
          <w:rFonts w:ascii="Times New Roman" w:hAnsi="Times New Roman"/>
          <w:sz w:val="26"/>
          <w:szCs w:val="26"/>
        </w:rPr>
        <w:t>điều khiển hướng</w:t>
      </w:r>
      <w:r w:rsidR="009D062D" w:rsidRPr="009A5701">
        <w:rPr>
          <w:rFonts w:ascii="Times New Roman" w:hAnsi="Times New Roman"/>
          <w:sz w:val="26"/>
          <w:szCs w:val="26"/>
        </w:rPr>
        <w:t xml:space="preserve"> cho máy bay</w:t>
      </w:r>
      <w:r w:rsidR="00DF07BE" w:rsidRPr="009A5701">
        <w:rPr>
          <w:rFonts w:ascii="Times New Roman" w:hAnsi="Times New Roman"/>
          <w:b/>
          <w:sz w:val="26"/>
          <w:szCs w:val="26"/>
        </w:rPr>
        <w:tab/>
      </w:r>
      <w:r w:rsidR="00944A7C" w:rsidRPr="009A5701">
        <w:rPr>
          <w:rFonts w:ascii="Times New Roman" w:hAnsi="Times New Roman"/>
          <w:b/>
          <w:sz w:val="26"/>
          <w:szCs w:val="26"/>
        </w:rPr>
        <w:tab/>
      </w:r>
    </w:p>
    <w:p w14:paraId="20A1CEFA" w14:textId="04CD8CC8" w:rsidR="00944A7C" w:rsidRPr="009A5701" w:rsidRDefault="00622AF5" w:rsidP="00F14FE1">
      <w:pPr>
        <w:spacing w:line="360" w:lineRule="auto"/>
        <w:ind w:firstLine="720"/>
        <w:jc w:val="both"/>
        <w:rPr>
          <w:rFonts w:ascii="Times New Roman" w:hAnsi="Times New Roman"/>
          <w:b/>
          <w:sz w:val="26"/>
          <w:szCs w:val="26"/>
        </w:rPr>
      </w:pPr>
      <w:r w:rsidRPr="009A5701">
        <w:rPr>
          <w:rFonts w:ascii="Times New Roman" w:hAnsi="Times New Roman"/>
          <w:sz w:val="26"/>
          <w:szCs w:val="26"/>
        </w:rPr>
        <w:t xml:space="preserve">2: Hiển thị </w:t>
      </w:r>
      <w:r w:rsidR="009D062D" w:rsidRPr="009A5701">
        <w:rPr>
          <w:rFonts w:ascii="Times New Roman" w:hAnsi="Times New Roman"/>
          <w:sz w:val="26"/>
          <w:szCs w:val="26"/>
        </w:rPr>
        <w:t>t</w:t>
      </w:r>
      <w:r w:rsidR="00DF07BE" w:rsidRPr="009A5701">
        <w:rPr>
          <w:rFonts w:ascii="Times New Roman" w:hAnsi="Times New Roman"/>
          <w:sz w:val="26"/>
          <w:szCs w:val="26"/>
        </w:rPr>
        <w:t>hông tin tọa độ</w:t>
      </w:r>
      <w:r w:rsidR="00DF07BE" w:rsidRPr="009A5701">
        <w:rPr>
          <w:rFonts w:ascii="Times New Roman" w:hAnsi="Times New Roman"/>
          <w:b/>
          <w:sz w:val="26"/>
          <w:szCs w:val="26"/>
        </w:rPr>
        <w:tab/>
      </w:r>
      <w:r w:rsidR="00944A7C" w:rsidRPr="009A5701">
        <w:rPr>
          <w:rFonts w:ascii="Times New Roman" w:hAnsi="Times New Roman"/>
          <w:b/>
          <w:sz w:val="26"/>
          <w:szCs w:val="26"/>
        </w:rPr>
        <w:tab/>
      </w:r>
    </w:p>
    <w:p w14:paraId="39A60E93" w14:textId="5C9E9026" w:rsidR="00944A7C" w:rsidRPr="009A5701" w:rsidRDefault="009D062D" w:rsidP="00F14FE1">
      <w:pPr>
        <w:spacing w:line="360" w:lineRule="auto"/>
        <w:ind w:firstLine="720"/>
        <w:jc w:val="both"/>
        <w:rPr>
          <w:rFonts w:ascii="Times New Roman" w:hAnsi="Times New Roman"/>
          <w:b/>
          <w:sz w:val="26"/>
          <w:szCs w:val="26"/>
        </w:rPr>
      </w:pPr>
      <w:r w:rsidRPr="009A5701">
        <w:rPr>
          <w:rFonts w:ascii="Times New Roman" w:hAnsi="Times New Roman"/>
          <w:sz w:val="26"/>
          <w:szCs w:val="26"/>
        </w:rPr>
        <w:t xml:space="preserve">3: </w:t>
      </w:r>
      <w:r w:rsidR="00DF07BE" w:rsidRPr="009A5701">
        <w:rPr>
          <w:rFonts w:ascii="Times New Roman" w:hAnsi="Times New Roman"/>
          <w:sz w:val="26"/>
          <w:szCs w:val="26"/>
        </w:rPr>
        <w:t xml:space="preserve">Button kết nối </w:t>
      </w:r>
      <w:r w:rsidRPr="009A5701">
        <w:rPr>
          <w:rFonts w:ascii="Times New Roman" w:hAnsi="Times New Roman"/>
          <w:sz w:val="26"/>
          <w:szCs w:val="26"/>
        </w:rPr>
        <w:t xml:space="preserve">với </w:t>
      </w:r>
      <w:r w:rsidR="00DF07BE" w:rsidRPr="009A5701">
        <w:rPr>
          <w:rFonts w:ascii="Times New Roman" w:hAnsi="Times New Roman"/>
          <w:sz w:val="26"/>
          <w:szCs w:val="26"/>
        </w:rPr>
        <w:t>server</w:t>
      </w:r>
      <w:r w:rsidR="00DF07BE" w:rsidRPr="009A5701">
        <w:rPr>
          <w:rFonts w:ascii="Times New Roman" w:hAnsi="Times New Roman"/>
          <w:b/>
          <w:sz w:val="26"/>
          <w:szCs w:val="26"/>
        </w:rPr>
        <w:tab/>
      </w:r>
      <w:r w:rsidR="00944A7C" w:rsidRPr="009A5701">
        <w:rPr>
          <w:rFonts w:ascii="Times New Roman" w:hAnsi="Times New Roman"/>
          <w:b/>
          <w:sz w:val="26"/>
          <w:szCs w:val="26"/>
        </w:rPr>
        <w:tab/>
      </w:r>
      <w:r w:rsidR="00944A7C" w:rsidRPr="009A5701">
        <w:rPr>
          <w:rFonts w:ascii="Times New Roman" w:hAnsi="Times New Roman"/>
          <w:b/>
          <w:sz w:val="26"/>
          <w:szCs w:val="26"/>
        </w:rPr>
        <w:tab/>
      </w:r>
    </w:p>
    <w:p w14:paraId="77A94E87" w14:textId="393FCEA9" w:rsidR="00753ABF" w:rsidRPr="009A5701" w:rsidRDefault="009D062D" w:rsidP="00F14FE1">
      <w:pPr>
        <w:spacing w:line="360" w:lineRule="auto"/>
        <w:ind w:firstLine="714"/>
        <w:jc w:val="both"/>
        <w:rPr>
          <w:rFonts w:ascii="Times New Roman" w:hAnsi="Times New Roman"/>
          <w:sz w:val="26"/>
          <w:szCs w:val="26"/>
        </w:rPr>
      </w:pPr>
      <w:r w:rsidRPr="009A5701">
        <w:rPr>
          <w:rFonts w:ascii="Times New Roman" w:hAnsi="Times New Roman"/>
          <w:sz w:val="26"/>
          <w:szCs w:val="26"/>
        </w:rPr>
        <w:t xml:space="preserve">4: </w:t>
      </w:r>
      <w:r w:rsidR="00DF07BE" w:rsidRPr="009A5701">
        <w:rPr>
          <w:rFonts w:ascii="Times New Roman" w:hAnsi="Times New Roman"/>
          <w:sz w:val="26"/>
          <w:szCs w:val="26"/>
        </w:rPr>
        <w:t>Button điều khiển độ cao</w:t>
      </w:r>
    </w:p>
    <w:p w14:paraId="715E581A" w14:textId="0E7490C9" w:rsidR="000628C6" w:rsidRPr="009A5701" w:rsidRDefault="000628C6" w:rsidP="00F14FE1">
      <w:pPr>
        <w:spacing w:line="360" w:lineRule="auto"/>
        <w:ind w:firstLine="714"/>
        <w:jc w:val="both"/>
        <w:rPr>
          <w:rFonts w:ascii="Times New Roman" w:hAnsi="Times New Roman"/>
          <w:sz w:val="26"/>
          <w:szCs w:val="26"/>
        </w:rPr>
      </w:pPr>
      <w:r w:rsidRPr="009A5701">
        <w:rPr>
          <w:rFonts w:ascii="Times New Roman" w:hAnsi="Times New Roman"/>
          <w:sz w:val="26"/>
          <w:szCs w:val="26"/>
        </w:rPr>
        <w:t>5: Button chuyển mode auto/manual</w:t>
      </w:r>
    </w:p>
    <w:p w14:paraId="33B2009A" w14:textId="77777777" w:rsidR="0022636B" w:rsidRPr="009A5701" w:rsidRDefault="0022636B" w:rsidP="00F14FE1">
      <w:pPr>
        <w:pStyle w:val="ListParagraph"/>
        <w:numPr>
          <w:ilvl w:val="0"/>
          <w:numId w:val="8"/>
        </w:numPr>
        <w:spacing w:line="360" w:lineRule="auto"/>
        <w:ind w:left="714" w:hanging="357"/>
        <w:jc w:val="both"/>
        <w:rPr>
          <w:rFonts w:ascii="Times New Roman" w:hAnsi="Times New Roman" w:cs="Times New Roman"/>
          <w:sz w:val="26"/>
          <w:szCs w:val="26"/>
        </w:rPr>
      </w:pPr>
      <w:r w:rsidRPr="009A5701">
        <w:rPr>
          <w:rFonts w:ascii="Times New Roman" w:hAnsi="Times New Roman" w:cs="Times New Roman"/>
          <w:sz w:val="26"/>
          <w:szCs w:val="26"/>
        </w:rPr>
        <w:t>Điều khiển động cơ: di chuyển button 1 để thay đổi thông số x, y; kéo button 4 để thay đổi thông số z (không cần giữ cố định).</w:t>
      </w:r>
    </w:p>
    <w:p w14:paraId="77A6BCC0" w14:textId="068173F2" w:rsidR="0022636B" w:rsidRDefault="0022636B" w:rsidP="00F14FE1">
      <w:pPr>
        <w:pStyle w:val="ListParagraph"/>
        <w:numPr>
          <w:ilvl w:val="0"/>
          <w:numId w:val="8"/>
        </w:numPr>
        <w:spacing w:line="360" w:lineRule="auto"/>
        <w:ind w:left="714" w:hanging="357"/>
        <w:jc w:val="both"/>
        <w:rPr>
          <w:rFonts w:ascii="Times New Roman" w:hAnsi="Times New Roman" w:cs="Times New Roman"/>
          <w:sz w:val="26"/>
          <w:szCs w:val="26"/>
        </w:rPr>
      </w:pPr>
      <w:r w:rsidRPr="009A5701">
        <w:rPr>
          <w:rFonts w:ascii="Times New Roman" w:hAnsi="Times New Roman" w:cs="Times New Roman"/>
          <w:sz w:val="26"/>
          <w:szCs w:val="26"/>
        </w:rPr>
        <w:lastRenderedPageBreak/>
        <w:t>Sự thay đổi của 3 thông số x, y, z được thể hiện ở (2).</w:t>
      </w:r>
    </w:p>
    <w:p w14:paraId="1634A0BC" w14:textId="77777777" w:rsidR="0003517F" w:rsidRPr="009A5701" w:rsidRDefault="0003517F" w:rsidP="0003517F">
      <w:pPr>
        <w:pStyle w:val="ListParagraph"/>
        <w:numPr>
          <w:ilvl w:val="0"/>
          <w:numId w:val="8"/>
        </w:numPr>
        <w:spacing w:line="360" w:lineRule="auto"/>
        <w:rPr>
          <w:rFonts w:ascii="Times New Roman" w:hAnsi="Times New Roman" w:cs="Times New Roman"/>
          <w:b/>
          <w:sz w:val="26"/>
          <w:szCs w:val="26"/>
        </w:rPr>
      </w:pPr>
      <w:r w:rsidRPr="009A5701">
        <w:rPr>
          <w:rFonts w:ascii="Times New Roman" w:hAnsi="Times New Roman" w:cs="Times New Roman"/>
          <w:sz w:val="26"/>
          <w:szCs w:val="26"/>
        </w:rPr>
        <w:t>Sau khi nhấn button 5, màn hình điện thoại chuyển sang chế độ auto.</w:t>
      </w:r>
    </w:p>
    <w:p w14:paraId="3536870E" w14:textId="46C28B78" w:rsidR="00753ABF" w:rsidRDefault="00F14FE1" w:rsidP="00F14FE1">
      <w:pPr>
        <w:pStyle w:val="ListParagraph"/>
        <w:spacing w:line="360" w:lineRule="auto"/>
        <w:ind w:left="71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C40092" wp14:editId="22E3A91B">
            <wp:extent cx="4182745" cy="2352675"/>
            <wp:effectExtent l="0" t="0" r="825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nh2.png"/>
                    <pic:cNvPicPr/>
                  </pic:nvPicPr>
                  <pic:blipFill>
                    <a:blip r:embed="rId52">
                      <a:extLst>
                        <a:ext uri="{28A0092B-C50C-407E-A947-70E740481C1C}">
                          <a14:useLocalDpi xmlns:a14="http://schemas.microsoft.com/office/drawing/2010/main" val="0"/>
                        </a:ext>
                      </a:extLst>
                    </a:blip>
                    <a:stretch>
                      <a:fillRect/>
                    </a:stretch>
                  </pic:blipFill>
                  <pic:spPr>
                    <a:xfrm>
                      <a:off x="0" y="0"/>
                      <a:ext cx="4189785" cy="2356635"/>
                    </a:xfrm>
                    <a:prstGeom prst="rect">
                      <a:avLst/>
                    </a:prstGeom>
                  </pic:spPr>
                </pic:pic>
              </a:graphicData>
            </a:graphic>
          </wp:inline>
        </w:drawing>
      </w:r>
    </w:p>
    <w:p w14:paraId="2CBB6D2E" w14:textId="0963A6AB" w:rsidR="00F14FE1" w:rsidRDefault="00F14FE1" w:rsidP="00F14FE1">
      <w:pPr>
        <w:pStyle w:val="Heading1"/>
        <w:spacing w:line="360" w:lineRule="auto"/>
        <w:jc w:val="center"/>
        <w:rPr>
          <w:rFonts w:ascii="Times New Roman" w:hAnsi="Times New Roman" w:cs="Times New Roman"/>
          <w:color w:val="auto"/>
          <w:sz w:val="26"/>
          <w:szCs w:val="26"/>
        </w:rPr>
      </w:pPr>
      <w:bookmarkStart w:id="527" w:name="_Toc474362521"/>
      <w:bookmarkStart w:id="528" w:name="_Toc474362666"/>
      <w:r>
        <w:rPr>
          <w:rFonts w:ascii="Times New Roman" w:hAnsi="Times New Roman" w:cs="Times New Roman"/>
          <w:color w:val="auto"/>
          <w:sz w:val="26"/>
          <w:szCs w:val="26"/>
        </w:rPr>
        <w:t>Hình 3.6</w:t>
      </w:r>
      <w:r w:rsidRPr="009A5701">
        <w:rPr>
          <w:rFonts w:ascii="Times New Roman" w:hAnsi="Times New Roman" w:cs="Times New Roman"/>
          <w:color w:val="auto"/>
          <w:sz w:val="26"/>
          <w:szCs w:val="26"/>
        </w:rPr>
        <w:t xml:space="preserve"> Giao diện </w:t>
      </w:r>
      <w:r>
        <w:rPr>
          <w:rFonts w:ascii="Times New Roman" w:hAnsi="Times New Roman" w:cs="Times New Roman"/>
          <w:color w:val="auto"/>
          <w:sz w:val="26"/>
          <w:szCs w:val="26"/>
        </w:rPr>
        <w:t xml:space="preserve">điện thoại </w:t>
      </w:r>
      <w:r w:rsidRPr="009A5701">
        <w:rPr>
          <w:rFonts w:ascii="Times New Roman" w:hAnsi="Times New Roman" w:cs="Times New Roman"/>
          <w:color w:val="auto"/>
          <w:sz w:val="26"/>
          <w:szCs w:val="26"/>
        </w:rPr>
        <w:t>Android App</w:t>
      </w:r>
      <w:r>
        <w:rPr>
          <w:rFonts w:ascii="Times New Roman" w:hAnsi="Times New Roman" w:cs="Times New Roman"/>
          <w:color w:val="auto"/>
          <w:sz w:val="26"/>
          <w:szCs w:val="26"/>
        </w:rPr>
        <w:t xml:space="preserve"> khi</w:t>
      </w:r>
      <w:r w:rsidRPr="009A5701">
        <w:rPr>
          <w:rFonts w:ascii="Times New Roman" w:hAnsi="Times New Roman" w:cs="Times New Roman"/>
          <w:color w:val="auto"/>
          <w:sz w:val="26"/>
          <w:szCs w:val="26"/>
        </w:rPr>
        <w:t xml:space="preserve"> kết nối</w:t>
      </w:r>
      <w:r>
        <w:rPr>
          <w:rFonts w:ascii="Times New Roman" w:hAnsi="Times New Roman" w:cs="Times New Roman"/>
          <w:color w:val="auto"/>
          <w:sz w:val="26"/>
          <w:szCs w:val="26"/>
        </w:rPr>
        <w:t xml:space="preserve"> server</w:t>
      </w:r>
      <w:bookmarkEnd w:id="527"/>
      <w:bookmarkEnd w:id="528"/>
    </w:p>
    <w:p w14:paraId="5F85E7A4" w14:textId="77777777" w:rsidR="0003517F" w:rsidRDefault="0003517F" w:rsidP="0003517F">
      <w:pPr>
        <w:pStyle w:val="ListParagraph"/>
        <w:numPr>
          <w:ilvl w:val="0"/>
          <w:numId w:val="8"/>
        </w:numPr>
        <w:spacing w:line="360" w:lineRule="auto"/>
        <w:ind w:left="714" w:hanging="357"/>
        <w:jc w:val="both"/>
        <w:rPr>
          <w:rFonts w:ascii="Times New Roman" w:hAnsi="Times New Roman" w:cs="Times New Roman"/>
          <w:sz w:val="26"/>
          <w:szCs w:val="26"/>
        </w:rPr>
      </w:pPr>
      <w:r w:rsidRPr="009A5701">
        <w:rPr>
          <w:rFonts w:ascii="Times New Roman" w:hAnsi="Times New Roman" w:cs="Times New Roman"/>
          <w:sz w:val="26"/>
          <w:szCs w:val="26"/>
        </w:rPr>
        <w:t>Nhấn button 3 để kết nối với HTTP server. Phím Start ban đầu là màu xanh lá, sau khi có kết nối sẽ chuyển thành phím Stop (màu đỏ).</w:t>
      </w:r>
      <w:r>
        <w:rPr>
          <w:rFonts w:ascii="Times New Roman" w:hAnsi="Times New Roman" w:cs="Times New Roman"/>
          <w:sz w:val="26"/>
          <w:szCs w:val="26"/>
        </w:rPr>
        <w:t xml:space="preserve"> </w:t>
      </w:r>
    </w:p>
    <w:p w14:paraId="000A7872" w14:textId="4836B975" w:rsidR="00F14FE1" w:rsidRDefault="00F14FE1" w:rsidP="00F14FE1">
      <w:pPr>
        <w:pStyle w:val="ListParagraph"/>
        <w:spacing w:line="360" w:lineRule="auto"/>
        <w:ind w:left="71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7597DD" wp14:editId="2AB3328F">
            <wp:extent cx="4131942" cy="23241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nh4.png"/>
                    <pic:cNvPicPr/>
                  </pic:nvPicPr>
                  <pic:blipFill>
                    <a:blip r:embed="rId53">
                      <a:extLst>
                        <a:ext uri="{28A0092B-C50C-407E-A947-70E740481C1C}">
                          <a14:useLocalDpi xmlns:a14="http://schemas.microsoft.com/office/drawing/2010/main" val="0"/>
                        </a:ext>
                      </a:extLst>
                    </a:blip>
                    <a:stretch>
                      <a:fillRect/>
                    </a:stretch>
                  </pic:blipFill>
                  <pic:spPr>
                    <a:xfrm>
                      <a:off x="0" y="0"/>
                      <a:ext cx="4139831" cy="2328537"/>
                    </a:xfrm>
                    <a:prstGeom prst="rect">
                      <a:avLst/>
                    </a:prstGeom>
                  </pic:spPr>
                </pic:pic>
              </a:graphicData>
            </a:graphic>
          </wp:inline>
        </w:drawing>
      </w:r>
    </w:p>
    <w:p w14:paraId="2F146934" w14:textId="3B05C1ED" w:rsidR="0003517F" w:rsidRPr="0003517F" w:rsidRDefault="0003517F" w:rsidP="0003517F">
      <w:pPr>
        <w:pStyle w:val="Heading1"/>
        <w:spacing w:line="360" w:lineRule="auto"/>
        <w:jc w:val="center"/>
        <w:rPr>
          <w:rFonts w:ascii="Times New Roman" w:hAnsi="Times New Roman" w:cs="Times New Roman"/>
          <w:color w:val="000000" w:themeColor="text1"/>
          <w:sz w:val="26"/>
          <w:szCs w:val="26"/>
        </w:rPr>
      </w:pPr>
      <w:bookmarkStart w:id="529" w:name="_Toc474362522"/>
      <w:bookmarkStart w:id="530" w:name="_Toc474362667"/>
      <w:r w:rsidRPr="0003517F">
        <w:rPr>
          <w:rFonts w:ascii="Times New Roman" w:hAnsi="Times New Roman" w:cs="Times New Roman"/>
          <w:color w:val="000000" w:themeColor="text1"/>
          <w:sz w:val="26"/>
          <w:szCs w:val="26"/>
        </w:rPr>
        <w:t>Hình 3.7 Điện thoại mất kết nối server</w:t>
      </w:r>
      <w:bookmarkEnd w:id="529"/>
      <w:bookmarkEnd w:id="530"/>
    </w:p>
    <w:p w14:paraId="2E6EB971" w14:textId="77777777" w:rsidR="00A95D7E" w:rsidRDefault="0003517F" w:rsidP="00A95D7E">
      <w:pPr>
        <w:pStyle w:val="ListParagraph"/>
        <w:numPr>
          <w:ilvl w:val="0"/>
          <w:numId w:val="8"/>
        </w:numPr>
        <w:spacing w:line="360" w:lineRule="auto"/>
        <w:jc w:val="both"/>
        <w:rPr>
          <w:rFonts w:ascii="Times New Roman" w:hAnsi="Times New Roman" w:cs="Times New Roman"/>
          <w:sz w:val="26"/>
          <w:szCs w:val="26"/>
        </w:rPr>
      </w:pPr>
      <w:r w:rsidRPr="00A95D7E">
        <w:rPr>
          <w:rFonts w:ascii="Times New Roman" w:hAnsi="Times New Roman" w:cs="Times New Roman"/>
          <w:sz w:val="26"/>
          <w:szCs w:val="26"/>
        </w:rPr>
        <w:t xml:space="preserve">Nếu xảy ra việc mất kết nối giữa điện thoại và server, một hộp thông báo sẽ hiện lên, yêu cầu kiểm tra việc kết nối. </w:t>
      </w:r>
      <w:r w:rsidR="00A95D7E" w:rsidRPr="00A95D7E">
        <w:rPr>
          <w:rFonts w:ascii="Times New Roman" w:hAnsi="Times New Roman" w:cs="Times New Roman"/>
          <w:sz w:val="26"/>
          <w:szCs w:val="26"/>
        </w:rPr>
        <w:t>Khi xảy ra hiện tượng này, hệ thống trên board Tiva sẽ nhanh chóng để máy bay reset các giá trị x, y, z để chờ request tiếp theo.</w:t>
      </w:r>
    </w:p>
    <w:p w14:paraId="1B7CC245" w14:textId="77777777" w:rsidR="00A95D7E" w:rsidRPr="00A95D7E" w:rsidRDefault="00A95D7E" w:rsidP="00A95D7E">
      <w:pPr>
        <w:pStyle w:val="ListParagraph"/>
        <w:numPr>
          <w:ilvl w:val="0"/>
          <w:numId w:val="8"/>
        </w:numPr>
        <w:spacing w:line="360" w:lineRule="auto"/>
        <w:jc w:val="both"/>
        <w:rPr>
          <w:rFonts w:ascii="Times New Roman" w:hAnsi="Times New Roman" w:cs="Times New Roman"/>
          <w:sz w:val="26"/>
          <w:szCs w:val="26"/>
        </w:rPr>
      </w:pPr>
      <w:r w:rsidRPr="00A95D7E">
        <w:rPr>
          <w:rFonts w:ascii="Times New Roman" w:hAnsi="Times New Roman" w:cs="Times New Roman"/>
          <w:sz w:val="26"/>
          <w:szCs w:val="26"/>
        </w:rPr>
        <w:t>N</w:t>
      </w:r>
      <w:r w:rsidR="008F03B2" w:rsidRPr="00A95D7E">
        <w:rPr>
          <w:rFonts w:ascii="Times New Roman" w:hAnsi="Times New Roman" w:cs="Times New Roman"/>
          <w:sz w:val="26"/>
          <w:szCs w:val="26"/>
        </w:rPr>
        <w:t>ếu các thông số x, y, z đưa ra không đúng hoặc việc chuỗi sig trả về không</w:t>
      </w:r>
      <w:r w:rsidRPr="00A95D7E">
        <w:rPr>
          <w:rFonts w:ascii="Times New Roman" w:hAnsi="Times New Roman"/>
          <w:sz w:val="26"/>
          <w:szCs w:val="26"/>
        </w:rPr>
        <w:t xml:space="preserve"> </w:t>
      </w:r>
    </w:p>
    <w:p w14:paraId="6E586C19" w14:textId="1C359029" w:rsidR="008F03B2" w:rsidRPr="00A95D7E" w:rsidRDefault="008F03B2" w:rsidP="00A95D7E">
      <w:pPr>
        <w:pStyle w:val="ListParagraph"/>
        <w:spacing w:line="360" w:lineRule="auto"/>
        <w:jc w:val="both"/>
        <w:rPr>
          <w:rFonts w:ascii="Times New Roman" w:hAnsi="Times New Roman" w:cs="Times New Roman"/>
          <w:sz w:val="26"/>
          <w:szCs w:val="26"/>
        </w:rPr>
      </w:pPr>
      <w:r w:rsidRPr="00A95D7E">
        <w:rPr>
          <w:rFonts w:ascii="Times New Roman" w:hAnsi="Times New Roman" w:cs="Times New Roman"/>
          <w:sz w:val="26"/>
          <w:szCs w:val="26"/>
        </w:rPr>
        <w:lastRenderedPageBreak/>
        <w:t>phù hợp thì việc kết nối client – server cũng không thành do thông tin không chính xác.</w:t>
      </w:r>
    </w:p>
    <w:p w14:paraId="7C070F48" w14:textId="46110C1C" w:rsidR="0003517F" w:rsidRDefault="0003517F" w:rsidP="00A95D7E">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Khi chuyển sang chế độ auto, đầu tiên cần bật GPS trên điện thoại để máy bay có thể xác định được vị trí hiện tại. Sau đó, vị trí của máy bay được cập nhật liên tục sau mỗi giây tại từng vị trí bay.</w:t>
      </w:r>
    </w:p>
    <w:p w14:paraId="727B858F" w14:textId="7F29C63D" w:rsidR="00A95D7E" w:rsidRDefault="00A95D7E" w:rsidP="00A95D7E">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Khi chọn điểm đến trên bản đồ, tọa độ của điểm này sẽ được hiển thị ra.</w:t>
      </w:r>
    </w:p>
    <w:p w14:paraId="513347DE" w14:textId="77777777" w:rsidR="00FE2E7D" w:rsidRPr="009A5701" w:rsidRDefault="00FE2E7D" w:rsidP="00FE2E7D">
      <w:pPr>
        <w:pStyle w:val="ListParagraph"/>
        <w:spacing w:line="360" w:lineRule="auto"/>
        <w:jc w:val="center"/>
        <w:rPr>
          <w:rFonts w:ascii="Times New Roman" w:hAnsi="Times New Roman" w:cs="Times New Roman"/>
          <w:sz w:val="26"/>
          <w:szCs w:val="26"/>
        </w:rPr>
      </w:pPr>
      <w:r w:rsidRPr="009A5701">
        <w:rPr>
          <w:rFonts w:ascii="Times New Roman" w:hAnsi="Times New Roman" w:cs="Times New Roman"/>
          <w:b/>
          <w:noProof/>
          <w:sz w:val="26"/>
          <w:szCs w:val="26"/>
        </w:rPr>
        <w:drawing>
          <wp:inline distT="0" distB="0" distL="0" distR="0" wp14:anchorId="4879B354" wp14:editId="7FE18C2E">
            <wp:extent cx="4233285"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inh1.jpg"/>
                    <pic:cNvPicPr/>
                  </pic:nvPicPr>
                  <pic:blipFill>
                    <a:blip r:embed="rId54">
                      <a:extLst>
                        <a:ext uri="{28A0092B-C50C-407E-A947-70E740481C1C}">
                          <a14:useLocalDpi xmlns:a14="http://schemas.microsoft.com/office/drawing/2010/main" val="0"/>
                        </a:ext>
                      </a:extLst>
                    </a:blip>
                    <a:stretch>
                      <a:fillRect/>
                    </a:stretch>
                  </pic:blipFill>
                  <pic:spPr>
                    <a:xfrm>
                      <a:off x="0" y="0"/>
                      <a:ext cx="4242524" cy="2386447"/>
                    </a:xfrm>
                    <a:prstGeom prst="rect">
                      <a:avLst/>
                    </a:prstGeom>
                  </pic:spPr>
                </pic:pic>
              </a:graphicData>
            </a:graphic>
          </wp:inline>
        </w:drawing>
      </w:r>
    </w:p>
    <w:p w14:paraId="6676B9EE" w14:textId="7E49B957" w:rsidR="00FD2A6B" w:rsidRPr="000476B2" w:rsidRDefault="0003517F" w:rsidP="000476B2">
      <w:pPr>
        <w:pStyle w:val="Heading1"/>
        <w:spacing w:line="360" w:lineRule="auto"/>
        <w:jc w:val="center"/>
        <w:rPr>
          <w:rFonts w:ascii="Times New Roman" w:hAnsi="Times New Roman" w:cs="Times New Roman"/>
          <w:color w:val="auto"/>
          <w:sz w:val="26"/>
          <w:szCs w:val="26"/>
        </w:rPr>
      </w:pPr>
      <w:bookmarkStart w:id="531" w:name="_Toc473481464"/>
      <w:bookmarkStart w:id="532" w:name="_Toc473481701"/>
      <w:bookmarkStart w:id="533" w:name="_Toc473482219"/>
      <w:bookmarkStart w:id="534" w:name="_Toc473484294"/>
      <w:bookmarkStart w:id="535" w:name="_Toc473484445"/>
      <w:bookmarkStart w:id="536" w:name="_Toc474362523"/>
      <w:bookmarkStart w:id="537" w:name="_Toc474362668"/>
      <w:r>
        <w:rPr>
          <w:rFonts w:ascii="Times New Roman" w:hAnsi="Times New Roman" w:cs="Times New Roman"/>
          <w:color w:val="auto"/>
          <w:sz w:val="26"/>
          <w:szCs w:val="26"/>
        </w:rPr>
        <w:t>Hình 3.8</w:t>
      </w:r>
      <w:r w:rsidR="00FD2A6B" w:rsidRPr="000476B2">
        <w:rPr>
          <w:rFonts w:ascii="Times New Roman" w:hAnsi="Times New Roman" w:cs="Times New Roman"/>
          <w:color w:val="auto"/>
          <w:sz w:val="26"/>
          <w:szCs w:val="26"/>
        </w:rPr>
        <w:t xml:space="preserve"> Giao diện </w:t>
      </w:r>
      <w:r w:rsidR="006D01B0">
        <w:rPr>
          <w:rFonts w:ascii="Times New Roman" w:hAnsi="Times New Roman" w:cs="Times New Roman"/>
          <w:color w:val="auto"/>
          <w:sz w:val="26"/>
          <w:szCs w:val="26"/>
        </w:rPr>
        <w:t xml:space="preserve">điện thoại </w:t>
      </w:r>
      <w:r w:rsidR="00FD2A6B" w:rsidRPr="000476B2">
        <w:rPr>
          <w:rFonts w:ascii="Times New Roman" w:hAnsi="Times New Roman" w:cs="Times New Roman"/>
          <w:color w:val="auto"/>
          <w:sz w:val="26"/>
          <w:szCs w:val="26"/>
        </w:rPr>
        <w:t>Android chế độ auto</w:t>
      </w:r>
      <w:bookmarkEnd w:id="531"/>
      <w:bookmarkEnd w:id="532"/>
      <w:bookmarkEnd w:id="533"/>
      <w:bookmarkEnd w:id="534"/>
      <w:bookmarkEnd w:id="535"/>
      <w:bookmarkEnd w:id="536"/>
      <w:bookmarkEnd w:id="537"/>
    </w:p>
    <w:p w14:paraId="4C4A0B61" w14:textId="72DA9126" w:rsidR="0022636B" w:rsidRPr="0003415F" w:rsidRDefault="0022636B" w:rsidP="000476B2">
      <w:pPr>
        <w:pStyle w:val="ListParagraph"/>
        <w:numPr>
          <w:ilvl w:val="0"/>
          <w:numId w:val="8"/>
        </w:numPr>
        <w:spacing w:line="360" w:lineRule="auto"/>
        <w:jc w:val="both"/>
        <w:rPr>
          <w:rFonts w:ascii="Times New Roman" w:hAnsi="Times New Roman"/>
          <w:sz w:val="26"/>
          <w:szCs w:val="26"/>
        </w:rPr>
      </w:pPr>
      <w:r w:rsidRPr="0003415F">
        <w:rPr>
          <w:rFonts w:ascii="Times New Roman" w:hAnsi="Times New Roman"/>
          <w:sz w:val="26"/>
          <w:szCs w:val="26"/>
        </w:rPr>
        <w:t>Ở giao diện này, màn hình thể hiện hai địa điểm của máy bay, đó chính là vị trí xuất phát (mô hình máy bay màu xanh) và vị trí cần bay tới (lá cờ). Trên điện thoại đồng thời cũng hiển thị khoảng c</w:t>
      </w:r>
      <w:r w:rsidR="00BF5229" w:rsidRPr="0003415F">
        <w:rPr>
          <w:rFonts w:ascii="Times New Roman" w:hAnsi="Times New Roman"/>
          <w:sz w:val="26"/>
          <w:szCs w:val="26"/>
        </w:rPr>
        <w:t>ách giữa hai điểm này</w:t>
      </w:r>
      <w:r w:rsidRPr="0003415F">
        <w:rPr>
          <w:rFonts w:ascii="Times New Roman" w:hAnsi="Times New Roman"/>
          <w:sz w:val="26"/>
          <w:szCs w:val="26"/>
        </w:rPr>
        <w:t>.</w:t>
      </w:r>
      <w:r w:rsidR="004345B0">
        <w:rPr>
          <w:rFonts w:ascii="Times New Roman" w:hAnsi="Times New Roman"/>
          <w:sz w:val="26"/>
          <w:szCs w:val="26"/>
        </w:rPr>
        <w:t xml:space="preserve"> </w:t>
      </w:r>
    </w:p>
    <w:p w14:paraId="2C1AC15D" w14:textId="39BB316D" w:rsidR="00D97D0F" w:rsidRDefault="00A45AD0" w:rsidP="00FD29AB">
      <w:pPr>
        <w:pStyle w:val="Heading3"/>
        <w:numPr>
          <w:ilvl w:val="2"/>
          <w:numId w:val="37"/>
        </w:numPr>
        <w:spacing w:line="360" w:lineRule="auto"/>
        <w:jc w:val="both"/>
        <w:rPr>
          <w:rFonts w:ascii="Times New Roman" w:hAnsi="Times New Roman" w:cs="Times New Roman"/>
          <w:b/>
          <w:color w:val="auto"/>
          <w:sz w:val="26"/>
          <w:szCs w:val="26"/>
        </w:rPr>
      </w:pPr>
      <w:bookmarkStart w:id="538" w:name="_Toc473484150"/>
      <w:bookmarkStart w:id="539" w:name="_Toc473484295"/>
      <w:bookmarkStart w:id="540" w:name="_Toc474362524"/>
      <w:bookmarkStart w:id="541" w:name="_Toc474362669"/>
      <w:r w:rsidRPr="009A5701">
        <w:rPr>
          <w:rFonts w:ascii="Times New Roman" w:hAnsi="Times New Roman" w:cs="Times New Roman"/>
          <w:b/>
          <w:color w:val="auto"/>
          <w:sz w:val="26"/>
          <w:szCs w:val="26"/>
        </w:rPr>
        <w:t>Các hàm xử lý chính</w:t>
      </w:r>
      <w:bookmarkEnd w:id="538"/>
      <w:bookmarkEnd w:id="539"/>
      <w:bookmarkEnd w:id="540"/>
      <w:bookmarkEnd w:id="541"/>
    </w:p>
    <w:p w14:paraId="4A9F630D" w14:textId="45FF4AC7" w:rsidR="000C272A" w:rsidRPr="0003415F" w:rsidRDefault="00FD2A6B" w:rsidP="009E237D">
      <w:pPr>
        <w:pStyle w:val="ListParagraph"/>
        <w:numPr>
          <w:ilvl w:val="0"/>
          <w:numId w:val="8"/>
        </w:numPr>
        <w:spacing w:line="360" w:lineRule="auto"/>
        <w:jc w:val="both"/>
        <w:rPr>
          <w:rFonts w:ascii="Times New Roman" w:hAnsi="Times New Roman"/>
          <w:sz w:val="26"/>
          <w:szCs w:val="26"/>
        </w:rPr>
      </w:pPr>
      <w:r w:rsidRPr="0003415F">
        <w:rPr>
          <w:rFonts w:ascii="Times New Roman" w:hAnsi="Times New Roman"/>
          <w:sz w:val="26"/>
          <w:szCs w:val="26"/>
        </w:rPr>
        <w:t>Một trong những p</w:t>
      </w:r>
      <w:r w:rsidR="00B654E4" w:rsidRPr="0003415F">
        <w:rPr>
          <w:rFonts w:ascii="Times New Roman" w:hAnsi="Times New Roman"/>
          <w:sz w:val="26"/>
          <w:szCs w:val="26"/>
        </w:rPr>
        <w:t>hần quan trọ</w:t>
      </w:r>
      <w:r w:rsidRPr="0003415F">
        <w:rPr>
          <w:rFonts w:ascii="Times New Roman" w:hAnsi="Times New Roman"/>
          <w:sz w:val="26"/>
          <w:szCs w:val="26"/>
        </w:rPr>
        <w:t>ng</w:t>
      </w:r>
      <w:r w:rsidR="00B654E4" w:rsidRPr="0003415F">
        <w:rPr>
          <w:rFonts w:ascii="Times New Roman" w:hAnsi="Times New Roman"/>
          <w:sz w:val="26"/>
          <w:szCs w:val="26"/>
        </w:rPr>
        <w:t xml:space="preserve"> mà </w:t>
      </w:r>
      <w:r w:rsidRPr="0003415F">
        <w:rPr>
          <w:rFonts w:ascii="Times New Roman" w:hAnsi="Times New Roman"/>
          <w:sz w:val="26"/>
          <w:szCs w:val="26"/>
        </w:rPr>
        <w:t>điện thoại Android</w:t>
      </w:r>
      <w:r w:rsidR="00B654E4" w:rsidRPr="0003415F">
        <w:rPr>
          <w:rFonts w:ascii="Times New Roman" w:hAnsi="Times New Roman"/>
          <w:sz w:val="26"/>
          <w:szCs w:val="26"/>
        </w:rPr>
        <w:t xml:space="preserve"> xử lý chính là quá trình cho phép truyền/nhận dữ liệu giữa server và client. </w:t>
      </w:r>
      <w:r w:rsidR="00FE2E7D" w:rsidRPr="0003415F">
        <w:rPr>
          <w:rFonts w:ascii="Times New Roman" w:hAnsi="Times New Roman"/>
          <w:sz w:val="26"/>
          <w:szCs w:val="26"/>
        </w:rPr>
        <w:t>HTTP</w:t>
      </w:r>
      <w:r w:rsidR="00B654E4" w:rsidRPr="0003415F">
        <w:rPr>
          <w:rFonts w:ascii="Times New Roman" w:hAnsi="Times New Roman"/>
          <w:sz w:val="26"/>
          <w:szCs w:val="26"/>
        </w:rPr>
        <w:t xml:space="preserve"> client kiểm tra trạng thái gửi command trước đó có thành công hay không. </w:t>
      </w:r>
      <w:r w:rsidR="005910C5" w:rsidRPr="0003415F">
        <w:rPr>
          <w:rFonts w:ascii="Times New Roman" w:hAnsi="Times New Roman"/>
          <w:sz w:val="26"/>
          <w:szCs w:val="26"/>
        </w:rPr>
        <w:t xml:space="preserve">Cứ mỗi 10ms, </w:t>
      </w:r>
      <w:r w:rsidR="00FE2E7D" w:rsidRPr="0003415F">
        <w:rPr>
          <w:rFonts w:ascii="Times New Roman" w:hAnsi="Times New Roman"/>
          <w:sz w:val="26"/>
          <w:szCs w:val="26"/>
        </w:rPr>
        <w:t>HTTP</w:t>
      </w:r>
      <w:r w:rsidR="005910C5" w:rsidRPr="0003415F">
        <w:rPr>
          <w:rFonts w:ascii="Times New Roman" w:hAnsi="Times New Roman"/>
          <w:sz w:val="26"/>
          <w:szCs w:val="26"/>
        </w:rPr>
        <w:t xml:space="preserve"> client sẽ kiểm tra trạng thái của hai cờ </w:t>
      </w:r>
      <w:r w:rsidR="005910C5" w:rsidRPr="0003415F">
        <w:rPr>
          <w:rFonts w:ascii="Times New Roman" w:hAnsi="Times New Roman"/>
          <w:i/>
          <w:sz w:val="26"/>
          <w:szCs w:val="26"/>
        </w:rPr>
        <w:t xml:space="preserve">previousCommandSent </w:t>
      </w:r>
      <w:r w:rsidR="005910C5" w:rsidRPr="0003415F">
        <w:rPr>
          <w:rFonts w:ascii="Times New Roman" w:hAnsi="Times New Roman"/>
          <w:sz w:val="26"/>
          <w:szCs w:val="26"/>
        </w:rPr>
        <w:t>(trạng thái gửi trước đó</w:t>
      </w:r>
      <w:r w:rsidR="00581EB6" w:rsidRPr="0003415F">
        <w:rPr>
          <w:rFonts w:ascii="Times New Roman" w:hAnsi="Times New Roman"/>
          <w:sz w:val="26"/>
          <w:szCs w:val="26"/>
        </w:rPr>
        <w:t xml:space="preserve"> có thành công hay không</w:t>
      </w:r>
      <w:r w:rsidR="005910C5" w:rsidRPr="0003415F">
        <w:rPr>
          <w:rFonts w:ascii="Times New Roman" w:hAnsi="Times New Roman"/>
          <w:sz w:val="26"/>
          <w:szCs w:val="26"/>
        </w:rPr>
        <w:t xml:space="preserve">) và cờ </w:t>
      </w:r>
      <w:r w:rsidR="005910C5" w:rsidRPr="0003415F">
        <w:rPr>
          <w:rFonts w:ascii="Times New Roman" w:hAnsi="Times New Roman"/>
          <w:i/>
          <w:sz w:val="26"/>
          <w:szCs w:val="26"/>
        </w:rPr>
        <w:t xml:space="preserve">controlValueChanged </w:t>
      </w:r>
      <w:r w:rsidR="00581EB6" w:rsidRPr="0003415F">
        <w:rPr>
          <w:rFonts w:ascii="Times New Roman" w:hAnsi="Times New Roman"/>
          <w:sz w:val="26"/>
          <w:szCs w:val="26"/>
        </w:rPr>
        <w:t>(giá trị conntrol hiện tại có thay đồi gì so với lần gửi trước hay không).</w:t>
      </w:r>
      <w:r w:rsidR="0003415F" w:rsidRPr="0003415F">
        <w:rPr>
          <w:rFonts w:ascii="Times New Roman" w:hAnsi="Times New Roman"/>
          <w:sz w:val="26"/>
          <w:szCs w:val="26"/>
        </w:rPr>
        <w:t xml:space="preserve"> </w:t>
      </w:r>
      <w:r w:rsidR="00B654E4" w:rsidRPr="0003415F">
        <w:rPr>
          <w:rFonts w:ascii="Times New Roman" w:hAnsi="Times New Roman"/>
          <w:sz w:val="26"/>
          <w:szCs w:val="26"/>
        </w:rPr>
        <w:t xml:space="preserve">Nếu lần gửi ngay trước đó là thành công (kiểm tra status của command trước đó) thì cờ </w:t>
      </w:r>
      <w:r w:rsidR="00B654E4" w:rsidRPr="0003415F">
        <w:rPr>
          <w:rFonts w:ascii="Times New Roman" w:hAnsi="Times New Roman"/>
          <w:i/>
          <w:sz w:val="26"/>
          <w:szCs w:val="26"/>
        </w:rPr>
        <w:t xml:space="preserve">previousCommandSent </w:t>
      </w:r>
      <w:r w:rsidR="00B654E4" w:rsidRPr="0003415F">
        <w:rPr>
          <w:rFonts w:ascii="Times New Roman" w:hAnsi="Times New Roman"/>
          <w:sz w:val="26"/>
          <w:szCs w:val="26"/>
        </w:rPr>
        <w:t xml:space="preserve">được bật lên là </w:t>
      </w:r>
      <w:r w:rsidR="00B654E4" w:rsidRPr="0003415F">
        <w:rPr>
          <w:rFonts w:ascii="Times New Roman" w:hAnsi="Times New Roman"/>
          <w:i/>
          <w:sz w:val="26"/>
          <w:szCs w:val="26"/>
        </w:rPr>
        <w:t>true</w:t>
      </w:r>
      <w:r w:rsidR="00B654E4" w:rsidRPr="0003415F">
        <w:rPr>
          <w:rFonts w:ascii="Times New Roman" w:hAnsi="Times New Roman"/>
          <w:sz w:val="26"/>
          <w:szCs w:val="26"/>
        </w:rPr>
        <w:t xml:space="preserve">, đồng thời nếu ở lần gửi sau, các </w:t>
      </w:r>
      <w:r w:rsidR="00B654E4" w:rsidRPr="0003415F">
        <w:rPr>
          <w:rFonts w:ascii="Times New Roman" w:hAnsi="Times New Roman"/>
          <w:sz w:val="26"/>
          <w:szCs w:val="26"/>
        </w:rPr>
        <w:lastRenderedPageBreak/>
        <w:t xml:space="preserve">thông số x hoặc y hoặc z được thay đổi giá trị thì cờ </w:t>
      </w:r>
      <w:r w:rsidR="00B654E4" w:rsidRPr="0003415F">
        <w:rPr>
          <w:rFonts w:ascii="Times New Roman" w:hAnsi="Times New Roman"/>
          <w:i/>
          <w:sz w:val="26"/>
          <w:szCs w:val="26"/>
        </w:rPr>
        <w:t xml:space="preserve">controlValueChanged </w:t>
      </w:r>
      <w:r w:rsidR="00B654E4" w:rsidRPr="0003415F">
        <w:rPr>
          <w:rFonts w:ascii="Times New Roman" w:hAnsi="Times New Roman"/>
          <w:sz w:val="26"/>
          <w:szCs w:val="26"/>
        </w:rPr>
        <w:t xml:space="preserve">cũng được bật lên </w:t>
      </w:r>
      <w:r w:rsidR="00B654E4" w:rsidRPr="0003415F">
        <w:rPr>
          <w:rFonts w:ascii="Times New Roman" w:hAnsi="Times New Roman"/>
          <w:i/>
          <w:sz w:val="26"/>
          <w:szCs w:val="26"/>
        </w:rPr>
        <w:t>true</w:t>
      </w:r>
      <w:r w:rsidR="00B654E4" w:rsidRPr="0003415F">
        <w:rPr>
          <w:rFonts w:ascii="Times New Roman" w:hAnsi="Times New Roman"/>
          <w:sz w:val="26"/>
          <w:szCs w:val="26"/>
        </w:rPr>
        <w:t xml:space="preserve">. </w:t>
      </w:r>
    </w:p>
    <w:p w14:paraId="560FCCD3" w14:textId="1ACFD762" w:rsidR="00AA68F9" w:rsidRPr="00F14FE1" w:rsidRDefault="00B654E4" w:rsidP="00737546">
      <w:pPr>
        <w:pStyle w:val="ListParagraph"/>
        <w:numPr>
          <w:ilvl w:val="0"/>
          <w:numId w:val="8"/>
        </w:numPr>
        <w:spacing w:line="360" w:lineRule="auto"/>
        <w:jc w:val="both"/>
        <w:rPr>
          <w:rFonts w:ascii="Times New Roman" w:hAnsi="Times New Roman"/>
          <w:sz w:val="26"/>
          <w:szCs w:val="26"/>
        </w:rPr>
      </w:pPr>
      <w:r w:rsidRPr="00F14FE1">
        <w:rPr>
          <w:rFonts w:ascii="Times New Roman" w:hAnsi="Times New Roman"/>
          <w:sz w:val="26"/>
          <w:szCs w:val="26"/>
        </w:rPr>
        <w:t>Khi cả hai cờ trên đều được bật thì</w:t>
      </w:r>
      <w:r w:rsidR="00AA0035" w:rsidRPr="00F14FE1">
        <w:rPr>
          <w:rFonts w:ascii="Times New Roman" w:hAnsi="Times New Roman"/>
          <w:sz w:val="26"/>
          <w:szCs w:val="26"/>
        </w:rPr>
        <w:t xml:space="preserve"> command sẽ được gửi tới server. Ngược lại, client</w:t>
      </w:r>
      <w:r w:rsidR="00DE4405" w:rsidRPr="00F14FE1">
        <w:rPr>
          <w:rFonts w:ascii="Times New Roman" w:hAnsi="Times New Roman"/>
          <w:sz w:val="26"/>
          <w:szCs w:val="26"/>
        </w:rPr>
        <w:t xml:space="preserve"> bỏ qua</w:t>
      </w:r>
      <w:r w:rsidR="00DE4405" w:rsidRPr="00F14FE1">
        <w:rPr>
          <w:rFonts w:ascii="Times New Roman" w:hAnsi="Times New Roman"/>
        </w:rPr>
        <w:t xml:space="preserve"> </w:t>
      </w:r>
      <w:r w:rsidR="00DE4405" w:rsidRPr="00F14FE1">
        <w:rPr>
          <w:rFonts w:ascii="Times New Roman" w:hAnsi="Times New Roman"/>
          <w:sz w:val="26"/>
          <w:szCs w:val="26"/>
        </w:rPr>
        <w:t>việc gửi các giá trị control đã thay đổi lên server vào thời điểm đó cho đế</w:t>
      </w:r>
      <w:r w:rsidR="00405E8F" w:rsidRPr="00F14FE1">
        <w:rPr>
          <w:rFonts w:ascii="Times New Roman" w:hAnsi="Times New Roman"/>
          <w:sz w:val="26"/>
          <w:szCs w:val="26"/>
        </w:rPr>
        <w:t xml:space="preserve">n khi </w:t>
      </w:r>
      <w:r w:rsidR="00AA0035" w:rsidRPr="00F14FE1">
        <w:rPr>
          <w:rFonts w:ascii="Times New Roman" w:hAnsi="Times New Roman"/>
          <w:sz w:val="26"/>
          <w:szCs w:val="26"/>
        </w:rPr>
        <w:t xml:space="preserve">đáp ứng đủ hai điều kiện trên. Một khi command </w:t>
      </w:r>
      <w:r w:rsidR="0003415F" w:rsidRPr="00F14FE1">
        <w:rPr>
          <w:rFonts w:ascii="Times New Roman" w:hAnsi="Times New Roman"/>
          <w:sz w:val="26"/>
          <w:szCs w:val="26"/>
        </w:rPr>
        <w:t xml:space="preserve">được </w:t>
      </w:r>
      <w:r w:rsidR="00AA0035" w:rsidRPr="00F14FE1">
        <w:rPr>
          <w:rFonts w:ascii="Times New Roman" w:hAnsi="Times New Roman"/>
          <w:sz w:val="26"/>
          <w:szCs w:val="26"/>
        </w:rPr>
        <w:t xml:space="preserve">gửi thành công thì lập tức </w:t>
      </w:r>
      <w:r w:rsidR="00405E8F" w:rsidRPr="00F14FE1">
        <w:rPr>
          <w:rFonts w:ascii="Times New Roman" w:hAnsi="Times New Roman"/>
          <w:sz w:val="26"/>
          <w:szCs w:val="26"/>
        </w:rPr>
        <w:t xml:space="preserve">hai cờ </w:t>
      </w:r>
      <w:r w:rsidR="0003415F" w:rsidRPr="00F14FE1">
        <w:rPr>
          <w:rFonts w:ascii="Times New Roman" w:hAnsi="Times New Roman"/>
          <w:sz w:val="26"/>
          <w:szCs w:val="26"/>
        </w:rPr>
        <w:t xml:space="preserve">trên </w:t>
      </w:r>
      <w:r w:rsidR="00AA0035" w:rsidRPr="00F14FE1">
        <w:rPr>
          <w:rFonts w:ascii="Times New Roman" w:hAnsi="Times New Roman"/>
          <w:sz w:val="26"/>
          <w:szCs w:val="26"/>
        </w:rPr>
        <w:t xml:space="preserve">cũng </w:t>
      </w:r>
      <w:r w:rsidR="00405E8F" w:rsidRPr="00F14FE1">
        <w:rPr>
          <w:rFonts w:ascii="Times New Roman" w:hAnsi="Times New Roman"/>
          <w:sz w:val="26"/>
          <w:szCs w:val="26"/>
        </w:rPr>
        <w:t xml:space="preserve">bị </w:t>
      </w:r>
      <w:r w:rsidR="005C0448" w:rsidRPr="00F14FE1">
        <w:rPr>
          <w:rFonts w:ascii="Times New Roman" w:hAnsi="Times New Roman"/>
          <w:sz w:val="26"/>
          <w:szCs w:val="26"/>
        </w:rPr>
        <w:t>reset</w:t>
      </w:r>
      <w:r w:rsidR="00AA0035" w:rsidRPr="00F14FE1">
        <w:rPr>
          <w:rFonts w:ascii="Times New Roman" w:hAnsi="Times New Roman"/>
          <w:sz w:val="26"/>
          <w:szCs w:val="26"/>
        </w:rPr>
        <w:t>. Quá trình kiểm tra và gửi command là liên tục.</w:t>
      </w:r>
    </w:p>
    <w:p w14:paraId="437ECC0B" w14:textId="2596BF2E" w:rsidR="00254270" w:rsidRPr="008F03B2" w:rsidRDefault="00254270" w:rsidP="009E237D">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t>Sau mỗi lần client gửi thành công thì đồng thời server cũng phải trả về trạng thái củ</w:t>
      </w:r>
      <w:r w:rsidR="008B4B8D" w:rsidRPr="00F679DE">
        <w:rPr>
          <w:rFonts w:ascii="Times New Roman" w:hAnsi="Times New Roman"/>
          <w:sz w:val="26"/>
          <w:szCs w:val="26"/>
        </w:rPr>
        <w:t xml:space="preserve">a </w:t>
      </w:r>
      <w:r w:rsidRPr="00F679DE">
        <w:rPr>
          <w:rFonts w:ascii="Times New Roman" w:hAnsi="Times New Roman"/>
          <w:sz w:val="26"/>
          <w:szCs w:val="26"/>
        </w:rPr>
        <w:t xml:space="preserve">command nhận được là </w:t>
      </w:r>
      <w:r w:rsidR="008B4B8D" w:rsidRPr="00F679DE">
        <w:rPr>
          <w:rFonts w:ascii="Times New Roman" w:hAnsi="Times New Roman"/>
          <w:sz w:val="26"/>
          <w:szCs w:val="26"/>
        </w:rPr>
        <w:t>thành công (</w:t>
      </w:r>
      <w:r w:rsidRPr="00F679DE">
        <w:rPr>
          <w:rFonts w:ascii="Times New Roman" w:hAnsi="Times New Roman"/>
          <w:i/>
          <w:sz w:val="26"/>
          <w:szCs w:val="26"/>
        </w:rPr>
        <w:t>Successful</w:t>
      </w:r>
      <w:r w:rsidR="008B4B8D" w:rsidRPr="00F679DE">
        <w:rPr>
          <w:rFonts w:ascii="Times New Roman" w:hAnsi="Times New Roman"/>
          <w:i/>
          <w:sz w:val="26"/>
          <w:szCs w:val="26"/>
        </w:rPr>
        <w:t>)</w:t>
      </w:r>
      <w:r w:rsidR="008B4B8D" w:rsidRPr="00F679DE">
        <w:rPr>
          <w:rFonts w:ascii="Times New Roman" w:hAnsi="Times New Roman"/>
          <w:sz w:val="26"/>
          <w:szCs w:val="26"/>
        </w:rPr>
        <w:t>, hay thông tin không chính xác (</w:t>
      </w:r>
      <w:r w:rsidRPr="00F679DE">
        <w:rPr>
          <w:rFonts w:ascii="Times New Roman" w:hAnsi="Times New Roman"/>
          <w:i/>
          <w:sz w:val="26"/>
          <w:szCs w:val="26"/>
        </w:rPr>
        <w:t>IncorrectInfo</w:t>
      </w:r>
      <w:r w:rsidR="008B4B8D" w:rsidRPr="00F679DE">
        <w:rPr>
          <w:rFonts w:ascii="Times New Roman" w:hAnsi="Times New Roman"/>
          <w:i/>
          <w:sz w:val="26"/>
          <w:szCs w:val="26"/>
        </w:rPr>
        <w:t xml:space="preserve">), </w:t>
      </w:r>
      <w:r w:rsidRPr="00F679DE">
        <w:rPr>
          <w:rFonts w:ascii="Times New Roman" w:hAnsi="Times New Roman"/>
          <w:sz w:val="26"/>
          <w:szCs w:val="26"/>
        </w:rPr>
        <w:t xml:space="preserve">hay là </w:t>
      </w:r>
      <w:r w:rsidR="008B4B8D" w:rsidRPr="00F679DE">
        <w:rPr>
          <w:rFonts w:ascii="Times New Roman" w:hAnsi="Times New Roman"/>
          <w:sz w:val="26"/>
          <w:szCs w:val="26"/>
        </w:rPr>
        <w:t>không thể kết nối được (</w:t>
      </w:r>
      <w:r w:rsidRPr="00F679DE">
        <w:rPr>
          <w:rFonts w:ascii="Times New Roman" w:hAnsi="Times New Roman"/>
          <w:i/>
          <w:sz w:val="26"/>
          <w:szCs w:val="26"/>
        </w:rPr>
        <w:t>UnableToConnect</w:t>
      </w:r>
      <w:r w:rsidR="008B4B8D" w:rsidRPr="00F679DE">
        <w:rPr>
          <w:rFonts w:ascii="Times New Roman" w:hAnsi="Times New Roman"/>
          <w:i/>
          <w:sz w:val="26"/>
          <w:szCs w:val="26"/>
        </w:rPr>
        <w:t>)</w:t>
      </w:r>
      <w:r w:rsidRPr="00F679DE">
        <w:rPr>
          <w:rFonts w:ascii="Times New Roman" w:hAnsi="Times New Roman"/>
          <w:i/>
          <w:sz w:val="26"/>
          <w:szCs w:val="26"/>
        </w:rPr>
        <w:t>.</w:t>
      </w:r>
    </w:p>
    <w:p w14:paraId="6DE48464" w14:textId="2D9F6480" w:rsidR="004345B0" w:rsidRDefault="004345B0" w:rsidP="004345B0">
      <w:pPr>
        <w:pStyle w:val="ListParagraph"/>
        <w:numPr>
          <w:ilvl w:val="0"/>
          <w:numId w:val="8"/>
        </w:numPr>
        <w:spacing w:line="360" w:lineRule="auto"/>
        <w:jc w:val="both"/>
        <w:rPr>
          <w:rFonts w:ascii="Times New Roman" w:hAnsi="Times New Roman"/>
          <w:sz w:val="26"/>
          <w:szCs w:val="26"/>
        </w:rPr>
      </w:pPr>
      <w:r>
        <w:rPr>
          <w:rFonts w:ascii="Times New Roman" w:hAnsi="Times New Roman"/>
          <w:sz w:val="26"/>
          <w:szCs w:val="26"/>
        </w:rPr>
        <w:t xml:space="preserve">Việc cập nhật các thông số x, y và z được thực hiện qua hàm </w:t>
      </w:r>
      <w:r w:rsidRPr="004345B0">
        <w:rPr>
          <w:rFonts w:ascii="Times New Roman" w:hAnsi="Times New Roman"/>
          <w:i/>
          <w:sz w:val="26"/>
          <w:szCs w:val="26"/>
        </w:rPr>
        <w:t>updateControl</w:t>
      </w:r>
      <w:r>
        <w:rPr>
          <w:rFonts w:ascii="Times New Roman" w:hAnsi="Times New Roman"/>
          <w:i/>
          <w:sz w:val="26"/>
          <w:szCs w:val="26"/>
        </w:rPr>
        <w:t>()</w:t>
      </w:r>
      <w:r>
        <w:rPr>
          <w:rFonts w:ascii="Times New Roman" w:hAnsi="Times New Roman"/>
          <w:sz w:val="26"/>
          <w:szCs w:val="26"/>
        </w:rPr>
        <w:t>. Hàm này sẽ so sánh giá trị được đưa ra bởi client so với giá trị được nhóm mặc định trước để đưa ra con số phù hợp. Giá trị của x và y sẽ nằm trong khoảng (-99 -&gt; 100). Giá trị z nằm trong khoảng (0-&gt;100).</w:t>
      </w:r>
    </w:p>
    <w:p w14:paraId="78C37780" w14:textId="148113C6" w:rsidR="0084251D" w:rsidRPr="0084251D" w:rsidRDefault="0084251D" w:rsidP="0084251D">
      <w:pPr>
        <w:pStyle w:val="ListParagraph"/>
        <w:numPr>
          <w:ilvl w:val="0"/>
          <w:numId w:val="8"/>
        </w:numPr>
        <w:spacing w:line="360" w:lineRule="auto"/>
        <w:jc w:val="both"/>
        <w:rPr>
          <w:rFonts w:ascii="Times New Roman" w:hAnsi="Times New Roman"/>
          <w:i/>
          <w:sz w:val="26"/>
          <w:szCs w:val="26"/>
        </w:rPr>
      </w:pPr>
      <w:r>
        <w:rPr>
          <w:rFonts w:ascii="Times New Roman" w:hAnsi="Times New Roman"/>
          <w:sz w:val="26"/>
          <w:szCs w:val="26"/>
        </w:rPr>
        <w:t xml:space="preserve">Việc đưa bản đồ vào App Android được thực hiện qua hàm </w:t>
      </w:r>
      <w:r w:rsidRPr="0084251D">
        <w:rPr>
          <w:rFonts w:ascii="Times New Roman" w:hAnsi="Times New Roman"/>
          <w:i/>
          <w:sz w:val="26"/>
          <w:szCs w:val="26"/>
        </w:rPr>
        <w:t>onMapReady()</w:t>
      </w:r>
      <w:r w:rsidRPr="0084251D">
        <w:rPr>
          <w:rFonts w:ascii="Times New Roman" w:hAnsi="Times New Roman"/>
          <w:sz w:val="26"/>
          <w:szCs w:val="26"/>
        </w:rPr>
        <w:t>.</w:t>
      </w:r>
      <w:r>
        <w:rPr>
          <w:rFonts w:ascii="Times New Roman" w:hAnsi="Times New Roman"/>
          <w:sz w:val="26"/>
          <w:szCs w:val="26"/>
        </w:rPr>
        <w:t xml:space="preserve"> Nhờ được mở GPS ngay khi chuyển sang chế độ auto mà trên bản đồ sẽ </w:t>
      </w:r>
      <w:r w:rsidR="00F46182">
        <w:rPr>
          <w:rFonts w:ascii="Times New Roman" w:hAnsi="Times New Roman"/>
          <w:sz w:val="26"/>
          <w:szCs w:val="26"/>
        </w:rPr>
        <w:t xml:space="preserve">thẻ </w:t>
      </w:r>
      <w:r>
        <w:rPr>
          <w:rFonts w:ascii="Times New Roman" w:hAnsi="Times New Roman"/>
          <w:sz w:val="26"/>
          <w:szCs w:val="26"/>
        </w:rPr>
        <w:t xml:space="preserve">hiện ngay </w:t>
      </w:r>
      <w:r w:rsidR="00F46182">
        <w:rPr>
          <w:rFonts w:ascii="Times New Roman" w:hAnsi="Times New Roman"/>
          <w:sz w:val="26"/>
          <w:szCs w:val="26"/>
        </w:rPr>
        <w:t>vị trí hiện tại của máy bay.</w:t>
      </w:r>
      <w:r>
        <w:rPr>
          <w:rFonts w:ascii="Times New Roman" w:hAnsi="Times New Roman"/>
          <w:sz w:val="26"/>
          <w:szCs w:val="26"/>
        </w:rPr>
        <w:t xml:space="preserve"> </w:t>
      </w:r>
    </w:p>
    <w:p w14:paraId="2780DDEF" w14:textId="58B22422" w:rsidR="00206383" w:rsidRPr="009A5701" w:rsidRDefault="00EE493B" w:rsidP="00505860">
      <w:pPr>
        <w:pStyle w:val="Heading2"/>
        <w:spacing w:line="360" w:lineRule="auto"/>
        <w:jc w:val="both"/>
        <w:rPr>
          <w:rFonts w:ascii="Times New Roman" w:hAnsi="Times New Roman" w:cs="Times New Roman"/>
          <w:b/>
          <w:color w:val="auto"/>
        </w:rPr>
      </w:pPr>
      <w:bookmarkStart w:id="542" w:name="_Toc473484151"/>
      <w:bookmarkStart w:id="543" w:name="_Toc473484296"/>
      <w:bookmarkStart w:id="544" w:name="_Toc474362525"/>
      <w:bookmarkStart w:id="545" w:name="_Toc474362670"/>
      <w:r w:rsidRPr="009A5701">
        <w:rPr>
          <w:rFonts w:ascii="Times New Roman" w:hAnsi="Times New Roman" w:cs="Times New Roman"/>
          <w:b/>
          <w:color w:val="auto"/>
        </w:rPr>
        <w:t>3</w:t>
      </w:r>
      <w:r w:rsidR="00A011EF" w:rsidRPr="009A5701">
        <w:rPr>
          <w:rFonts w:ascii="Times New Roman" w:hAnsi="Times New Roman" w:cs="Times New Roman"/>
          <w:b/>
          <w:color w:val="auto"/>
        </w:rPr>
        <w:t>.5</w:t>
      </w:r>
      <w:r w:rsidR="00CF1B6A" w:rsidRPr="009A5701">
        <w:rPr>
          <w:rFonts w:ascii="Times New Roman" w:hAnsi="Times New Roman" w:cs="Times New Roman"/>
          <w:b/>
          <w:color w:val="auto"/>
        </w:rPr>
        <w:t xml:space="preserve"> Hiện thực trên </w:t>
      </w:r>
      <w:r w:rsidR="00D2627C" w:rsidRPr="009A5701">
        <w:rPr>
          <w:rFonts w:ascii="Times New Roman" w:hAnsi="Times New Roman" w:cs="Times New Roman"/>
          <w:b/>
          <w:color w:val="auto"/>
        </w:rPr>
        <w:t>Board Tiva</w:t>
      </w:r>
      <w:r w:rsidR="00896561" w:rsidRPr="009A5701">
        <w:rPr>
          <w:rFonts w:ascii="Times New Roman" w:hAnsi="Times New Roman" w:cs="Times New Roman"/>
          <w:b/>
          <w:color w:val="auto"/>
        </w:rPr>
        <w:t xml:space="preserve"> và mô hình </w:t>
      </w:r>
      <w:r w:rsidR="00E50E57" w:rsidRPr="009A5701">
        <w:rPr>
          <w:rFonts w:ascii="Times New Roman" w:hAnsi="Times New Roman" w:cs="Times New Roman"/>
          <w:b/>
          <w:color w:val="auto"/>
        </w:rPr>
        <w:t>Quadcopter</w:t>
      </w:r>
      <w:bookmarkEnd w:id="542"/>
      <w:bookmarkEnd w:id="543"/>
      <w:bookmarkEnd w:id="544"/>
      <w:bookmarkEnd w:id="545"/>
    </w:p>
    <w:p w14:paraId="15CEDF6F" w14:textId="736A51EC" w:rsidR="003C18F9" w:rsidRPr="009A5701" w:rsidRDefault="003C18F9" w:rsidP="00FD29AB">
      <w:pPr>
        <w:pStyle w:val="Heading3"/>
        <w:numPr>
          <w:ilvl w:val="2"/>
          <w:numId w:val="38"/>
        </w:numPr>
        <w:spacing w:line="360" w:lineRule="auto"/>
        <w:jc w:val="both"/>
        <w:rPr>
          <w:rFonts w:ascii="Times New Roman" w:hAnsi="Times New Roman" w:cs="Times New Roman"/>
          <w:b/>
          <w:color w:val="auto"/>
          <w:sz w:val="26"/>
          <w:szCs w:val="26"/>
        </w:rPr>
      </w:pPr>
      <w:bookmarkStart w:id="546" w:name="_Toc473484152"/>
      <w:bookmarkStart w:id="547" w:name="_Toc473484297"/>
      <w:bookmarkStart w:id="548" w:name="_Toc474362526"/>
      <w:bookmarkStart w:id="549" w:name="_Toc474362671"/>
      <w:r w:rsidRPr="009A5701">
        <w:rPr>
          <w:rFonts w:ascii="Times New Roman" w:hAnsi="Times New Roman" w:cs="Times New Roman"/>
          <w:b/>
          <w:color w:val="auto"/>
          <w:sz w:val="26"/>
          <w:szCs w:val="26"/>
        </w:rPr>
        <w:t xml:space="preserve">Giao tiếp giữa </w:t>
      </w:r>
      <w:r w:rsidR="005C0448" w:rsidRPr="009A5701">
        <w:rPr>
          <w:rFonts w:ascii="Times New Roman" w:hAnsi="Times New Roman" w:cs="Times New Roman"/>
          <w:b/>
          <w:color w:val="auto"/>
          <w:sz w:val="26"/>
          <w:szCs w:val="26"/>
        </w:rPr>
        <w:t>RASPI</w:t>
      </w:r>
      <w:r w:rsidRPr="009A5701">
        <w:rPr>
          <w:rFonts w:ascii="Times New Roman" w:hAnsi="Times New Roman" w:cs="Times New Roman"/>
          <w:b/>
          <w:color w:val="auto"/>
          <w:sz w:val="26"/>
          <w:szCs w:val="26"/>
        </w:rPr>
        <w:t xml:space="preserve"> và Board Tiva</w:t>
      </w:r>
      <w:bookmarkEnd w:id="546"/>
      <w:bookmarkEnd w:id="547"/>
      <w:bookmarkEnd w:id="548"/>
      <w:bookmarkEnd w:id="549"/>
    </w:p>
    <w:p w14:paraId="083D0E37" w14:textId="2D79A010" w:rsidR="00783FA9" w:rsidRPr="00F679DE" w:rsidRDefault="00D12EF9" w:rsidP="00F679DE">
      <w:pPr>
        <w:pStyle w:val="ListParagraph"/>
        <w:numPr>
          <w:ilvl w:val="0"/>
          <w:numId w:val="8"/>
        </w:numPr>
        <w:spacing w:after="200" w:line="360" w:lineRule="auto"/>
        <w:jc w:val="both"/>
        <w:rPr>
          <w:rFonts w:ascii="Times New Roman" w:hAnsi="Times New Roman"/>
          <w:sz w:val="26"/>
          <w:szCs w:val="26"/>
        </w:rPr>
      </w:pPr>
      <w:r w:rsidRPr="00F679DE">
        <w:rPr>
          <w:rFonts w:ascii="Times New Roman" w:hAnsi="Times New Roman"/>
          <w:sz w:val="26"/>
          <w:szCs w:val="26"/>
        </w:rPr>
        <w:t xml:space="preserve">Do phạm vi đề tài là máy bay có thể bay auto đến một điểm chọn trước trên bản đồ nên yêu cầu khoảng cách giữa server và máy bay là lớn. Nếu chỉ đơn thuẩn sử dụng giao thức SPI thì không được. Để giảm tải cho máy bay và tiện lợi cho quá trình di chuyển, </w:t>
      </w:r>
      <w:r w:rsidR="00023779" w:rsidRPr="00F679DE">
        <w:rPr>
          <w:rFonts w:ascii="Times New Roman" w:hAnsi="Times New Roman"/>
          <w:sz w:val="26"/>
          <w:szCs w:val="26"/>
        </w:rPr>
        <w:t>RASPI</w:t>
      </w:r>
      <w:r w:rsidRPr="00F679DE">
        <w:rPr>
          <w:rFonts w:ascii="Times New Roman" w:hAnsi="Times New Roman"/>
          <w:sz w:val="26"/>
          <w:szCs w:val="26"/>
        </w:rPr>
        <w:t xml:space="preserve"> sẽ được đặt cố định</w:t>
      </w:r>
      <w:r w:rsidR="00023779" w:rsidRPr="00F679DE">
        <w:rPr>
          <w:rFonts w:ascii="Times New Roman" w:hAnsi="Times New Roman"/>
          <w:sz w:val="26"/>
          <w:szCs w:val="26"/>
        </w:rPr>
        <w:t>,</w:t>
      </w:r>
      <w:r w:rsidRPr="00F679DE">
        <w:rPr>
          <w:rFonts w:ascii="Times New Roman" w:hAnsi="Times New Roman"/>
          <w:sz w:val="26"/>
          <w:szCs w:val="26"/>
        </w:rPr>
        <w:t xml:space="preserve"> còn sensor GPS sẽ được gắn trên thân máy bay cùng với board Tiva. Điều đó đồng nghĩa với việc sử dụng 1 board trung gian truyền và nhận dữ liệu giữa server và Tiva khi ở khoảng cách xa. </w:t>
      </w:r>
    </w:p>
    <w:p w14:paraId="62321BF1" w14:textId="5BE8A15F" w:rsidR="00D12EF9" w:rsidRPr="00F679DE" w:rsidRDefault="00D12EF9" w:rsidP="00F679DE">
      <w:pPr>
        <w:pStyle w:val="ListParagraph"/>
        <w:numPr>
          <w:ilvl w:val="0"/>
          <w:numId w:val="8"/>
        </w:numPr>
        <w:spacing w:after="200" w:line="360" w:lineRule="auto"/>
        <w:jc w:val="both"/>
        <w:rPr>
          <w:rFonts w:ascii="Times New Roman" w:eastAsiaTheme="majorEastAsia" w:hAnsi="Times New Roman"/>
          <w:sz w:val="26"/>
          <w:szCs w:val="26"/>
        </w:rPr>
      </w:pPr>
      <w:r w:rsidRPr="00F679DE">
        <w:rPr>
          <w:rFonts w:ascii="Times New Roman" w:hAnsi="Times New Roman"/>
          <w:sz w:val="26"/>
          <w:szCs w:val="26"/>
        </w:rPr>
        <w:t xml:space="preserve">Qua tìm hiểu và có sự cố vấn của giảng viên hướng dẫn, nhóm thực hiện đã quyết định sử dụng module RF nRF24L01. </w:t>
      </w:r>
    </w:p>
    <w:p w14:paraId="7EEA12F9" w14:textId="50B3A61C" w:rsidR="00C712B6" w:rsidRPr="009A5701" w:rsidRDefault="00C250D2" w:rsidP="000928EE">
      <w:pPr>
        <w:spacing w:line="360" w:lineRule="auto"/>
        <w:jc w:val="center"/>
        <w:rPr>
          <w:rFonts w:ascii="Times New Roman" w:hAnsi="Times New Roman"/>
        </w:rPr>
      </w:pPr>
      <w:r>
        <w:rPr>
          <w:rFonts w:ascii="Times New Roman" w:hAnsi="Times New Roman"/>
          <w:noProof/>
        </w:rPr>
        <w:lastRenderedPageBreak/>
        <w:drawing>
          <wp:inline distT="0" distB="0" distL="0" distR="0" wp14:anchorId="34A6BF0C" wp14:editId="62469199">
            <wp:extent cx="4090162" cy="16383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va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2056" cy="1651075"/>
                    </a:xfrm>
                    <a:prstGeom prst="rect">
                      <a:avLst/>
                    </a:prstGeom>
                  </pic:spPr>
                </pic:pic>
              </a:graphicData>
            </a:graphic>
          </wp:inline>
        </w:drawing>
      </w:r>
    </w:p>
    <w:p w14:paraId="7280A1DA" w14:textId="6D4A871C" w:rsidR="000928EE" w:rsidRPr="00186BEA" w:rsidRDefault="00F46182" w:rsidP="00186BEA">
      <w:pPr>
        <w:pStyle w:val="Heading1"/>
        <w:spacing w:line="360" w:lineRule="auto"/>
        <w:jc w:val="center"/>
        <w:rPr>
          <w:rFonts w:ascii="Times New Roman" w:hAnsi="Times New Roman" w:cs="Times New Roman"/>
          <w:color w:val="auto"/>
          <w:sz w:val="26"/>
          <w:szCs w:val="26"/>
        </w:rPr>
      </w:pPr>
      <w:bookmarkStart w:id="550" w:name="_Toc473481468"/>
      <w:bookmarkStart w:id="551" w:name="_Toc473481705"/>
      <w:bookmarkStart w:id="552" w:name="_Toc473482223"/>
      <w:bookmarkStart w:id="553" w:name="_Toc473484298"/>
      <w:bookmarkStart w:id="554" w:name="_Toc473484449"/>
      <w:bookmarkStart w:id="555" w:name="_Toc474362527"/>
      <w:bookmarkStart w:id="556" w:name="_Toc474362672"/>
      <w:r>
        <w:rPr>
          <w:rFonts w:ascii="Times New Roman" w:hAnsi="Times New Roman" w:cs="Times New Roman"/>
          <w:color w:val="auto"/>
          <w:sz w:val="26"/>
          <w:szCs w:val="26"/>
        </w:rPr>
        <w:t>Hình 3.9</w:t>
      </w:r>
      <w:r w:rsidR="00C712B6" w:rsidRPr="00186BEA">
        <w:rPr>
          <w:rFonts w:ascii="Times New Roman" w:hAnsi="Times New Roman" w:cs="Times New Roman"/>
          <w:color w:val="auto"/>
          <w:sz w:val="26"/>
          <w:szCs w:val="26"/>
        </w:rPr>
        <w:t xml:space="preserve"> Mô hình tổng quát phần cứng</w:t>
      </w:r>
      <w:r w:rsidR="00372245" w:rsidRPr="00186BEA">
        <w:rPr>
          <w:rFonts w:ascii="Times New Roman" w:hAnsi="Times New Roman" w:cs="Times New Roman"/>
          <w:color w:val="auto"/>
          <w:sz w:val="26"/>
          <w:szCs w:val="26"/>
        </w:rPr>
        <w:t xml:space="preserve"> của máy bay</w:t>
      </w:r>
      <w:bookmarkEnd w:id="550"/>
      <w:bookmarkEnd w:id="551"/>
      <w:bookmarkEnd w:id="552"/>
      <w:bookmarkEnd w:id="553"/>
      <w:bookmarkEnd w:id="554"/>
      <w:bookmarkEnd w:id="555"/>
      <w:bookmarkEnd w:id="556"/>
    </w:p>
    <w:p w14:paraId="17C4F492" w14:textId="2C572BDA" w:rsidR="000928EE" w:rsidRPr="00F679DE" w:rsidRDefault="000928EE" w:rsidP="00186BEA">
      <w:pPr>
        <w:pStyle w:val="ListParagraph"/>
        <w:numPr>
          <w:ilvl w:val="0"/>
          <w:numId w:val="8"/>
        </w:numPr>
        <w:spacing w:line="360" w:lineRule="auto"/>
        <w:jc w:val="both"/>
        <w:rPr>
          <w:rFonts w:ascii="Times New Roman" w:hAnsi="Times New Roman"/>
        </w:rPr>
      </w:pPr>
      <w:r w:rsidRPr="00F679DE">
        <w:rPr>
          <w:rFonts w:ascii="Times New Roman" w:hAnsi="Times New Roman"/>
          <w:sz w:val="26"/>
          <w:szCs w:val="26"/>
        </w:rPr>
        <w:t>Khi đó, RASPI và Tiva đều đóng vai trò là SPI master. Sau khi nhận request data từ client thì server sẽ</w:t>
      </w:r>
      <w:r w:rsidR="00F679DE">
        <w:rPr>
          <w:rFonts w:ascii="Times New Roman" w:hAnsi="Times New Roman"/>
          <w:sz w:val="26"/>
          <w:szCs w:val="26"/>
        </w:rPr>
        <w:t xml:space="preserve"> parse và đóng gói data theo </w:t>
      </w:r>
      <w:r w:rsidRPr="00F679DE">
        <w:rPr>
          <w:rFonts w:ascii="Times New Roman" w:hAnsi="Times New Roman"/>
          <w:sz w:val="26"/>
          <w:szCs w:val="26"/>
        </w:rPr>
        <w:t>format là 14 byte hoặc 10 bytes (tùy thuộc vào từng loại request).</w:t>
      </w:r>
    </w:p>
    <w:p w14:paraId="7A728E2B" w14:textId="7954E3AB" w:rsidR="000928EE" w:rsidRPr="00F679DE" w:rsidRDefault="00BB245D" w:rsidP="00186BEA">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t>Ở mô hình tổng quát trên</w:t>
      </w:r>
      <w:r w:rsidR="000261E0" w:rsidRPr="00F679DE">
        <w:rPr>
          <w:rFonts w:ascii="Times New Roman" w:hAnsi="Times New Roman"/>
          <w:sz w:val="26"/>
          <w:szCs w:val="26"/>
        </w:rPr>
        <w:t>,</w:t>
      </w:r>
      <w:r w:rsidRPr="00F679DE">
        <w:rPr>
          <w:rFonts w:ascii="Times New Roman" w:hAnsi="Times New Roman"/>
          <w:sz w:val="26"/>
          <w:szCs w:val="26"/>
        </w:rPr>
        <w:t xml:space="preserve"> việc không có board RASPI trên máy bay giúp năng lượng được tiếp kiệm hơn nên máy bay có thể bay được lâu hơn. Hơn nữa</w:t>
      </w:r>
      <w:r w:rsidR="000261E0" w:rsidRPr="00F679DE">
        <w:rPr>
          <w:rFonts w:ascii="Times New Roman" w:hAnsi="Times New Roman"/>
          <w:sz w:val="26"/>
          <w:szCs w:val="26"/>
        </w:rPr>
        <w:t>,</w:t>
      </w:r>
      <w:r w:rsidRPr="00F679DE">
        <w:rPr>
          <w:rFonts w:ascii="Times New Roman" w:hAnsi="Times New Roman"/>
          <w:sz w:val="26"/>
          <w:szCs w:val="26"/>
        </w:rPr>
        <w:t xml:space="preserve"> việc cố định sóng wifi sẽ giúp cho các thiết bị smartphone điều khiển máy bay có được lượng sóng luôn ở mức cao và sẽ tránh được việc mất dữ liệu điều khiển.</w:t>
      </w:r>
    </w:p>
    <w:p w14:paraId="095A929C" w14:textId="77777777" w:rsidR="00346958" w:rsidRDefault="00BB245D" w:rsidP="00F679DE">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t>Trong mô trình trên</w:t>
      </w:r>
      <w:r w:rsidR="000261E0" w:rsidRPr="00F679DE">
        <w:rPr>
          <w:rFonts w:ascii="Times New Roman" w:hAnsi="Times New Roman"/>
          <w:sz w:val="26"/>
          <w:szCs w:val="26"/>
        </w:rPr>
        <w:t>, kit t</w:t>
      </w:r>
      <w:r w:rsidRPr="00F679DE">
        <w:rPr>
          <w:rFonts w:ascii="Times New Roman" w:hAnsi="Times New Roman"/>
          <w:sz w:val="26"/>
          <w:szCs w:val="26"/>
        </w:rPr>
        <w:t>iva Launchpad được xem là đầu não</w:t>
      </w:r>
      <w:r w:rsidR="000261E0" w:rsidRPr="00F679DE">
        <w:rPr>
          <w:rFonts w:ascii="Times New Roman" w:hAnsi="Times New Roman"/>
          <w:sz w:val="26"/>
          <w:szCs w:val="26"/>
        </w:rPr>
        <w:t>,</w:t>
      </w:r>
      <w:r w:rsidRPr="00F679DE">
        <w:rPr>
          <w:rFonts w:ascii="Times New Roman" w:hAnsi="Times New Roman"/>
          <w:sz w:val="26"/>
          <w:szCs w:val="26"/>
        </w:rPr>
        <w:t xml:space="preserve"> bởi vì nó đảm nhận việc xử lý giải thuật PID và nhận tín hiệu đầu vào là cảm biến gyro và accelometer MPU6050. Khi có được tín hiệu về các góc nghiêng và con quay hồi chuyển</w:t>
      </w:r>
      <w:r w:rsidR="000261E0" w:rsidRPr="00F679DE">
        <w:rPr>
          <w:rFonts w:ascii="Times New Roman" w:hAnsi="Times New Roman"/>
          <w:sz w:val="26"/>
          <w:szCs w:val="26"/>
        </w:rPr>
        <w:t>, kit tiva sẽ</w:t>
      </w:r>
      <w:r w:rsidRPr="00F679DE">
        <w:rPr>
          <w:rFonts w:ascii="Times New Roman" w:hAnsi="Times New Roman"/>
          <w:sz w:val="26"/>
          <w:szCs w:val="26"/>
        </w:rPr>
        <w:t xml:space="preserve"> tính toán số liệu cho giải thuật PID</w:t>
      </w:r>
      <w:r w:rsidR="000261E0" w:rsidRPr="00F679DE">
        <w:rPr>
          <w:rFonts w:ascii="Times New Roman" w:hAnsi="Times New Roman"/>
          <w:sz w:val="26"/>
          <w:szCs w:val="26"/>
        </w:rPr>
        <w:t>,</w:t>
      </w:r>
      <w:r w:rsidRPr="00F679DE">
        <w:rPr>
          <w:rFonts w:ascii="Times New Roman" w:hAnsi="Times New Roman"/>
          <w:sz w:val="26"/>
          <w:szCs w:val="26"/>
        </w:rPr>
        <w:t xml:space="preserve"> điều chỉnh các motor để giữ cân bằng </w:t>
      </w:r>
      <w:r w:rsidR="000261E0" w:rsidRPr="00F679DE">
        <w:rPr>
          <w:rFonts w:ascii="Times New Roman" w:hAnsi="Times New Roman"/>
          <w:sz w:val="26"/>
          <w:szCs w:val="26"/>
        </w:rPr>
        <w:t xml:space="preserve">cho máy bay. </w:t>
      </w:r>
    </w:p>
    <w:p w14:paraId="1D9246DF" w14:textId="72B71DEC" w:rsidR="0003415F" w:rsidRPr="00F679DE" w:rsidRDefault="000261E0" w:rsidP="00F679DE">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t>Việc kết nối giữa k</w:t>
      </w:r>
      <w:r w:rsidR="00BB245D" w:rsidRPr="00F679DE">
        <w:rPr>
          <w:rFonts w:ascii="Times New Roman" w:hAnsi="Times New Roman"/>
          <w:sz w:val="26"/>
          <w:szCs w:val="26"/>
        </w:rPr>
        <w:t>it tiva Launchpad với sensor MPU 6050 được thực hiện qua giao thức I2C. Kết nối này quan trọng hơn cả vì chỉ cần có sai sót về phần cứng làm cho việc kết nối dẫn đến việc máy bay không giữ được cân bằng và có thể rơi ngay lập tức.</w:t>
      </w:r>
    </w:p>
    <w:p w14:paraId="0917E33B" w14:textId="2E2C4583" w:rsidR="00BB245D" w:rsidRPr="00F679DE" w:rsidRDefault="00D83A6A" w:rsidP="00F679DE">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t>Ở chế độ tự độ</w:t>
      </w:r>
      <w:r w:rsidR="00F679DE">
        <w:rPr>
          <w:rFonts w:ascii="Times New Roman" w:hAnsi="Times New Roman"/>
          <w:sz w:val="26"/>
          <w:szCs w:val="26"/>
        </w:rPr>
        <w:t xml:space="preserve">ng, </w:t>
      </w:r>
      <w:r w:rsidRPr="00F679DE">
        <w:rPr>
          <w:rFonts w:ascii="Times New Roman" w:hAnsi="Times New Roman"/>
          <w:sz w:val="26"/>
          <w:szCs w:val="26"/>
        </w:rPr>
        <w:t>module GPS và nRF24</w:t>
      </w:r>
      <w:r w:rsidR="00C250D2">
        <w:rPr>
          <w:rFonts w:ascii="Times New Roman" w:hAnsi="Times New Roman"/>
          <w:sz w:val="26"/>
          <w:szCs w:val="26"/>
        </w:rPr>
        <w:t>L</w:t>
      </w:r>
      <w:r w:rsidRPr="00F679DE">
        <w:rPr>
          <w:rFonts w:ascii="Times New Roman" w:hAnsi="Times New Roman"/>
          <w:sz w:val="26"/>
          <w:szCs w:val="26"/>
        </w:rPr>
        <w:t>01 có vai trò vô cùng quan trọng. Khi có dữ liệu từ module GPS NEO-6M</w:t>
      </w:r>
      <w:r w:rsidR="0003415F" w:rsidRPr="00F679DE">
        <w:rPr>
          <w:rFonts w:ascii="Times New Roman" w:hAnsi="Times New Roman"/>
          <w:sz w:val="26"/>
          <w:szCs w:val="26"/>
        </w:rPr>
        <w:t xml:space="preserve">, </w:t>
      </w:r>
      <w:r w:rsidRPr="00F679DE">
        <w:rPr>
          <w:rFonts w:ascii="Times New Roman" w:hAnsi="Times New Roman"/>
          <w:sz w:val="26"/>
          <w:szCs w:val="26"/>
        </w:rPr>
        <w:t>tiva sẽ xử lý và gửi tín hiệu</w:t>
      </w:r>
      <w:r w:rsidR="000261E0" w:rsidRPr="00F679DE">
        <w:rPr>
          <w:rFonts w:ascii="Times New Roman" w:hAnsi="Times New Roman"/>
          <w:sz w:val="26"/>
          <w:szCs w:val="26"/>
        </w:rPr>
        <w:t xml:space="preserve"> qua module nRF24L01 cho server</w:t>
      </w:r>
      <w:r w:rsidRPr="00F679DE">
        <w:rPr>
          <w:rFonts w:ascii="Times New Roman" w:hAnsi="Times New Roman"/>
          <w:sz w:val="26"/>
          <w:szCs w:val="26"/>
        </w:rPr>
        <w:t xml:space="preserve">. </w:t>
      </w:r>
      <w:r w:rsidR="0003415F" w:rsidRPr="00F679DE">
        <w:rPr>
          <w:rFonts w:ascii="Times New Roman" w:hAnsi="Times New Roman"/>
          <w:sz w:val="26"/>
          <w:szCs w:val="26"/>
        </w:rPr>
        <w:t>Cũng thông qua module nRF24L01, s</w:t>
      </w:r>
      <w:r w:rsidRPr="00F679DE">
        <w:rPr>
          <w:rFonts w:ascii="Times New Roman" w:hAnsi="Times New Roman"/>
          <w:sz w:val="26"/>
          <w:szCs w:val="26"/>
        </w:rPr>
        <w:t>erver sẽ nhận tín hiệu và gửi các tín hiệu từ người dùng sử dụng smart phone cho tiva. Có thể thấy các module có vai trò quan trọng như nhau và không thể tách rời.</w:t>
      </w:r>
    </w:p>
    <w:p w14:paraId="7D630C33" w14:textId="2DE167D3" w:rsidR="00D83A6A" w:rsidRPr="00F679DE" w:rsidRDefault="00D83A6A" w:rsidP="00F679DE">
      <w:pPr>
        <w:pStyle w:val="ListParagraph"/>
        <w:numPr>
          <w:ilvl w:val="0"/>
          <w:numId w:val="8"/>
        </w:numPr>
        <w:spacing w:line="360" w:lineRule="auto"/>
        <w:jc w:val="both"/>
        <w:rPr>
          <w:rFonts w:ascii="Times New Roman" w:hAnsi="Times New Roman"/>
          <w:sz w:val="26"/>
          <w:szCs w:val="26"/>
        </w:rPr>
      </w:pPr>
      <w:r w:rsidRPr="00F679DE">
        <w:rPr>
          <w:rFonts w:ascii="Times New Roman" w:hAnsi="Times New Roman"/>
          <w:sz w:val="26"/>
          <w:szCs w:val="26"/>
        </w:rPr>
        <w:lastRenderedPageBreak/>
        <w:t>Trên máy bay còn có các board mạch chủ và các mạch nguồn nuôi. Board mạ</w:t>
      </w:r>
      <w:r w:rsidR="0003415F" w:rsidRPr="00F679DE">
        <w:rPr>
          <w:rFonts w:ascii="Times New Roman" w:hAnsi="Times New Roman"/>
          <w:sz w:val="26"/>
          <w:szCs w:val="26"/>
        </w:rPr>
        <w:t xml:space="preserve">ch chủ có vai trò điều khiển, </w:t>
      </w:r>
      <w:r w:rsidRPr="00F679DE">
        <w:rPr>
          <w:rFonts w:ascii="Times New Roman" w:hAnsi="Times New Roman"/>
          <w:sz w:val="26"/>
          <w:szCs w:val="26"/>
        </w:rPr>
        <w:t xml:space="preserve">kết nối tất cả các module và cấp tín </w:t>
      </w:r>
      <w:r w:rsidR="0003415F" w:rsidRPr="00F679DE">
        <w:rPr>
          <w:rFonts w:ascii="Times New Roman" w:hAnsi="Times New Roman"/>
          <w:sz w:val="26"/>
          <w:szCs w:val="26"/>
        </w:rPr>
        <w:t>hiệu</w:t>
      </w:r>
      <w:r w:rsidRPr="00F679DE">
        <w:rPr>
          <w:rFonts w:ascii="Times New Roman" w:hAnsi="Times New Roman"/>
          <w:sz w:val="26"/>
          <w:szCs w:val="26"/>
        </w:rPr>
        <w:t xml:space="preserve"> cho các ESC để điều khiển các motor. Các mạch nguồn được thiết kế có thể chịu được áp lớn lên tới 30V</w:t>
      </w:r>
      <w:r w:rsidR="0003415F" w:rsidRPr="00F679DE">
        <w:rPr>
          <w:rFonts w:ascii="Times New Roman" w:hAnsi="Times New Roman"/>
          <w:sz w:val="26"/>
          <w:szCs w:val="26"/>
        </w:rPr>
        <w:t>,</w:t>
      </w:r>
      <w:r w:rsidRPr="00F679DE">
        <w:rPr>
          <w:rFonts w:ascii="Times New Roman" w:hAnsi="Times New Roman"/>
          <w:sz w:val="26"/>
          <w:szCs w:val="26"/>
        </w:rPr>
        <w:t xml:space="preserve"> điều này giúp cho nguồn nuôi board phong phú và dễ dàng hơn cho việc lựa pin cho máy bay. Trên board</w:t>
      </w:r>
      <w:r w:rsidR="0003415F" w:rsidRPr="00F679DE">
        <w:rPr>
          <w:rFonts w:ascii="Times New Roman" w:hAnsi="Times New Roman"/>
          <w:sz w:val="26"/>
          <w:szCs w:val="26"/>
        </w:rPr>
        <w:t>,</w:t>
      </w:r>
      <w:r w:rsidRPr="00F679DE">
        <w:rPr>
          <w:rFonts w:ascii="Times New Roman" w:hAnsi="Times New Roman"/>
          <w:sz w:val="26"/>
          <w:szCs w:val="26"/>
        </w:rPr>
        <w:t xml:space="preserve"> nguồn được thiết kế cho các cổng 5V và 3</w:t>
      </w:r>
      <w:r w:rsidR="0003415F" w:rsidRPr="00F679DE">
        <w:rPr>
          <w:rFonts w:ascii="Times New Roman" w:hAnsi="Times New Roman"/>
          <w:sz w:val="26"/>
          <w:szCs w:val="26"/>
        </w:rPr>
        <w:t>.3V</w:t>
      </w:r>
      <w:r w:rsidRPr="00F679DE">
        <w:rPr>
          <w:rFonts w:ascii="Times New Roman" w:hAnsi="Times New Roman"/>
          <w:sz w:val="26"/>
          <w:szCs w:val="26"/>
        </w:rPr>
        <w:t xml:space="preserve"> để </w:t>
      </w:r>
      <w:r w:rsidR="0003415F" w:rsidRPr="00F679DE">
        <w:rPr>
          <w:rFonts w:ascii="Times New Roman" w:hAnsi="Times New Roman"/>
          <w:sz w:val="26"/>
          <w:szCs w:val="26"/>
        </w:rPr>
        <w:t xml:space="preserve">có thể </w:t>
      </w:r>
      <w:r w:rsidRPr="00F679DE">
        <w:rPr>
          <w:rFonts w:ascii="Times New Roman" w:hAnsi="Times New Roman"/>
          <w:sz w:val="26"/>
          <w:szCs w:val="26"/>
        </w:rPr>
        <w:t>cung cấp</w:t>
      </w:r>
      <w:r w:rsidR="0003415F" w:rsidRPr="00F679DE">
        <w:rPr>
          <w:rFonts w:ascii="Times New Roman" w:hAnsi="Times New Roman"/>
          <w:sz w:val="26"/>
          <w:szCs w:val="26"/>
        </w:rPr>
        <w:t xml:space="preserve"> được</w:t>
      </w:r>
      <w:r w:rsidRPr="00F679DE">
        <w:rPr>
          <w:rFonts w:ascii="Times New Roman" w:hAnsi="Times New Roman"/>
          <w:sz w:val="26"/>
          <w:szCs w:val="26"/>
        </w:rPr>
        <w:t xml:space="preserve"> cho các thiết bị sử dụng nguồn 5V như GPS, board tiva và </w:t>
      </w:r>
      <w:r w:rsidR="0003415F" w:rsidRPr="00F679DE">
        <w:rPr>
          <w:rFonts w:ascii="Times New Roman" w:hAnsi="Times New Roman"/>
          <w:sz w:val="26"/>
          <w:szCs w:val="26"/>
        </w:rPr>
        <w:t xml:space="preserve">3.3V như </w:t>
      </w:r>
      <w:r w:rsidR="000261E0" w:rsidRPr="00F679DE">
        <w:rPr>
          <w:rFonts w:ascii="Times New Roman" w:hAnsi="Times New Roman"/>
          <w:sz w:val="26"/>
          <w:szCs w:val="26"/>
        </w:rPr>
        <w:t>nRF24L01…</w:t>
      </w:r>
    </w:p>
    <w:p w14:paraId="6D1A110C" w14:textId="715F0D1C" w:rsidR="004F54BF" w:rsidRPr="009A5701" w:rsidRDefault="000928EE" w:rsidP="004F664D">
      <w:pPr>
        <w:pStyle w:val="Heading3"/>
        <w:spacing w:line="360" w:lineRule="auto"/>
        <w:rPr>
          <w:rFonts w:ascii="Times New Roman" w:hAnsi="Times New Roman" w:cs="Times New Roman"/>
          <w:b/>
          <w:color w:val="auto"/>
          <w:sz w:val="26"/>
          <w:szCs w:val="26"/>
        </w:rPr>
      </w:pPr>
      <w:r>
        <w:rPr>
          <w:rFonts w:ascii="Times New Roman" w:eastAsia="Times New Roman" w:hAnsi="Times New Roman" w:cs="Times New Roman"/>
          <w:color w:val="auto"/>
          <w:szCs w:val="20"/>
        </w:rPr>
        <w:t xml:space="preserve">     </w:t>
      </w:r>
      <w:bookmarkStart w:id="557" w:name="_Toc473484154"/>
      <w:bookmarkStart w:id="558" w:name="_Toc473484299"/>
      <w:bookmarkStart w:id="559" w:name="_Toc474362528"/>
      <w:bookmarkStart w:id="560" w:name="_Toc474362673"/>
      <w:r w:rsidR="004273D2" w:rsidRPr="009A5701">
        <w:rPr>
          <w:rFonts w:ascii="Times New Roman" w:hAnsi="Times New Roman" w:cs="Times New Roman"/>
          <w:b/>
          <w:color w:val="auto"/>
          <w:sz w:val="26"/>
          <w:szCs w:val="26"/>
        </w:rPr>
        <w:t>3</w:t>
      </w:r>
      <w:r w:rsidR="00A011EF" w:rsidRPr="009A5701">
        <w:rPr>
          <w:rFonts w:ascii="Times New Roman" w:hAnsi="Times New Roman" w:cs="Times New Roman"/>
          <w:b/>
          <w:color w:val="auto"/>
          <w:sz w:val="26"/>
          <w:szCs w:val="26"/>
        </w:rPr>
        <w:t>.5</w:t>
      </w:r>
      <w:r w:rsidR="004B334D" w:rsidRPr="009A5701">
        <w:rPr>
          <w:rFonts w:ascii="Times New Roman" w:hAnsi="Times New Roman" w:cs="Times New Roman"/>
          <w:b/>
          <w:color w:val="auto"/>
          <w:sz w:val="26"/>
          <w:szCs w:val="26"/>
        </w:rPr>
        <w:t>.2 Các hàm xử lý chính</w:t>
      </w:r>
      <w:bookmarkEnd w:id="557"/>
      <w:bookmarkEnd w:id="558"/>
      <w:bookmarkEnd w:id="559"/>
      <w:bookmarkEnd w:id="560"/>
      <w:r w:rsidR="007348DF" w:rsidRPr="009A5701">
        <w:rPr>
          <w:rFonts w:ascii="Times New Roman" w:hAnsi="Times New Roman" w:cs="Times New Roman"/>
          <w:b/>
          <w:color w:val="auto"/>
          <w:sz w:val="26"/>
          <w:szCs w:val="26"/>
        </w:rPr>
        <w:t xml:space="preserve"> </w:t>
      </w:r>
    </w:p>
    <w:p w14:paraId="37450CDA" w14:textId="48CE3284" w:rsidR="00CD1954" w:rsidRPr="009A5701" w:rsidRDefault="00C250D2" w:rsidP="00F679DE">
      <w:pPr>
        <w:pStyle w:val="ListParagraph"/>
        <w:spacing w:after="200" w:line="360" w:lineRule="auto"/>
        <w:jc w:val="both"/>
        <w:rPr>
          <w:rStyle w:val="Heading1Char"/>
          <w:rFonts w:ascii="Times New Roman" w:hAnsi="Times New Roman" w:cs="Times New Roman"/>
          <w:color w:val="auto"/>
          <w:sz w:val="26"/>
          <w:szCs w:val="26"/>
        </w:rPr>
      </w:pPr>
      <w:r w:rsidRPr="00C250D2">
        <w:rPr>
          <w:rFonts w:ascii="Times New Roman" w:eastAsiaTheme="majorEastAsia" w:hAnsi="Times New Roman" w:cs="Times New Roman"/>
          <w:noProof/>
          <w:sz w:val="26"/>
          <w:szCs w:val="26"/>
        </w:rPr>
        <w:drawing>
          <wp:inline distT="0" distB="0" distL="0" distR="0" wp14:anchorId="2974D9A8" wp14:editId="6676CC12">
            <wp:extent cx="5191125" cy="4505325"/>
            <wp:effectExtent l="0" t="0" r="9525" b="9525"/>
            <wp:docPr id="32"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1125" cy="4505325"/>
                    </a:xfrm>
                    <a:prstGeom prst="rect">
                      <a:avLst/>
                    </a:prstGeom>
                    <a:noFill/>
                  </pic:spPr>
                </pic:pic>
              </a:graphicData>
            </a:graphic>
          </wp:inline>
        </w:drawing>
      </w:r>
    </w:p>
    <w:p w14:paraId="6F0AE3A7" w14:textId="0ABEEB98" w:rsidR="00CD1954" w:rsidRPr="009A5701" w:rsidRDefault="006409E4" w:rsidP="00CD1954">
      <w:pPr>
        <w:pStyle w:val="Heading1"/>
        <w:spacing w:line="360" w:lineRule="auto"/>
        <w:jc w:val="center"/>
        <w:rPr>
          <w:rFonts w:ascii="Times New Roman" w:hAnsi="Times New Roman" w:cs="Times New Roman"/>
        </w:rPr>
      </w:pPr>
      <w:bookmarkStart w:id="561" w:name="_Toc455101914"/>
      <w:bookmarkStart w:id="562" w:name="_Toc473481470"/>
      <w:bookmarkStart w:id="563" w:name="_Toc473481707"/>
      <w:bookmarkStart w:id="564" w:name="_Toc473482225"/>
      <w:bookmarkStart w:id="565" w:name="_Toc473484300"/>
      <w:bookmarkStart w:id="566" w:name="_Toc473484451"/>
      <w:bookmarkStart w:id="567" w:name="_Toc474362529"/>
      <w:bookmarkStart w:id="568" w:name="_Toc474362674"/>
      <w:r w:rsidRPr="009A5701">
        <w:rPr>
          <w:rStyle w:val="Heading1Char"/>
          <w:rFonts w:ascii="Times New Roman" w:hAnsi="Times New Roman" w:cs="Times New Roman"/>
          <w:color w:val="auto"/>
          <w:sz w:val="26"/>
          <w:szCs w:val="26"/>
        </w:rPr>
        <w:t xml:space="preserve">Hình </w:t>
      </w:r>
      <w:r w:rsidR="00F46182">
        <w:rPr>
          <w:rStyle w:val="Heading1Char"/>
          <w:rFonts w:ascii="Times New Roman" w:hAnsi="Times New Roman" w:cs="Times New Roman"/>
          <w:color w:val="auto"/>
          <w:sz w:val="26"/>
          <w:szCs w:val="26"/>
        </w:rPr>
        <w:t>3.10</w:t>
      </w:r>
      <w:r w:rsidR="004F664D" w:rsidRPr="009A5701">
        <w:rPr>
          <w:rStyle w:val="Heading1Char"/>
          <w:rFonts w:ascii="Times New Roman" w:hAnsi="Times New Roman" w:cs="Times New Roman"/>
          <w:color w:val="auto"/>
          <w:sz w:val="26"/>
          <w:szCs w:val="26"/>
        </w:rPr>
        <w:t xml:space="preserve"> Sơ đồ </w:t>
      </w:r>
      <w:bookmarkEnd w:id="561"/>
      <w:r w:rsidR="00983C60" w:rsidRPr="009A5701">
        <w:rPr>
          <w:rStyle w:val="Heading1Char"/>
          <w:rFonts w:ascii="Times New Roman" w:hAnsi="Times New Roman" w:cs="Times New Roman"/>
          <w:color w:val="auto"/>
          <w:sz w:val="26"/>
          <w:szCs w:val="26"/>
        </w:rPr>
        <w:t>giải thuật điều khiển máy bay</w:t>
      </w:r>
      <w:bookmarkEnd w:id="562"/>
      <w:bookmarkEnd w:id="563"/>
      <w:bookmarkEnd w:id="564"/>
      <w:bookmarkEnd w:id="565"/>
      <w:bookmarkEnd w:id="566"/>
      <w:bookmarkEnd w:id="567"/>
      <w:bookmarkEnd w:id="568"/>
    </w:p>
    <w:p w14:paraId="09782619" w14:textId="0811007C" w:rsidR="00D83A6A" w:rsidRDefault="0003415F" w:rsidP="001C226A">
      <w:pPr>
        <w:pStyle w:val="ListParagraph"/>
        <w:numPr>
          <w:ilvl w:val="0"/>
          <w:numId w:val="11"/>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Đầu tiên</w:t>
      </w:r>
      <w:r w:rsidR="00D83A6A">
        <w:rPr>
          <w:rFonts w:ascii="Times New Roman" w:hAnsi="Times New Roman" w:cs="Times New Roman"/>
          <w:sz w:val="26"/>
          <w:szCs w:val="26"/>
        </w:rPr>
        <w:t xml:space="preserve"> thì board tiva cần khởi tạo các module như RF,</w:t>
      </w:r>
      <w:r>
        <w:rPr>
          <w:rFonts w:ascii="Times New Roman" w:hAnsi="Times New Roman" w:cs="Times New Roman"/>
          <w:sz w:val="26"/>
          <w:szCs w:val="26"/>
        </w:rPr>
        <w:t xml:space="preserve"> </w:t>
      </w:r>
      <w:r w:rsidR="00D83A6A">
        <w:rPr>
          <w:rFonts w:ascii="Times New Roman" w:hAnsi="Times New Roman" w:cs="Times New Roman"/>
          <w:sz w:val="26"/>
          <w:szCs w:val="26"/>
        </w:rPr>
        <w:t>MPU6050,</w:t>
      </w:r>
      <w:r>
        <w:rPr>
          <w:rFonts w:ascii="Times New Roman" w:hAnsi="Times New Roman" w:cs="Times New Roman"/>
          <w:sz w:val="26"/>
          <w:szCs w:val="26"/>
        </w:rPr>
        <w:t xml:space="preserve"> </w:t>
      </w:r>
      <w:r w:rsidR="00D83A6A">
        <w:rPr>
          <w:rFonts w:ascii="Times New Roman" w:hAnsi="Times New Roman" w:cs="Times New Roman"/>
          <w:sz w:val="26"/>
          <w:szCs w:val="26"/>
        </w:rPr>
        <w:t>UAR</w:t>
      </w:r>
      <w:r>
        <w:rPr>
          <w:rFonts w:ascii="Times New Roman" w:hAnsi="Times New Roman" w:cs="Times New Roman"/>
          <w:sz w:val="26"/>
          <w:szCs w:val="26"/>
        </w:rPr>
        <w:t>T…</w:t>
      </w:r>
      <w:r w:rsidR="00D83A6A">
        <w:rPr>
          <w:rFonts w:ascii="Times New Roman" w:hAnsi="Times New Roman" w:cs="Times New Roman"/>
          <w:sz w:val="26"/>
          <w:szCs w:val="26"/>
        </w:rPr>
        <w:t xml:space="preserve"> để mọi thứ sẵn sàng hoạt động trước</w:t>
      </w:r>
      <w:r>
        <w:rPr>
          <w:rFonts w:ascii="Times New Roman" w:hAnsi="Times New Roman" w:cs="Times New Roman"/>
          <w:sz w:val="26"/>
          <w:szCs w:val="26"/>
        </w:rPr>
        <w:t xml:space="preserve"> khi vào các chương trình chính</w:t>
      </w:r>
      <w:r w:rsidR="001270BD">
        <w:rPr>
          <w:rFonts w:ascii="Times New Roman" w:hAnsi="Times New Roman" w:cs="Times New Roman"/>
          <w:sz w:val="26"/>
          <w:szCs w:val="26"/>
        </w:rPr>
        <w:t>.</w:t>
      </w:r>
    </w:p>
    <w:p w14:paraId="42EDAA8D" w14:textId="602AC257" w:rsidR="001270BD" w:rsidRDefault="001270BD" w:rsidP="001C226A">
      <w:pPr>
        <w:pStyle w:val="ListParagraph"/>
        <w:numPr>
          <w:ilvl w:val="0"/>
          <w:numId w:val="11"/>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Thông thường trước khi máy bay được cất cánh</w:t>
      </w:r>
      <w:r w:rsidR="0003415F">
        <w:rPr>
          <w:rFonts w:ascii="Times New Roman" w:hAnsi="Times New Roman" w:cs="Times New Roman"/>
          <w:sz w:val="26"/>
          <w:szCs w:val="26"/>
        </w:rPr>
        <w:t>,</w:t>
      </w:r>
      <w:r>
        <w:rPr>
          <w:rFonts w:ascii="Times New Roman" w:hAnsi="Times New Roman" w:cs="Times New Roman"/>
          <w:sz w:val="26"/>
          <w:szCs w:val="26"/>
        </w:rPr>
        <w:t xml:space="preserve"> ta cần căn chỉnh lại thiết bị đo góc và gia tốc</w:t>
      </w:r>
      <w:r w:rsidR="0003415F">
        <w:rPr>
          <w:rFonts w:ascii="Times New Roman" w:hAnsi="Times New Roman" w:cs="Times New Roman"/>
          <w:sz w:val="26"/>
          <w:szCs w:val="26"/>
        </w:rPr>
        <w:t>. Các</w:t>
      </w:r>
      <w:r>
        <w:rPr>
          <w:rFonts w:ascii="Times New Roman" w:hAnsi="Times New Roman" w:cs="Times New Roman"/>
          <w:sz w:val="26"/>
          <w:szCs w:val="26"/>
        </w:rPr>
        <w:t xml:space="preserve"> thiết bị đo góc nghiêng và gia tốc MPU6050 thường có sai số nên </w:t>
      </w:r>
      <w:r w:rsidR="0003415F">
        <w:rPr>
          <w:rFonts w:ascii="Times New Roman" w:hAnsi="Times New Roman" w:cs="Times New Roman"/>
          <w:sz w:val="26"/>
          <w:szCs w:val="26"/>
        </w:rPr>
        <w:t>khi</w:t>
      </w:r>
      <w:r>
        <w:rPr>
          <w:rFonts w:ascii="Times New Roman" w:hAnsi="Times New Roman" w:cs="Times New Roman"/>
          <w:sz w:val="26"/>
          <w:szCs w:val="26"/>
        </w:rPr>
        <w:t xml:space="preserve"> thiết lập và căn chỉnh sử dụng thêm giải thuật Low Pass Filter để có thể lọc được các tín hiệu nhiễu thấp</w:t>
      </w:r>
      <w:r w:rsidR="0003415F">
        <w:rPr>
          <w:rFonts w:ascii="Times New Roman" w:hAnsi="Times New Roman" w:cs="Times New Roman"/>
          <w:sz w:val="26"/>
          <w:szCs w:val="26"/>
        </w:rPr>
        <w:t>, đồng thời sử dụng</w:t>
      </w:r>
      <w:r>
        <w:rPr>
          <w:rFonts w:ascii="Times New Roman" w:hAnsi="Times New Roman" w:cs="Times New Roman"/>
          <w:sz w:val="26"/>
          <w:szCs w:val="26"/>
        </w:rPr>
        <w:t xml:space="preserve"> thêm bộ lọc kalman để có thể lọc được các tín hiệu nhiễu cao và trung. Khi thiết bị đo góc và gia tốc</w:t>
      </w:r>
      <w:r w:rsidR="0003415F">
        <w:rPr>
          <w:rFonts w:ascii="Times New Roman" w:hAnsi="Times New Roman" w:cs="Times New Roman"/>
          <w:sz w:val="26"/>
          <w:szCs w:val="26"/>
        </w:rPr>
        <w:t xml:space="preserve"> đã</w:t>
      </w:r>
      <w:r>
        <w:rPr>
          <w:rFonts w:ascii="Times New Roman" w:hAnsi="Times New Roman" w:cs="Times New Roman"/>
          <w:sz w:val="26"/>
          <w:szCs w:val="26"/>
        </w:rPr>
        <w:t xml:space="preserve"> sẵn sàng làm việc</w:t>
      </w:r>
      <w:r w:rsidR="0003415F">
        <w:rPr>
          <w:rFonts w:ascii="Times New Roman" w:hAnsi="Times New Roman" w:cs="Times New Roman"/>
          <w:sz w:val="26"/>
          <w:szCs w:val="26"/>
        </w:rPr>
        <w:t>,</w:t>
      </w:r>
      <w:r>
        <w:rPr>
          <w:rFonts w:ascii="Times New Roman" w:hAnsi="Times New Roman" w:cs="Times New Roman"/>
          <w:sz w:val="26"/>
          <w:szCs w:val="26"/>
        </w:rPr>
        <w:t xml:space="preserve"> lúc này máy bay mới được </w:t>
      </w:r>
      <w:r w:rsidR="0003415F">
        <w:rPr>
          <w:rFonts w:ascii="Times New Roman" w:hAnsi="Times New Roman" w:cs="Times New Roman"/>
          <w:sz w:val="26"/>
          <w:szCs w:val="26"/>
        </w:rPr>
        <w:t>phép</w:t>
      </w:r>
      <w:r>
        <w:rPr>
          <w:rFonts w:ascii="Times New Roman" w:hAnsi="Times New Roman" w:cs="Times New Roman"/>
          <w:sz w:val="26"/>
          <w:szCs w:val="26"/>
        </w:rPr>
        <w:t xml:space="preserve"> cất cánh.</w:t>
      </w:r>
    </w:p>
    <w:p w14:paraId="2E1574EC" w14:textId="19204E72" w:rsidR="001270BD" w:rsidRPr="009A5701" w:rsidRDefault="00F679DE" w:rsidP="001C226A">
      <w:pPr>
        <w:pStyle w:val="ListParagraph"/>
        <w:numPr>
          <w:ilvl w:val="0"/>
          <w:numId w:val="11"/>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Chế độ điều khiển bằng tay và chế độ tự động </w:t>
      </w:r>
      <w:r w:rsidR="001270BD">
        <w:rPr>
          <w:rFonts w:ascii="Times New Roman" w:hAnsi="Times New Roman" w:cs="Times New Roman"/>
          <w:sz w:val="26"/>
          <w:szCs w:val="26"/>
        </w:rPr>
        <w:t>đều sử dụng chung giải thuật PID và đều cho các tín hiệu điều khiển vào bộ điều chế để điều khiển motor.</w:t>
      </w:r>
      <w:r>
        <w:rPr>
          <w:rFonts w:ascii="Times New Roman" w:hAnsi="Times New Roman" w:cs="Times New Roman"/>
          <w:sz w:val="26"/>
          <w:szCs w:val="26"/>
        </w:rPr>
        <w:t xml:space="preserve"> </w:t>
      </w:r>
      <w:r w:rsidR="001270BD">
        <w:rPr>
          <w:rFonts w:ascii="Times New Roman" w:hAnsi="Times New Roman" w:cs="Times New Roman"/>
          <w:sz w:val="26"/>
          <w:szCs w:val="26"/>
        </w:rPr>
        <w:t>Điểm khác</w:t>
      </w:r>
      <w:r>
        <w:rPr>
          <w:rFonts w:ascii="Times New Roman" w:hAnsi="Times New Roman" w:cs="Times New Roman"/>
          <w:sz w:val="26"/>
          <w:szCs w:val="26"/>
        </w:rPr>
        <w:t xml:space="preserve"> biệt</w:t>
      </w:r>
      <w:r w:rsidR="001270BD">
        <w:rPr>
          <w:rFonts w:ascii="Times New Roman" w:hAnsi="Times New Roman" w:cs="Times New Roman"/>
          <w:sz w:val="26"/>
          <w:szCs w:val="26"/>
        </w:rPr>
        <w:t xml:space="preserve"> ở</w:t>
      </w:r>
      <w:r>
        <w:rPr>
          <w:rFonts w:ascii="Times New Roman" w:hAnsi="Times New Roman" w:cs="Times New Roman"/>
          <w:sz w:val="26"/>
          <w:szCs w:val="26"/>
        </w:rPr>
        <w:t xml:space="preserve"> đây chính l</w:t>
      </w:r>
      <w:r w:rsidR="001270BD">
        <w:rPr>
          <w:rFonts w:ascii="Times New Roman" w:hAnsi="Times New Roman" w:cs="Times New Roman"/>
          <w:sz w:val="26"/>
          <w:szCs w:val="26"/>
        </w:rPr>
        <w:t>à việc quản lý dữ liệu điều khiển. Trong chế độ</w:t>
      </w:r>
      <w:r w:rsidR="00E929CD">
        <w:rPr>
          <w:rFonts w:ascii="Times New Roman" w:hAnsi="Times New Roman" w:cs="Times New Roman"/>
          <w:sz w:val="26"/>
          <w:szCs w:val="26"/>
        </w:rPr>
        <w:t xml:space="preserve"> </w:t>
      </w:r>
      <w:r w:rsidR="001270BD">
        <w:rPr>
          <w:rFonts w:ascii="Times New Roman" w:hAnsi="Times New Roman" w:cs="Times New Roman"/>
          <w:sz w:val="26"/>
          <w:szCs w:val="26"/>
        </w:rPr>
        <w:t>điều khiển ta chỉ cần xét và lấy các tín hiệu để điều khiển các trụ</w:t>
      </w:r>
      <w:r w:rsidR="00E929CD">
        <w:rPr>
          <w:rFonts w:ascii="Times New Roman" w:hAnsi="Times New Roman" w:cs="Times New Roman"/>
          <w:sz w:val="26"/>
          <w:szCs w:val="26"/>
        </w:rPr>
        <w:t>c x</w:t>
      </w:r>
      <w:r w:rsidR="001270BD">
        <w:rPr>
          <w:rFonts w:ascii="Times New Roman" w:hAnsi="Times New Roman" w:cs="Times New Roman"/>
          <w:sz w:val="26"/>
          <w:szCs w:val="26"/>
        </w:rPr>
        <w:t>, y, z để điều khiển máy bay lên thẳng hay rẽ trái, phải mà không cần quan tâm việc phải gửi các tín hiệu cập nhật GPS. Ở chế độ tự động</w:t>
      </w:r>
      <w:r w:rsidR="00E929CD">
        <w:rPr>
          <w:rFonts w:ascii="Times New Roman" w:hAnsi="Times New Roman" w:cs="Times New Roman"/>
          <w:sz w:val="26"/>
          <w:szCs w:val="26"/>
        </w:rPr>
        <w:t>,</w:t>
      </w:r>
      <w:r w:rsidR="001270BD">
        <w:rPr>
          <w:rFonts w:ascii="Times New Roman" w:hAnsi="Times New Roman" w:cs="Times New Roman"/>
          <w:sz w:val="26"/>
          <w:szCs w:val="26"/>
        </w:rPr>
        <w:t xml:space="preserve"> sau mỗi giây server sẽ yêu cầu gửi các tín hiệu cập nhật vị</w:t>
      </w:r>
      <w:r w:rsidR="00E929CD">
        <w:rPr>
          <w:rFonts w:ascii="Times New Roman" w:hAnsi="Times New Roman" w:cs="Times New Roman"/>
          <w:sz w:val="26"/>
          <w:szCs w:val="26"/>
        </w:rPr>
        <w:t xml:space="preserve"> trí, đồng thời, </w:t>
      </w:r>
      <w:r w:rsidR="002C1603">
        <w:rPr>
          <w:rFonts w:ascii="Times New Roman" w:hAnsi="Times New Roman" w:cs="Times New Roman"/>
          <w:sz w:val="26"/>
          <w:szCs w:val="26"/>
        </w:rPr>
        <w:t>server sẽ gửi tín hiệu về độ cao cho phép bay và điểm cần đế</w:t>
      </w:r>
      <w:r w:rsidR="00E929CD">
        <w:rPr>
          <w:rFonts w:ascii="Times New Roman" w:hAnsi="Times New Roman" w:cs="Times New Roman"/>
          <w:sz w:val="26"/>
          <w:szCs w:val="26"/>
        </w:rPr>
        <w:t>n</w:t>
      </w:r>
      <w:r w:rsidR="002C1603">
        <w:rPr>
          <w:rFonts w:ascii="Times New Roman" w:hAnsi="Times New Roman" w:cs="Times New Roman"/>
          <w:sz w:val="26"/>
          <w:szCs w:val="26"/>
        </w:rPr>
        <w:t>. Máy bay sẽ phải tự động dò đường và tới điểm đích đó.</w:t>
      </w:r>
      <w:r w:rsidR="001270BD">
        <w:rPr>
          <w:rFonts w:ascii="Times New Roman" w:hAnsi="Times New Roman" w:cs="Times New Roman"/>
          <w:sz w:val="26"/>
          <w:szCs w:val="26"/>
        </w:rPr>
        <w:t xml:space="preserve"> </w:t>
      </w:r>
    </w:p>
    <w:p w14:paraId="21E5A50C" w14:textId="5C860478" w:rsidR="006B6FC0" w:rsidRPr="009A5701" w:rsidRDefault="007348DF" w:rsidP="00FD29AB">
      <w:pPr>
        <w:pStyle w:val="Heading3"/>
        <w:numPr>
          <w:ilvl w:val="2"/>
          <w:numId w:val="27"/>
        </w:numPr>
        <w:spacing w:line="360" w:lineRule="auto"/>
        <w:jc w:val="both"/>
        <w:rPr>
          <w:rFonts w:ascii="Times New Roman" w:hAnsi="Times New Roman" w:cs="Times New Roman"/>
          <w:sz w:val="26"/>
          <w:szCs w:val="26"/>
        </w:rPr>
      </w:pPr>
      <w:bookmarkStart w:id="569" w:name="_Toc473484156"/>
      <w:bookmarkStart w:id="570" w:name="_Toc473484301"/>
      <w:bookmarkStart w:id="571" w:name="_Toc474362530"/>
      <w:bookmarkStart w:id="572" w:name="_Toc474362675"/>
      <w:r w:rsidRPr="009A5701">
        <w:rPr>
          <w:rFonts w:ascii="Times New Roman" w:hAnsi="Times New Roman" w:cs="Times New Roman"/>
          <w:b/>
          <w:color w:val="auto"/>
          <w:sz w:val="26"/>
          <w:szCs w:val="26"/>
        </w:rPr>
        <w:t>Các hàm xử lý dữ liệu</w:t>
      </w:r>
      <w:r w:rsidR="00023779" w:rsidRPr="009A5701">
        <w:rPr>
          <w:rFonts w:ascii="Times New Roman" w:hAnsi="Times New Roman" w:cs="Times New Roman"/>
          <w:b/>
          <w:color w:val="auto"/>
          <w:sz w:val="26"/>
          <w:szCs w:val="26"/>
        </w:rPr>
        <w:t xml:space="preserve"> và</w:t>
      </w:r>
      <w:r w:rsidRPr="009A5701">
        <w:rPr>
          <w:rFonts w:ascii="Times New Roman" w:hAnsi="Times New Roman" w:cs="Times New Roman"/>
          <w:b/>
          <w:color w:val="auto"/>
          <w:sz w:val="26"/>
          <w:szCs w:val="26"/>
        </w:rPr>
        <w:t xml:space="preserve"> điều khiển </w:t>
      </w:r>
      <w:r w:rsidR="00E50E57" w:rsidRPr="009A5701">
        <w:rPr>
          <w:rFonts w:ascii="Times New Roman" w:hAnsi="Times New Roman" w:cs="Times New Roman"/>
          <w:b/>
          <w:color w:val="auto"/>
          <w:sz w:val="26"/>
          <w:szCs w:val="26"/>
        </w:rPr>
        <w:t>Quadcopter</w:t>
      </w:r>
      <w:bookmarkEnd w:id="569"/>
      <w:bookmarkEnd w:id="570"/>
      <w:bookmarkEnd w:id="571"/>
      <w:bookmarkEnd w:id="572"/>
    </w:p>
    <w:p w14:paraId="3CB0E89E" w14:textId="1AC424FA" w:rsidR="00F46182" w:rsidRDefault="00F46182" w:rsidP="00F46182">
      <w:pPr>
        <w:spacing w:after="200" w:line="360" w:lineRule="auto"/>
        <w:jc w:val="center"/>
        <w:rPr>
          <w:rStyle w:val="Heading1Char"/>
          <w:rFonts w:ascii="Times New Roman" w:hAnsi="Times New Roman" w:cs="Times New Roman"/>
          <w:color w:val="auto"/>
          <w:sz w:val="26"/>
          <w:szCs w:val="26"/>
        </w:rPr>
      </w:pPr>
      <w:r w:rsidRPr="009A5701">
        <w:rPr>
          <w:rFonts w:ascii="Times New Roman" w:hAnsi="Times New Roman"/>
          <w:noProof/>
          <w:color w:val="000000"/>
          <w:sz w:val="26"/>
          <w:szCs w:val="26"/>
          <w:shd w:val="clear" w:color="auto" w:fill="FFFFFF"/>
        </w:rPr>
        <w:drawing>
          <wp:inline distT="0" distB="0" distL="0" distR="0" wp14:anchorId="3F76131B" wp14:editId="6BD59163">
            <wp:extent cx="5285150" cy="30384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5150" cy="3038475"/>
                    </a:xfrm>
                    <a:prstGeom prst="rect">
                      <a:avLst/>
                    </a:prstGeom>
                    <a:noFill/>
                    <a:ln>
                      <a:noFill/>
                    </a:ln>
                  </pic:spPr>
                </pic:pic>
              </a:graphicData>
            </a:graphic>
          </wp:inline>
        </w:drawing>
      </w:r>
      <w:bookmarkStart w:id="573" w:name="_Toc455101916"/>
    </w:p>
    <w:p w14:paraId="69D8DBD3" w14:textId="723C0277" w:rsidR="00F46182" w:rsidRDefault="00F46182" w:rsidP="00F46182">
      <w:pPr>
        <w:spacing w:after="200" w:line="360" w:lineRule="auto"/>
        <w:jc w:val="center"/>
        <w:rPr>
          <w:rStyle w:val="Heading1Char"/>
          <w:rFonts w:ascii="Times New Roman" w:hAnsi="Times New Roman" w:cs="Times New Roman"/>
          <w:color w:val="auto"/>
          <w:sz w:val="26"/>
          <w:szCs w:val="26"/>
        </w:rPr>
      </w:pPr>
      <w:bookmarkStart w:id="574" w:name="_Toc473484302"/>
      <w:bookmarkStart w:id="575" w:name="_Toc473484453"/>
      <w:bookmarkStart w:id="576" w:name="_Toc474362531"/>
      <w:bookmarkStart w:id="577" w:name="_Toc474362676"/>
      <w:r w:rsidRPr="001E357D">
        <w:rPr>
          <w:rStyle w:val="Heading1Char"/>
          <w:rFonts w:ascii="Times New Roman" w:hAnsi="Times New Roman" w:cs="Times New Roman"/>
          <w:color w:val="auto"/>
          <w:sz w:val="26"/>
          <w:szCs w:val="26"/>
        </w:rPr>
        <w:t xml:space="preserve">Hình </w:t>
      </w:r>
      <w:r>
        <w:rPr>
          <w:rStyle w:val="Heading1Char"/>
          <w:rFonts w:ascii="Times New Roman" w:hAnsi="Times New Roman" w:cs="Times New Roman"/>
          <w:color w:val="auto"/>
          <w:sz w:val="26"/>
          <w:szCs w:val="26"/>
        </w:rPr>
        <w:t>3.11</w:t>
      </w:r>
      <w:r w:rsidRPr="001E357D">
        <w:rPr>
          <w:rStyle w:val="Heading1Char"/>
          <w:rFonts w:ascii="Times New Roman" w:hAnsi="Times New Roman" w:cs="Times New Roman"/>
          <w:color w:val="auto"/>
          <w:sz w:val="26"/>
          <w:szCs w:val="26"/>
        </w:rPr>
        <w:t xml:space="preserve"> Tín hiệu sử dụng mạch lọc thông thấp</w:t>
      </w:r>
      <w:bookmarkEnd w:id="573"/>
      <w:bookmarkEnd w:id="574"/>
      <w:bookmarkEnd w:id="575"/>
      <w:bookmarkEnd w:id="576"/>
      <w:bookmarkEnd w:id="577"/>
    </w:p>
    <w:p w14:paraId="71CB3D8B" w14:textId="09F65C20" w:rsidR="00F46182" w:rsidRPr="00F46182" w:rsidRDefault="00F46182" w:rsidP="00F46182">
      <w:pPr>
        <w:pStyle w:val="ListParagraph"/>
        <w:numPr>
          <w:ilvl w:val="0"/>
          <w:numId w:val="11"/>
        </w:numPr>
        <w:spacing w:after="200" w:line="360" w:lineRule="auto"/>
        <w:jc w:val="both"/>
        <w:rPr>
          <w:rFonts w:ascii="Times New Roman" w:hAnsi="Times New Roman"/>
        </w:rPr>
      </w:pPr>
      <w:r w:rsidRPr="00F46182">
        <w:rPr>
          <w:rFonts w:ascii="Times New Roman" w:hAnsi="Times New Roman"/>
          <w:sz w:val="26"/>
          <w:szCs w:val="26"/>
        </w:rPr>
        <w:lastRenderedPageBreak/>
        <w:t>Việc quan trọng trong xử lý điều khiển Quadcopter là giữ được thăng bằng cho Quadcopter khi bay và khử nhiễu từ các sensor (cảm biến góc nghiêng và gia tốc).</w:t>
      </w:r>
    </w:p>
    <w:p w14:paraId="01F97C61" w14:textId="2F2052A4" w:rsidR="00271B40" w:rsidRPr="00E929CD" w:rsidRDefault="00271B40" w:rsidP="00E929CD">
      <w:pPr>
        <w:pStyle w:val="ListParagraph"/>
        <w:numPr>
          <w:ilvl w:val="0"/>
          <w:numId w:val="11"/>
        </w:numPr>
        <w:spacing w:after="200" w:line="360" w:lineRule="auto"/>
        <w:jc w:val="both"/>
        <w:rPr>
          <w:rFonts w:ascii="Times New Roman" w:hAnsi="Times New Roman"/>
          <w:color w:val="000000"/>
          <w:sz w:val="26"/>
          <w:szCs w:val="26"/>
          <w:shd w:val="clear" w:color="auto" w:fill="FFFFFF"/>
        </w:rPr>
      </w:pPr>
      <w:r w:rsidRPr="00E929CD">
        <w:rPr>
          <w:rFonts w:ascii="Times New Roman" w:hAnsi="Times New Roman"/>
          <w:color w:val="000000"/>
          <w:sz w:val="26"/>
          <w:szCs w:val="26"/>
          <w:shd w:val="clear" w:color="auto" w:fill="FFFFFF"/>
        </w:rPr>
        <w:t xml:space="preserve">Để có thể khử được tín hiệu nhiễu về góc đầu vào, nhóm đã sử dụng bộ lọc thông thấp (Low pass filter). Bộ lọc thông thấp là bộ lọc chỉ cho phép tín hiệu hoạt động từ 0 Hz </w:t>
      </w:r>
      <w:r w:rsidR="00E929CD">
        <w:rPr>
          <w:rFonts w:ascii="Times New Roman" w:hAnsi="Times New Roman"/>
          <w:color w:val="000000"/>
          <w:sz w:val="26"/>
          <w:szCs w:val="26"/>
          <w:shd w:val="clear" w:color="auto" w:fill="FFFFFF"/>
        </w:rPr>
        <w:t>đến</w:t>
      </w:r>
      <w:r w:rsidRPr="00E929CD">
        <w:rPr>
          <w:rFonts w:ascii="Times New Roman" w:hAnsi="Times New Roman"/>
          <w:color w:val="000000"/>
          <w:sz w:val="26"/>
          <w:szCs w:val="26"/>
          <w:shd w:val="clear" w:color="auto" w:fill="FFFFFF"/>
        </w:rPr>
        <w:t xml:space="preserve"> tần số cắt (cut</w:t>
      </w:r>
      <w:r w:rsidR="006F665F" w:rsidRPr="00E929CD">
        <w:rPr>
          <w:rFonts w:ascii="Times New Roman" w:hAnsi="Times New Roman"/>
          <w:color w:val="000000"/>
          <w:sz w:val="26"/>
          <w:szCs w:val="26"/>
          <w:shd w:val="clear" w:color="auto" w:fill="FFFFFF"/>
        </w:rPr>
        <w:t xml:space="preserve"> </w:t>
      </w:r>
      <w:r w:rsidRPr="00E929CD">
        <w:rPr>
          <w:rFonts w:ascii="Times New Roman" w:hAnsi="Times New Roman"/>
          <w:color w:val="000000"/>
          <w:sz w:val="26"/>
          <w:szCs w:val="26"/>
          <w:shd w:val="clear" w:color="auto" w:fill="FFFFFF"/>
        </w:rPr>
        <w:t>off) của nó, các tín hiệu tần số cao sẽ được lọc đi.</w:t>
      </w:r>
    </w:p>
    <w:p w14:paraId="11CE357A" w14:textId="7162F21F" w:rsidR="002C776E" w:rsidRPr="00E929CD" w:rsidRDefault="00556D27" w:rsidP="00E929CD">
      <w:pPr>
        <w:pStyle w:val="ListParagraph"/>
        <w:numPr>
          <w:ilvl w:val="0"/>
          <w:numId w:val="11"/>
        </w:numPr>
        <w:spacing w:after="200" w:line="360" w:lineRule="auto"/>
        <w:jc w:val="both"/>
        <w:rPr>
          <w:rFonts w:ascii="Times New Roman" w:hAnsi="Times New Roman"/>
          <w:sz w:val="26"/>
          <w:szCs w:val="26"/>
        </w:rPr>
      </w:pPr>
      <w:r w:rsidRPr="00E929CD">
        <w:rPr>
          <w:rFonts w:ascii="Times New Roman" w:hAnsi="Times New Roman"/>
          <w:sz w:val="26"/>
          <w:szCs w:val="26"/>
        </w:rPr>
        <w:t xml:space="preserve">Hình </w:t>
      </w:r>
      <w:r w:rsidR="0060177F" w:rsidRPr="00E929CD">
        <w:rPr>
          <w:rFonts w:ascii="Times New Roman" w:hAnsi="Times New Roman"/>
          <w:sz w:val="26"/>
          <w:szCs w:val="26"/>
        </w:rPr>
        <w:t>trên</w:t>
      </w:r>
      <w:r w:rsidRPr="00E929CD">
        <w:rPr>
          <w:rFonts w:ascii="Times New Roman" w:hAnsi="Times New Roman"/>
          <w:sz w:val="26"/>
          <w:szCs w:val="26"/>
        </w:rPr>
        <w:t xml:space="preserve"> </w:t>
      </w:r>
      <w:r w:rsidR="000C272A" w:rsidRPr="00E929CD">
        <w:rPr>
          <w:rFonts w:ascii="Times New Roman" w:hAnsi="Times New Roman"/>
          <w:sz w:val="26"/>
          <w:szCs w:val="26"/>
        </w:rPr>
        <w:t>cho thấy</w:t>
      </w:r>
      <w:r w:rsidRPr="00E929CD">
        <w:rPr>
          <w:rFonts w:ascii="Times New Roman" w:hAnsi="Times New Roman"/>
          <w:sz w:val="26"/>
          <w:szCs w:val="26"/>
        </w:rPr>
        <w:t xml:space="preserve"> tín hiệu sử dụng mạch lọc thông thấp. Tín hiệu màu xám là tín hiệu đầu vào, màu xanh là tín hiệu tham chiếu lọc nhiễu và màu vàng là tín hiệu đầu ra. Ta có thể thấy</w:t>
      </w:r>
      <w:r w:rsidR="000C272A" w:rsidRPr="00E929CD">
        <w:rPr>
          <w:rFonts w:ascii="Times New Roman" w:hAnsi="Times New Roman"/>
          <w:sz w:val="26"/>
          <w:szCs w:val="26"/>
        </w:rPr>
        <w:t>,</w:t>
      </w:r>
      <w:r w:rsidRPr="00E929CD">
        <w:rPr>
          <w:rFonts w:ascii="Times New Roman" w:hAnsi="Times New Roman"/>
          <w:sz w:val="26"/>
          <w:szCs w:val="26"/>
        </w:rPr>
        <w:t xml:space="preserve"> tín hiệu thấp đã được bỏ đi và kết quả ta sẽ được một tín hiệu màu vàng</w:t>
      </w:r>
      <w:r w:rsidR="006F665F" w:rsidRPr="00E929CD">
        <w:rPr>
          <w:rFonts w:ascii="Times New Roman" w:hAnsi="Times New Roman"/>
          <w:sz w:val="26"/>
          <w:szCs w:val="26"/>
        </w:rPr>
        <w:t>,</w:t>
      </w:r>
      <w:r w:rsidRPr="00E929CD">
        <w:rPr>
          <w:rFonts w:ascii="Times New Roman" w:hAnsi="Times New Roman"/>
          <w:sz w:val="26"/>
          <w:szCs w:val="26"/>
        </w:rPr>
        <w:t xml:space="preserve"> trơn tru và dễ</w:t>
      </w:r>
      <w:r w:rsidR="003A7B68" w:rsidRPr="00E929CD">
        <w:rPr>
          <w:rFonts w:ascii="Times New Roman" w:hAnsi="Times New Roman"/>
          <w:sz w:val="26"/>
          <w:szCs w:val="26"/>
        </w:rPr>
        <w:t xml:space="preserve"> kiểm soát</w:t>
      </w:r>
      <w:r w:rsidRPr="00E929CD">
        <w:rPr>
          <w:rFonts w:ascii="Times New Roman" w:hAnsi="Times New Roman"/>
          <w:sz w:val="26"/>
          <w:szCs w:val="26"/>
        </w:rPr>
        <w:t xml:space="preserve"> hơn.</w:t>
      </w:r>
      <w:r w:rsidR="007A50C8" w:rsidRPr="00E929CD">
        <w:rPr>
          <w:rFonts w:ascii="Times New Roman" w:hAnsi="Times New Roman"/>
          <w:sz w:val="26"/>
          <w:szCs w:val="26"/>
        </w:rPr>
        <w:t xml:space="preserve"> </w:t>
      </w:r>
    </w:p>
    <w:p w14:paraId="7EF18F84" w14:textId="118AD536" w:rsidR="00702167" w:rsidRPr="00E929CD" w:rsidRDefault="00E929CD" w:rsidP="009E237D">
      <w:pPr>
        <w:pStyle w:val="ListParagraph"/>
        <w:numPr>
          <w:ilvl w:val="0"/>
          <w:numId w:val="11"/>
        </w:numPr>
        <w:shd w:val="clear" w:color="auto" w:fill="FFFFFF"/>
        <w:spacing w:after="200" w:line="360" w:lineRule="auto"/>
        <w:jc w:val="both"/>
        <w:rPr>
          <w:rFonts w:ascii="Times New Roman" w:hAnsi="Times New Roman"/>
          <w:sz w:val="26"/>
          <w:szCs w:val="26"/>
        </w:rPr>
      </w:pPr>
      <w:r>
        <w:rPr>
          <w:rFonts w:ascii="Times New Roman" w:hAnsi="Times New Roman"/>
          <w:sz w:val="26"/>
          <w:szCs w:val="26"/>
        </w:rPr>
        <w:t>Trong các quá trình lọc nhiễu</w:t>
      </w:r>
      <w:r w:rsidR="00B2450F" w:rsidRPr="00E929CD">
        <w:rPr>
          <w:rFonts w:ascii="Times New Roman" w:hAnsi="Times New Roman"/>
          <w:sz w:val="26"/>
          <w:szCs w:val="26"/>
        </w:rPr>
        <w:t>,</w:t>
      </w:r>
      <w:r w:rsidR="00225A27" w:rsidRPr="00E929CD">
        <w:rPr>
          <w:rFonts w:ascii="Times New Roman" w:hAnsi="Times New Roman"/>
          <w:sz w:val="26"/>
          <w:szCs w:val="26"/>
        </w:rPr>
        <w:t xml:space="preserve"> </w:t>
      </w:r>
      <w:r w:rsidR="006F665F" w:rsidRPr="00E929CD">
        <w:rPr>
          <w:rFonts w:ascii="Times New Roman" w:hAnsi="Times New Roman"/>
          <w:sz w:val="26"/>
          <w:szCs w:val="26"/>
        </w:rPr>
        <w:t xml:space="preserve">chúng </w:t>
      </w:r>
      <w:r w:rsidR="00225A27" w:rsidRPr="00E929CD">
        <w:rPr>
          <w:rFonts w:ascii="Times New Roman" w:hAnsi="Times New Roman"/>
          <w:sz w:val="26"/>
          <w:szCs w:val="26"/>
        </w:rPr>
        <w:t>ta không thể tránh</w:t>
      </w:r>
      <w:r w:rsidR="007A50C8" w:rsidRPr="00E929CD">
        <w:rPr>
          <w:rFonts w:ascii="Times New Roman" w:hAnsi="Times New Roman"/>
          <w:sz w:val="26"/>
          <w:szCs w:val="26"/>
        </w:rPr>
        <w:t xml:space="preserve"> </w:t>
      </w:r>
      <w:r w:rsidR="00225A27" w:rsidRPr="00E929CD">
        <w:rPr>
          <w:rFonts w:ascii="Times New Roman" w:hAnsi="Times New Roman"/>
          <w:sz w:val="26"/>
          <w:szCs w:val="26"/>
        </w:rPr>
        <w:t>được sai lệch và việc xử lý thêm đầu ra dữ liệu là hết sức cần thiết và nhóm đã</w:t>
      </w:r>
      <w:r w:rsidR="007A50C8" w:rsidRPr="00E929CD">
        <w:rPr>
          <w:rFonts w:ascii="Times New Roman" w:hAnsi="Times New Roman"/>
          <w:sz w:val="26"/>
          <w:szCs w:val="26"/>
        </w:rPr>
        <w:t xml:space="preserve"> </w:t>
      </w:r>
      <w:r w:rsidR="00225A27" w:rsidRPr="00E929CD">
        <w:rPr>
          <w:rFonts w:ascii="Times New Roman" w:hAnsi="Times New Roman"/>
          <w:sz w:val="26"/>
          <w:szCs w:val="26"/>
        </w:rPr>
        <w:t>thêm vào bộ lọc Kalman để có thể giải quyết bài toán trên.</w:t>
      </w:r>
      <w:r w:rsidR="000C272A" w:rsidRPr="00E929CD">
        <w:rPr>
          <w:rFonts w:ascii="Times New Roman" w:hAnsi="Times New Roman"/>
          <w:sz w:val="26"/>
          <w:szCs w:val="26"/>
        </w:rPr>
        <w:t xml:space="preserve"> </w:t>
      </w:r>
      <w:bookmarkStart w:id="578" w:name="_Toc455101917"/>
      <w:r w:rsidR="00702167" w:rsidRPr="00E929CD">
        <w:rPr>
          <w:rFonts w:ascii="Times New Roman" w:hAnsi="Times New Roman"/>
          <w:sz w:val="26"/>
          <w:szCs w:val="26"/>
        </w:rPr>
        <w:t>Công thức chuẩn của bộ lọc Kalman:</w:t>
      </w:r>
    </w:p>
    <w:tbl>
      <w:tblPr>
        <w:tblStyle w:val="TableGrid"/>
        <w:tblW w:w="0" w:type="auto"/>
        <w:tblInd w:w="2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2598"/>
      </w:tblGrid>
      <w:tr w:rsidR="00702167" w14:paraId="2C87EC73" w14:textId="77777777" w:rsidTr="00702167">
        <w:tc>
          <w:tcPr>
            <w:tcW w:w="4389" w:type="dxa"/>
          </w:tcPr>
          <w:p w14:paraId="19FC58DE" w14:textId="1DEBCD17" w:rsidR="00702167" w:rsidRPr="00702167" w:rsidRDefault="006A5735" w:rsidP="00702167">
            <w:pPr>
              <w:spacing w:line="360" w:lineRule="auto"/>
              <w:rPr>
                <w:rFonts w:ascii="Times New Roman" w:hAnsi="Times New Roman"/>
                <w:sz w:val="26"/>
                <w:szCs w:val="26"/>
              </w:rPr>
            </w:pPr>
            <m:oMathPara>
              <m:oMathParaPr>
                <m:jc m:val="left"/>
              </m:oMathParaPr>
              <m:oMath>
                <m:sSubSup>
                  <m:sSubSupPr>
                    <m:ctrlPr>
                      <w:rPr>
                        <w:rFonts w:ascii="Cambria Math" w:hAnsi="Cambria Math"/>
                        <w:i/>
                        <w:sz w:val="26"/>
                        <w:szCs w:val="26"/>
                      </w:rPr>
                    </m:ctrlPr>
                  </m:sSubSup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k</m:t>
                    </m:r>
                  </m:sub>
                  <m:sup>
                    <m:r>
                      <m:rPr>
                        <m:sty m:val="p"/>
                      </m:rPr>
                      <w:rPr>
                        <w:rFonts w:ascii="Cambria Math" w:hAnsi="Cambria Math"/>
                        <w:sz w:val="26"/>
                        <w:szCs w:val="26"/>
                      </w:rPr>
                      <w:noBreakHyphen/>
                    </m:r>
                  </m:sup>
                </m:sSubSup>
                <m:r>
                  <w:rPr>
                    <w:rFonts w:ascii="Cambria Math" w:hAnsi="Cambria Math"/>
                    <w:sz w:val="26"/>
                    <w:szCs w:val="26"/>
                  </w:rPr>
                  <m:t>=A</m:t>
                </m:r>
                <m:sSub>
                  <m:sSubPr>
                    <m:ctrlPr>
                      <w:rPr>
                        <w:rFonts w:ascii="Cambria Math" w:hAnsi="Cambria Math"/>
                        <w:i/>
                        <w:sz w:val="26"/>
                        <w:szCs w:val="26"/>
                      </w:rPr>
                    </m:ctrlPr>
                  </m:sSub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k-1</m:t>
                    </m:r>
                  </m:sub>
                </m:sSub>
                <m:r>
                  <w:rPr>
                    <w:rFonts w:ascii="Cambria Math" w:hAnsi="Cambria Math"/>
                    <w:sz w:val="26"/>
                    <w:szCs w:val="26"/>
                  </w:rPr>
                  <m:t>+ B</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k-1</m:t>
                    </m:r>
                  </m:sub>
                </m:sSub>
              </m:oMath>
            </m:oMathPara>
          </w:p>
        </w:tc>
        <w:tc>
          <w:tcPr>
            <w:tcW w:w="4389" w:type="dxa"/>
          </w:tcPr>
          <w:p w14:paraId="00EA0329" w14:textId="12404CD5" w:rsidR="00702167" w:rsidRPr="00702167" w:rsidRDefault="00702167" w:rsidP="00702167">
            <w:pPr>
              <w:spacing w:line="360" w:lineRule="auto"/>
              <w:jc w:val="right"/>
              <w:rPr>
                <w:rFonts w:ascii="Times New Roman" w:hAnsi="Times New Roman"/>
                <w:b/>
                <w:sz w:val="26"/>
                <w:szCs w:val="26"/>
              </w:rPr>
            </w:pPr>
            <w:r w:rsidRPr="00702167">
              <w:rPr>
                <w:rFonts w:ascii="Times New Roman" w:hAnsi="Times New Roman"/>
                <w:b/>
                <w:sz w:val="26"/>
                <w:szCs w:val="26"/>
              </w:rPr>
              <w:t xml:space="preserve">     (4)</w:t>
            </w:r>
          </w:p>
        </w:tc>
      </w:tr>
      <w:tr w:rsidR="00702167" w14:paraId="283D24BC" w14:textId="77777777" w:rsidTr="00702167">
        <w:tc>
          <w:tcPr>
            <w:tcW w:w="4389" w:type="dxa"/>
          </w:tcPr>
          <w:p w14:paraId="7586C63A" w14:textId="10BC8E3C" w:rsidR="00702167" w:rsidRPr="00702167" w:rsidRDefault="006A5735" w:rsidP="00702167">
            <w:pPr>
              <w:spacing w:line="360" w:lineRule="auto"/>
              <w:rPr>
                <w:rFonts w:ascii="Times New Roman" w:hAnsi="Times New Roman"/>
                <w:sz w:val="26"/>
                <w:szCs w:val="26"/>
              </w:rPr>
            </w:pPr>
            <m:oMathPara>
              <m:oMathParaPr>
                <m:jc m:val="left"/>
              </m:oMathParaPr>
              <m:oMath>
                <m:sSubSup>
                  <m:sSubSupPr>
                    <m:ctrlPr>
                      <w:rPr>
                        <w:rFonts w:ascii="Cambria Math" w:hAnsi="Cambria Math"/>
                        <w:i/>
                        <w:sz w:val="26"/>
                        <w:szCs w:val="26"/>
                      </w:rPr>
                    </m:ctrlPr>
                  </m:sSubSupPr>
                  <m:e>
                    <m:r>
                      <w:rPr>
                        <w:rFonts w:ascii="Cambria Math" w:hAnsi="Cambria Math"/>
                        <w:sz w:val="26"/>
                        <w:szCs w:val="26"/>
                      </w:rPr>
                      <m:t>P</m:t>
                    </m:r>
                  </m:e>
                  <m:sub>
                    <m:r>
                      <w:rPr>
                        <w:rFonts w:ascii="Cambria Math" w:hAnsi="Cambria Math"/>
                        <w:sz w:val="26"/>
                        <w:szCs w:val="26"/>
                      </w:rPr>
                      <m:t>k</m:t>
                    </m:r>
                  </m:sub>
                  <m:sup>
                    <m:r>
                      <m:rPr>
                        <m:sty m:val="p"/>
                      </m:rPr>
                      <w:rPr>
                        <w:rFonts w:ascii="Cambria Math" w:hAnsi="Cambria Math"/>
                        <w:sz w:val="26"/>
                        <w:szCs w:val="26"/>
                      </w:rPr>
                      <w:noBreakHyphen/>
                    </m:r>
                  </m:sup>
                </m:sSubSup>
                <m:r>
                  <w:rPr>
                    <w:rFonts w:ascii="Cambria Math" w:hAnsi="Cambria Math"/>
                    <w:sz w:val="26"/>
                    <w:szCs w:val="26"/>
                  </w:rPr>
                  <m:t>=A</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k-1</m:t>
                    </m:r>
                  </m:sub>
                </m:sSub>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T</m:t>
                    </m:r>
                  </m:sup>
                </m:sSup>
                <m:r>
                  <w:rPr>
                    <w:rFonts w:ascii="Cambria Math" w:hAnsi="Cambria Math"/>
                    <w:sz w:val="26"/>
                    <w:szCs w:val="26"/>
                  </w:rPr>
                  <m:t>+ Q</m:t>
                </m:r>
              </m:oMath>
            </m:oMathPara>
          </w:p>
        </w:tc>
        <w:tc>
          <w:tcPr>
            <w:tcW w:w="4389" w:type="dxa"/>
          </w:tcPr>
          <w:p w14:paraId="4E6F8B3B" w14:textId="1B350C4F" w:rsidR="00702167" w:rsidRPr="00702167" w:rsidRDefault="00702167" w:rsidP="00702167">
            <w:pPr>
              <w:spacing w:line="360" w:lineRule="auto"/>
              <w:jc w:val="right"/>
              <w:rPr>
                <w:rFonts w:ascii="Times New Roman" w:hAnsi="Times New Roman"/>
                <w:b/>
                <w:sz w:val="26"/>
                <w:szCs w:val="26"/>
              </w:rPr>
            </w:pPr>
            <w:r w:rsidRPr="00702167">
              <w:rPr>
                <w:rFonts w:ascii="Times New Roman" w:hAnsi="Times New Roman"/>
                <w:b/>
                <w:sz w:val="26"/>
                <w:szCs w:val="26"/>
              </w:rPr>
              <w:t xml:space="preserve">        (5)</w:t>
            </w:r>
          </w:p>
        </w:tc>
      </w:tr>
      <w:tr w:rsidR="00702167" w14:paraId="02DF9DBF" w14:textId="77777777" w:rsidTr="00702167">
        <w:tc>
          <w:tcPr>
            <w:tcW w:w="4389" w:type="dxa"/>
          </w:tcPr>
          <w:p w14:paraId="4CB71304" w14:textId="73B16DB1" w:rsidR="00702167" w:rsidRDefault="006A5735" w:rsidP="00702167">
            <w:pPr>
              <w:spacing w:line="360" w:lineRule="auto"/>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P</m:t>
                        </m:r>
                      </m:e>
                      <m:sup>
                        <m:r>
                          <m:rPr>
                            <m:sty m:val="p"/>
                          </m:rPr>
                          <w:rPr>
                            <w:rFonts w:ascii="Cambria Math" w:hAnsi="Cambria Math"/>
                            <w:sz w:val="26"/>
                            <w:szCs w:val="26"/>
                          </w:rPr>
                          <w:noBreakHyphen/>
                        </m:r>
                      </m:sup>
                    </m:sSup>
                  </m:e>
                  <m:sub>
                    <m:r>
                      <w:rPr>
                        <w:rFonts w:ascii="Cambria Math" w:hAnsi="Cambria Math"/>
                        <w:sz w:val="26"/>
                        <w:szCs w:val="26"/>
                      </w:rPr>
                      <m:t>k</m:t>
                    </m:r>
                  </m:sub>
                </m:sSub>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T</m:t>
                    </m:r>
                  </m:sup>
                </m:sSup>
                <m:sSup>
                  <m:sSupPr>
                    <m:ctrlPr>
                      <w:rPr>
                        <w:rFonts w:ascii="Cambria Math" w:hAnsi="Cambria Math"/>
                        <w:i/>
                        <w:sz w:val="26"/>
                        <w:szCs w:val="26"/>
                      </w:rPr>
                    </m:ctrlPr>
                  </m:sSupPr>
                  <m:e>
                    <m:r>
                      <w:rPr>
                        <w:rFonts w:ascii="Cambria Math" w:hAnsi="Cambria Math"/>
                        <w:sz w:val="26"/>
                        <w:szCs w:val="26"/>
                      </w:rPr>
                      <m:t>(H</m:t>
                    </m:r>
                    <m:sSubSup>
                      <m:sSubSupPr>
                        <m:ctrlPr>
                          <w:rPr>
                            <w:rFonts w:ascii="Cambria Math" w:hAnsi="Cambria Math"/>
                            <w:i/>
                            <w:sz w:val="26"/>
                            <w:szCs w:val="26"/>
                          </w:rPr>
                        </m:ctrlPr>
                      </m:sSubSupPr>
                      <m:e>
                        <m:r>
                          <w:rPr>
                            <w:rFonts w:ascii="Cambria Math" w:hAnsi="Cambria Math"/>
                            <w:sz w:val="26"/>
                            <w:szCs w:val="26"/>
                          </w:rPr>
                          <m:t>P</m:t>
                        </m:r>
                      </m:e>
                      <m:sub>
                        <m:r>
                          <w:rPr>
                            <w:rFonts w:ascii="Cambria Math" w:hAnsi="Cambria Math"/>
                            <w:sz w:val="26"/>
                            <w:szCs w:val="26"/>
                          </w:rPr>
                          <m:t>k</m:t>
                        </m:r>
                      </m:sub>
                      <m:sup>
                        <m:r>
                          <m:rPr>
                            <m:sty m:val="p"/>
                          </m:rPr>
                          <w:rPr>
                            <w:rFonts w:ascii="Cambria Math" w:hAnsi="Cambria Math"/>
                            <w:sz w:val="26"/>
                            <w:szCs w:val="26"/>
                          </w:rPr>
                          <w:noBreakHyphen/>
                        </m:r>
                      </m:sup>
                    </m:sSubSup>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T</m:t>
                        </m:r>
                      </m:sup>
                    </m:sSup>
                    <m:r>
                      <w:rPr>
                        <w:rFonts w:ascii="Cambria Math" w:hAnsi="Cambria Math"/>
                        <w:sz w:val="26"/>
                        <w:szCs w:val="26"/>
                      </w:rPr>
                      <m:t>+R)</m:t>
                    </m:r>
                  </m:e>
                  <m:sup>
                    <m:r>
                      <w:rPr>
                        <w:rFonts w:ascii="Cambria Math" w:hAnsi="Cambria Math"/>
                        <w:sz w:val="26"/>
                        <w:szCs w:val="26"/>
                      </w:rPr>
                      <m:t>-1</m:t>
                    </m:r>
                  </m:sup>
                </m:sSup>
              </m:oMath>
            </m:oMathPara>
          </w:p>
        </w:tc>
        <w:tc>
          <w:tcPr>
            <w:tcW w:w="4389" w:type="dxa"/>
          </w:tcPr>
          <w:p w14:paraId="26616EAD" w14:textId="2CA95FDA" w:rsidR="00702167" w:rsidRPr="00702167" w:rsidRDefault="00702167" w:rsidP="00702167">
            <w:pPr>
              <w:spacing w:line="360" w:lineRule="auto"/>
              <w:jc w:val="right"/>
              <w:rPr>
                <w:rFonts w:ascii="Times New Roman" w:hAnsi="Times New Roman"/>
                <w:b/>
                <w:sz w:val="26"/>
                <w:szCs w:val="26"/>
              </w:rPr>
            </w:pPr>
            <w:r w:rsidRPr="00702167">
              <w:rPr>
                <w:rFonts w:ascii="Times New Roman" w:hAnsi="Times New Roman"/>
                <w:b/>
                <w:sz w:val="26"/>
                <w:szCs w:val="26"/>
              </w:rPr>
              <w:t>(6)</w:t>
            </w:r>
          </w:p>
        </w:tc>
      </w:tr>
      <w:tr w:rsidR="00702167" w14:paraId="22E81E4D" w14:textId="77777777" w:rsidTr="00702167">
        <w:tc>
          <w:tcPr>
            <w:tcW w:w="4389" w:type="dxa"/>
          </w:tcPr>
          <w:p w14:paraId="57B35305" w14:textId="0111FA27" w:rsidR="00702167" w:rsidRPr="00702167" w:rsidRDefault="006A5735" w:rsidP="00702167">
            <w:pPr>
              <w:spacing w:line="360" w:lineRule="auto"/>
              <w:rPr>
                <w:rFonts w:ascii="Times New Roman" w:hAnsi="Times New Roman"/>
                <w:sz w:val="26"/>
                <w:szCs w:val="26"/>
              </w:rPr>
            </w:pPr>
            <m:oMathPara>
              <m:oMathParaPr>
                <m:jc m:val="left"/>
              </m:oMathParaPr>
              <m:oMath>
                <m:sSub>
                  <m:sSubPr>
                    <m:ctrlPr>
                      <w:rPr>
                        <w:rFonts w:ascii="Cambria Math" w:hAnsi="Cambria Math"/>
                        <w:i/>
                        <w:sz w:val="26"/>
                        <w:szCs w:val="26"/>
                      </w:rPr>
                    </m:ctrlPr>
                  </m:sSub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k</m:t>
                    </m:r>
                  </m:sub>
                </m:sSub>
                <m:r>
                  <w:rPr>
                    <w:rFonts w:ascii="Cambria Math" w:hAnsi="Cambria Math"/>
                    <w:sz w:val="26"/>
                    <w:szCs w:val="26"/>
                  </w:rPr>
                  <m:t>=</m:t>
                </m:r>
                <m:sSubSup>
                  <m:sSubSupPr>
                    <m:ctrlPr>
                      <w:rPr>
                        <w:rFonts w:ascii="Cambria Math" w:hAnsi="Cambria Math"/>
                        <w:i/>
                        <w:sz w:val="26"/>
                        <w:szCs w:val="26"/>
                      </w:rPr>
                    </m:ctrlPr>
                  </m:sSubSup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k</m:t>
                    </m:r>
                  </m:sub>
                  <m:sup>
                    <m:r>
                      <m:rPr>
                        <m:sty m:val="p"/>
                      </m:rPr>
                      <w:rPr>
                        <w:rFonts w:ascii="Cambria Math" w:hAnsi="Cambria Math"/>
                        <w:sz w:val="26"/>
                        <w:szCs w:val="26"/>
                      </w:rPr>
                      <w:noBreakHyphen/>
                    </m:r>
                  </m:sup>
                </m:sSubSup>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r>
                  <w:rPr>
                    <w:rFonts w:ascii="Cambria Math" w:hAnsi="Cambria Math"/>
                    <w:sz w:val="26"/>
                    <w:szCs w:val="26"/>
                  </w:rPr>
                  <m:t>-H</m:t>
                </m:r>
                <m:sSubSup>
                  <m:sSubSupPr>
                    <m:ctrlPr>
                      <w:rPr>
                        <w:rFonts w:ascii="Cambria Math" w:hAnsi="Cambria Math"/>
                        <w:i/>
                        <w:sz w:val="26"/>
                        <w:szCs w:val="26"/>
                      </w:rPr>
                    </m:ctrlPr>
                  </m:sSubSupPr>
                  <m:e>
                    <m:acc>
                      <m:accPr>
                        <m:ctrlPr>
                          <w:rPr>
                            <w:rFonts w:ascii="Cambria Math" w:hAnsi="Cambria Math"/>
                            <w:i/>
                            <w:sz w:val="26"/>
                            <w:szCs w:val="26"/>
                          </w:rPr>
                        </m:ctrlPr>
                      </m:accPr>
                      <m:e>
                        <m:r>
                          <w:rPr>
                            <w:rFonts w:ascii="Cambria Math" w:hAnsi="Cambria Math"/>
                            <w:sz w:val="26"/>
                            <w:szCs w:val="26"/>
                          </w:rPr>
                          <m:t>x</m:t>
                        </m:r>
                      </m:e>
                    </m:acc>
                  </m:e>
                  <m:sub>
                    <m:r>
                      <w:rPr>
                        <w:rFonts w:ascii="Cambria Math" w:hAnsi="Cambria Math"/>
                        <w:sz w:val="26"/>
                        <w:szCs w:val="26"/>
                      </w:rPr>
                      <m:t>k</m:t>
                    </m:r>
                  </m:sub>
                  <m:sup>
                    <m:r>
                      <m:rPr>
                        <m:sty m:val="p"/>
                      </m:rPr>
                      <w:rPr>
                        <w:rFonts w:ascii="Cambria Math" w:hAnsi="Cambria Math"/>
                        <w:sz w:val="26"/>
                        <w:szCs w:val="26"/>
                      </w:rPr>
                      <w:noBreakHyphen/>
                    </m:r>
                  </m:sup>
                </m:sSubSup>
                <m:r>
                  <w:rPr>
                    <w:rFonts w:ascii="Cambria Math" w:hAnsi="Cambria Math"/>
                    <w:sz w:val="26"/>
                    <w:szCs w:val="26"/>
                  </w:rPr>
                  <m:t>)</m:t>
                </m:r>
              </m:oMath>
            </m:oMathPara>
          </w:p>
        </w:tc>
        <w:tc>
          <w:tcPr>
            <w:tcW w:w="4389" w:type="dxa"/>
          </w:tcPr>
          <w:p w14:paraId="1584CE39" w14:textId="78CEEFAE" w:rsidR="00702167" w:rsidRPr="00702167" w:rsidRDefault="00702167" w:rsidP="00702167">
            <w:pPr>
              <w:spacing w:line="360" w:lineRule="auto"/>
              <w:jc w:val="right"/>
              <w:rPr>
                <w:rFonts w:ascii="Times New Roman" w:hAnsi="Times New Roman"/>
                <w:b/>
                <w:sz w:val="26"/>
                <w:szCs w:val="26"/>
              </w:rPr>
            </w:pPr>
            <w:r w:rsidRPr="00702167">
              <w:rPr>
                <w:rFonts w:ascii="Times New Roman" w:hAnsi="Times New Roman"/>
                <w:b/>
                <w:sz w:val="26"/>
                <w:szCs w:val="26"/>
              </w:rPr>
              <w:t>(7)</w:t>
            </w:r>
          </w:p>
        </w:tc>
      </w:tr>
      <w:tr w:rsidR="00702167" w14:paraId="6875A3E4" w14:textId="77777777" w:rsidTr="00702167">
        <w:tc>
          <w:tcPr>
            <w:tcW w:w="4389" w:type="dxa"/>
          </w:tcPr>
          <w:p w14:paraId="3DDF2F4A" w14:textId="221F435B" w:rsidR="00702167" w:rsidRPr="00702167" w:rsidRDefault="006A5735" w:rsidP="00702167">
            <w:pPr>
              <w:spacing w:line="360" w:lineRule="auto"/>
              <w:rPr>
                <w:rFonts w:ascii="Times New Roman" w:hAnsi="Times New Roman"/>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r>
                  <w:rPr>
                    <w:rFonts w:ascii="Cambria Math" w:hAnsi="Cambria Math"/>
                    <w:sz w:val="26"/>
                    <w:szCs w:val="26"/>
                  </w:rPr>
                  <m:t>=(I-</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k</m:t>
                    </m:r>
                  </m:sub>
                </m:sSub>
                <m:r>
                  <w:rPr>
                    <w:rFonts w:ascii="Cambria Math" w:hAnsi="Cambria Math"/>
                    <w:sz w:val="26"/>
                    <w:szCs w:val="26"/>
                  </w:rPr>
                  <m:t>H)</m:t>
                </m:r>
                <m:sSubSup>
                  <m:sSubSupPr>
                    <m:ctrlPr>
                      <w:rPr>
                        <w:rFonts w:ascii="Cambria Math" w:hAnsi="Cambria Math"/>
                        <w:i/>
                        <w:sz w:val="26"/>
                        <w:szCs w:val="26"/>
                      </w:rPr>
                    </m:ctrlPr>
                  </m:sSubSupPr>
                  <m:e>
                    <m:r>
                      <w:rPr>
                        <w:rFonts w:ascii="Cambria Math" w:hAnsi="Cambria Math"/>
                        <w:sz w:val="26"/>
                        <w:szCs w:val="26"/>
                      </w:rPr>
                      <m:t>P</m:t>
                    </m:r>
                  </m:e>
                  <m:sub>
                    <m:r>
                      <w:rPr>
                        <w:rFonts w:ascii="Cambria Math" w:hAnsi="Cambria Math"/>
                        <w:sz w:val="26"/>
                        <w:szCs w:val="26"/>
                      </w:rPr>
                      <m:t>k</m:t>
                    </m:r>
                  </m:sub>
                  <m:sup>
                    <m:r>
                      <m:rPr>
                        <m:sty m:val="p"/>
                      </m:rPr>
                      <w:rPr>
                        <w:rFonts w:ascii="Cambria Math" w:hAnsi="Cambria Math"/>
                        <w:sz w:val="26"/>
                        <w:szCs w:val="26"/>
                      </w:rPr>
                      <w:noBreakHyphen/>
                    </m:r>
                  </m:sup>
                </m:sSubSup>
              </m:oMath>
            </m:oMathPara>
          </w:p>
        </w:tc>
        <w:tc>
          <w:tcPr>
            <w:tcW w:w="4389" w:type="dxa"/>
          </w:tcPr>
          <w:p w14:paraId="3625F004" w14:textId="35CDDCF9" w:rsidR="00702167" w:rsidRPr="00702167" w:rsidRDefault="00702167" w:rsidP="00702167">
            <w:pPr>
              <w:spacing w:line="360" w:lineRule="auto"/>
              <w:jc w:val="right"/>
              <w:rPr>
                <w:rFonts w:ascii="Times New Roman" w:hAnsi="Times New Roman"/>
                <w:b/>
                <w:sz w:val="26"/>
                <w:szCs w:val="26"/>
              </w:rPr>
            </w:pPr>
            <w:r w:rsidRPr="00702167">
              <w:rPr>
                <w:rFonts w:ascii="Times New Roman" w:hAnsi="Times New Roman"/>
                <w:b/>
                <w:sz w:val="26"/>
                <w:szCs w:val="26"/>
              </w:rPr>
              <w:t>(8)</w:t>
            </w:r>
          </w:p>
        </w:tc>
      </w:tr>
    </w:tbl>
    <w:bookmarkEnd w:id="578"/>
    <w:p w14:paraId="6945E8E8" w14:textId="2FA28177" w:rsidR="007A50C8" w:rsidRDefault="007A50C8" w:rsidP="00F46182">
      <w:pPr>
        <w:pStyle w:val="ListParagraph"/>
        <w:numPr>
          <w:ilvl w:val="0"/>
          <w:numId w:val="11"/>
        </w:numPr>
        <w:shd w:val="clear" w:color="auto" w:fill="FFFFFF"/>
        <w:spacing w:line="360" w:lineRule="auto"/>
        <w:jc w:val="both"/>
        <w:rPr>
          <w:rFonts w:ascii="Times New Roman" w:hAnsi="Times New Roman"/>
          <w:sz w:val="26"/>
          <w:szCs w:val="26"/>
        </w:rPr>
      </w:pPr>
      <w:r w:rsidRPr="00F46182">
        <w:rPr>
          <w:rFonts w:ascii="Times New Roman" w:hAnsi="Times New Roman"/>
          <w:sz w:val="26"/>
          <w:szCs w:val="26"/>
        </w:rPr>
        <w:t>Trong th</w:t>
      </w:r>
      <w:r w:rsidRPr="00F46182">
        <w:rPr>
          <w:rFonts w:ascii="Times New Roman" w:hAnsi="Times New Roman" w:hint="eastAsia"/>
          <w:sz w:val="26"/>
          <w:szCs w:val="26"/>
        </w:rPr>
        <w:t>ư</w:t>
      </w:r>
      <w:r w:rsidRPr="00F46182">
        <w:rPr>
          <w:rFonts w:ascii="Times New Roman" w:hAnsi="Times New Roman"/>
          <w:sz w:val="26"/>
          <w:szCs w:val="26"/>
        </w:rPr>
        <w:t xml:space="preserve"> viện kalman.c, hàm </w:t>
      </w:r>
      <w:r w:rsidRPr="00F46182">
        <w:rPr>
          <w:rFonts w:ascii="Times New Roman" w:hAnsi="Times New Roman"/>
          <w:i/>
          <w:sz w:val="26"/>
          <w:szCs w:val="26"/>
        </w:rPr>
        <w:t>kalman_single()</w:t>
      </w:r>
      <w:r w:rsidRPr="00F46182">
        <w:rPr>
          <w:rFonts w:ascii="Times New Roman" w:hAnsi="Times New Roman"/>
          <w:sz w:val="26"/>
          <w:szCs w:val="26"/>
        </w:rPr>
        <w:t xml:space="preserve"> gồm 1 đầu vào và 1 đầu ra; hàm </w:t>
      </w:r>
      <w:r w:rsidRPr="00F46182">
        <w:rPr>
          <w:rFonts w:ascii="Times New Roman" w:hAnsi="Times New Roman"/>
          <w:i/>
          <w:sz w:val="26"/>
          <w:szCs w:val="26"/>
        </w:rPr>
        <w:t>kalman()</w:t>
      </w:r>
      <w:r w:rsidRPr="00F46182">
        <w:rPr>
          <w:rFonts w:ascii="Times New Roman" w:hAnsi="Times New Roman"/>
          <w:sz w:val="26"/>
          <w:szCs w:val="26"/>
        </w:rPr>
        <w:t xml:space="preserve"> gồm 3 đầu vào và 3 đầu </w:t>
      </w:r>
      <w:r w:rsidR="00CA23A2" w:rsidRPr="00F46182">
        <w:rPr>
          <w:rFonts w:ascii="Times New Roman" w:hAnsi="Times New Roman"/>
          <w:sz w:val="26"/>
          <w:szCs w:val="26"/>
        </w:rPr>
        <w:t>ra,  với z là tín hiệu nhiễu cần đ</w:t>
      </w:r>
      <w:r w:rsidR="00CA23A2" w:rsidRPr="00F46182">
        <w:rPr>
          <w:rFonts w:ascii="Times New Roman" w:hAnsi="Times New Roman" w:hint="eastAsia"/>
          <w:sz w:val="26"/>
          <w:szCs w:val="26"/>
        </w:rPr>
        <w:t>ư</w:t>
      </w:r>
      <w:r w:rsidR="00CA23A2" w:rsidRPr="00F46182">
        <w:rPr>
          <w:rFonts w:ascii="Times New Roman" w:hAnsi="Times New Roman"/>
          <w:sz w:val="26"/>
          <w:szCs w:val="26"/>
        </w:rPr>
        <w:t>ợc lọc nhiễu.</w:t>
      </w:r>
    </w:p>
    <w:p w14:paraId="0AF30AA8" w14:textId="77777777" w:rsidR="00F46182" w:rsidRDefault="00F46182" w:rsidP="00F46182">
      <w:pPr>
        <w:pStyle w:val="ListParagraph"/>
        <w:numPr>
          <w:ilvl w:val="0"/>
          <w:numId w:val="11"/>
        </w:numPr>
        <w:spacing w:line="360" w:lineRule="auto"/>
        <w:jc w:val="both"/>
        <w:rPr>
          <w:rFonts w:ascii="Times New Roman" w:hAnsi="Times New Roman"/>
          <w:sz w:val="26"/>
          <w:szCs w:val="26"/>
        </w:rPr>
      </w:pPr>
      <w:r w:rsidRPr="00E929CD">
        <w:rPr>
          <w:rFonts w:ascii="Times New Roman" w:hAnsi="Times New Roman"/>
          <w:sz w:val="26"/>
          <w:szCs w:val="26"/>
        </w:rPr>
        <w:t>Sau quá trình sử dụng bộ lọc Kalman, nhóm nhận thấy tín hiệu đầu ra đã ổn định. Quadcopter rất nhạy với nhiễu, chỉ cần có nhiễu nhỏ cũng có thể làm cho nó rung chuyển nên việc thêm bộ lọc làm các chuyến bay của nó mượt mà hơn.</w:t>
      </w:r>
    </w:p>
    <w:p w14:paraId="2813C52A" w14:textId="28EC7B8A" w:rsidR="00F46182" w:rsidRPr="00E929CD" w:rsidRDefault="00F46182" w:rsidP="00F46182">
      <w:pPr>
        <w:pStyle w:val="ListParagraph"/>
        <w:numPr>
          <w:ilvl w:val="0"/>
          <w:numId w:val="11"/>
        </w:numPr>
        <w:spacing w:line="360" w:lineRule="auto"/>
        <w:jc w:val="both"/>
        <w:rPr>
          <w:rFonts w:ascii="Times New Roman" w:hAnsi="Times New Roman"/>
          <w:sz w:val="26"/>
          <w:szCs w:val="26"/>
        </w:rPr>
      </w:pPr>
      <w:r w:rsidRPr="00E929CD">
        <w:rPr>
          <w:rFonts w:ascii="Times New Roman" w:hAnsi="Times New Roman"/>
          <w:sz w:val="26"/>
          <w:szCs w:val="26"/>
        </w:rPr>
        <w:t>Các thông số cấu hình cho bộ lọc như sau:</w:t>
      </w:r>
    </w:p>
    <w:p w14:paraId="197FB619" w14:textId="77777777" w:rsidR="00F46182" w:rsidRDefault="00F46182" w:rsidP="00F46182">
      <w:pPr>
        <w:pStyle w:val="ListParagraph"/>
        <w:numPr>
          <w:ilvl w:val="0"/>
          <w:numId w:val="42"/>
        </w:numPr>
        <w:spacing w:line="360" w:lineRule="auto"/>
        <w:jc w:val="both"/>
        <w:rPr>
          <w:rFonts w:ascii="Times New Roman" w:hAnsi="Times New Roman"/>
          <w:sz w:val="26"/>
          <w:szCs w:val="26"/>
        </w:rPr>
      </w:pPr>
      <w:r w:rsidRPr="00E929CD">
        <w:rPr>
          <w:rFonts w:ascii="Times New Roman" w:hAnsi="Times New Roman"/>
          <w:sz w:val="26"/>
          <w:szCs w:val="26"/>
        </w:rPr>
        <w:t>Cấu hình sample rate là 1 KHz.</w:t>
      </w:r>
    </w:p>
    <w:p w14:paraId="5379AEC1" w14:textId="77777777" w:rsidR="00F46182" w:rsidRPr="00E929CD" w:rsidRDefault="00F46182" w:rsidP="00F46182">
      <w:pPr>
        <w:pStyle w:val="ListParagraph"/>
        <w:numPr>
          <w:ilvl w:val="0"/>
          <w:numId w:val="42"/>
        </w:numPr>
        <w:spacing w:line="360" w:lineRule="auto"/>
        <w:jc w:val="both"/>
        <w:rPr>
          <w:rFonts w:ascii="Times New Roman" w:hAnsi="Times New Roman"/>
          <w:sz w:val="26"/>
          <w:szCs w:val="26"/>
        </w:rPr>
      </w:pPr>
      <w:r w:rsidRPr="00E929CD">
        <w:rPr>
          <w:rFonts w:ascii="Times New Roman" w:hAnsi="Times New Roman" w:cs="Times New Roman"/>
          <w:sz w:val="26"/>
          <w:szCs w:val="26"/>
        </w:rPr>
        <w:t>Disable FSYNC sau đó set cho bộ lọc Gyro là 41 Hz.</w:t>
      </w:r>
    </w:p>
    <w:p w14:paraId="7E31FB80" w14:textId="77777777" w:rsidR="00F46182" w:rsidRPr="009A5701" w:rsidRDefault="00F46182" w:rsidP="00F46182">
      <w:pPr>
        <w:pStyle w:val="ListParagraph"/>
        <w:numPr>
          <w:ilvl w:val="0"/>
          <w:numId w:val="4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Accelerometer Full Scale: + - 8g</w:t>
      </w:r>
    </w:p>
    <w:p w14:paraId="5E8A5216" w14:textId="77777777" w:rsidR="00F46182" w:rsidRPr="009A5701" w:rsidRDefault="00F46182" w:rsidP="00F46182">
      <w:pPr>
        <w:pStyle w:val="ListParagraph"/>
        <w:numPr>
          <w:ilvl w:val="0"/>
          <w:numId w:val="4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Gyro Full Scale Range:  + </w:t>
      </w:r>
      <w:r w:rsidRPr="009A5701">
        <w:rPr>
          <w:rFonts w:ascii="Times New Roman" w:hAnsi="Times New Roman" w:cs="Times New Roman"/>
          <w:sz w:val="26"/>
          <w:szCs w:val="26"/>
        </w:rPr>
        <w:t>2000 deg/s.</w:t>
      </w:r>
    </w:p>
    <w:p w14:paraId="7B7C081B" w14:textId="77777777" w:rsidR="00F46182" w:rsidRPr="009A5701" w:rsidRDefault="00F46182" w:rsidP="00F46182">
      <w:pPr>
        <w:pStyle w:val="ListParagraph"/>
        <w:numPr>
          <w:ilvl w:val="0"/>
          <w:numId w:val="42"/>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Acc filtering: 41 Hz.</w:t>
      </w:r>
    </w:p>
    <w:p w14:paraId="58C12B60" w14:textId="77777777" w:rsidR="0047114D" w:rsidRPr="009A5701" w:rsidRDefault="0047114D" w:rsidP="00E929CD">
      <w:pPr>
        <w:spacing w:line="360" w:lineRule="auto"/>
        <w:jc w:val="center"/>
        <w:rPr>
          <w:rFonts w:ascii="Times New Roman" w:hAnsi="Times New Roman"/>
          <w:sz w:val="26"/>
          <w:szCs w:val="26"/>
        </w:rPr>
      </w:pPr>
      <w:r w:rsidRPr="009A5701">
        <w:rPr>
          <w:rFonts w:ascii="Times New Roman" w:hAnsi="Times New Roman"/>
          <w:noProof/>
          <w:sz w:val="26"/>
          <w:szCs w:val="26"/>
        </w:rPr>
        <w:drawing>
          <wp:inline distT="0" distB="0" distL="0" distR="0" wp14:anchorId="32D28DA2" wp14:editId="645F56CD">
            <wp:extent cx="5335583"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Kalman_filter.png"/>
                    <pic:cNvPicPr/>
                  </pic:nvPicPr>
                  <pic:blipFill>
                    <a:blip r:embed="rId58">
                      <a:extLst>
                        <a:ext uri="{28A0092B-C50C-407E-A947-70E740481C1C}">
                          <a14:useLocalDpi xmlns:a14="http://schemas.microsoft.com/office/drawing/2010/main" val="0"/>
                        </a:ext>
                      </a:extLst>
                    </a:blip>
                    <a:stretch>
                      <a:fillRect/>
                    </a:stretch>
                  </pic:blipFill>
                  <pic:spPr>
                    <a:xfrm>
                      <a:off x="0" y="0"/>
                      <a:ext cx="5335583" cy="3543300"/>
                    </a:xfrm>
                    <a:prstGeom prst="rect">
                      <a:avLst/>
                    </a:prstGeom>
                  </pic:spPr>
                </pic:pic>
              </a:graphicData>
            </a:graphic>
          </wp:inline>
        </w:drawing>
      </w:r>
    </w:p>
    <w:p w14:paraId="05A9EC94" w14:textId="02F9E45B" w:rsidR="00F82D08" w:rsidRPr="009A5701" w:rsidRDefault="00F82D08" w:rsidP="00F42DF5">
      <w:pPr>
        <w:pStyle w:val="Heading1"/>
        <w:jc w:val="center"/>
        <w:rPr>
          <w:rFonts w:ascii="Times New Roman" w:hAnsi="Times New Roman" w:cs="Times New Roman"/>
          <w:color w:val="auto"/>
          <w:sz w:val="26"/>
          <w:szCs w:val="26"/>
        </w:rPr>
      </w:pPr>
      <w:bookmarkStart w:id="579" w:name="_Toc455101918"/>
      <w:bookmarkStart w:id="580" w:name="_Toc473481472"/>
      <w:bookmarkStart w:id="581" w:name="_Toc473481709"/>
      <w:bookmarkStart w:id="582" w:name="_Toc473482227"/>
      <w:bookmarkStart w:id="583" w:name="_Toc473484303"/>
      <w:bookmarkStart w:id="584" w:name="_Toc473484454"/>
      <w:bookmarkStart w:id="585" w:name="_Toc474362532"/>
      <w:bookmarkStart w:id="586" w:name="_Toc474362677"/>
      <w:r w:rsidRPr="009A5701">
        <w:rPr>
          <w:rFonts w:ascii="Times New Roman" w:hAnsi="Times New Roman" w:cs="Times New Roman"/>
          <w:color w:val="auto"/>
          <w:sz w:val="26"/>
          <w:szCs w:val="26"/>
        </w:rPr>
        <w:t xml:space="preserve">Hình </w:t>
      </w:r>
      <w:r w:rsidR="000A3809">
        <w:rPr>
          <w:rFonts w:ascii="Times New Roman" w:hAnsi="Times New Roman" w:cs="Times New Roman"/>
          <w:color w:val="auto"/>
          <w:sz w:val="26"/>
          <w:szCs w:val="26"/>
        </w:rPr>
        <w:t>3.</w:t>
      </w:r>
      <w:r w:rsidR="00F46182">
        <w:rPr>
          <w:rFonts w:ascii="Times New Roman" w:hAnsi="Times New Roman" w:cs="Times New Roman"/>
          <w:color w:val="auto"/>
          <w:sz w:val="26"/>
          <w:szCs w:val="26"/>
        </w:rPr>
        <w:t>12</w:t>
      </w:r>
      <w:r w:rsidRPr="009A5701">
        <w:rPr>
          <w:rFonts w:ascii="Times New Roman" w:hAnsi="Times New Roman" w:cs="Times New Roman"/>
          <w:color w:val="auto"/>
          <w:sz w:val="26"/>
          <w:szCs w:val="26"/>
        </w:rPr>
        <w:t xml:space="preserve"> Tín hiệu đã được lọc nhiễu</w:t>
      </w:r>
      <w:bookmarkEnd w:id="579"/>
      <w:bookmarkEnd w:id="580"/>
      <w:bookmarkEnd w:id="581"/>
      <w:bookmarkEnd w:id="582"/>
      <w:bookmarkEnd w:id="583"/>
      <w:bookmarkEnd w:id="584"/>
      <w:bookmarkEnd w:id="585"/>
      <w:bookmarkEnd w:id="586"/>
    </w:p>
    <w:p w14:paraId="62E5900D" w14:textId="77777777" w:rsidR="00F42DF5" w:rsidRPr="009A5701" w:rsidRDefault="00F42DF5" w:rsidP="00F42DF5">
      <w:pPr>
        <w:rPr>
          <w:rFonts w:ascii="Times New Roman" w:hAnsi="Times New Roman"/>
        </w:rPr>
      </w:pPr>
    </w:p>
    <w:p w14:paraId="25EB24C2" w14:textId="655FD5AF" w:rsidR="002268AE" w:rsidRPr="00EE56C4" w:rsidRDefault="00A36455" w:rsidP="009E237D">
      <w:pPr>
        <w:pStyle w:val="ListParagraph"/>
        <w:numPr>
          <w:ilvl w:val="0"/>
          <w:numId w:val="11"/>
        </w:numPr>
        <w:spacing w:line="360" w:lineRule="auto"/>
        <w:jc w:val="both"/>
        <w:rPr>
          <w:rFonts w:ascii="Times New Roman" w:hAnsi="Times New Roman" w:cs="Times New Roman"/>
          <w:sz w:val="26"/>
          <w:szCs w:val="26"/>
        </w:rPr>
      </w:pPr>
      <w:r w:rsidRPr="00EE56C4">
        <w:rPr>
          <w:rFonts w:ascii="Times New Roman" w:hAnsi="Times New Roman"/>
          <w:sz w:val="26"/>
          <w:szCs w:val="26"/>
        </w:rPr>
        <w:t>Động cơ được điều khiển thông qua các ES</w:t>
      </w:r>
      <w:r w:rsidR="000C272A" w:rsidRPr="00EE56C4">
        <w:rPr>
          <w:rFonts w:ascii="Times New Roman" w:hAnsi="Times New Roman"/>
          <w:sz w:val="26"/>
          <w:szCs w:val="26"/>
        </w:rPr>
        <w:t xml:space="preserve">C và </w:t>
      </w:r>
      <w:r w:rsidRPr="00EE56C4">
        <w:rPr>
          <w:rFonts w:ascii="Times New Roman" w:hAnsi="Times New Roman"/>
          <w:sz w:val="26"/>
          <w:szCs w:val="26"/>
        </w:rPr>
        <w:t xml:space="preserve">ta chỉ cần cấp các xung PWM </w:t>
      </w:r>
      <w:r w:rsidR="00D851F3" w:rsidRPr="00EE56C4">
        <w:rPr>
          <w:rFonts w:ascii="Times New Roman" w:hAnsi="Times New Roman"/>
          <w:sz w:val="26"/>
          <w:szCs w:val="26"/>
        </w:rPr>
        <w:t>cho chúng</w:t>
      </w:r>
      <w:r w:rsidRPr="00EE56C4">
        <w:rPr>
          <w:rFonts w:ascii="Times New Roman" w:hAnsi="Times New Roman"/>
          <w:sz w:val="26"/>
          <w:szCs w:val="26"/>
        </w:rPr>
        <w:t xml:space="preserve">. PWM </w:t>
      </w:r>
      <w:r w:rsidR="00E776BB" w:rsidRPr="00EE56C4">
        <w:rPr>
          <w:rFonts w:ascii="Times New Roman" w:hAnsi="Times New Roman"/>
          <w:sz w:val="26"/>
          <w:szCs w:val="26"/>
        </w:rPr>
        <w:t xml:space="preserve">được cấu hình </w:t>
      </w:r>
      <w:r w:rsidRPr="00EE56C4">
        <w:rPr>
          <w:rFonts w:ascii="Times New Roman" w:hAnsi="Times New Roman"/>
          <w:sz w:val="26"/>
          <w:szCs w:val="26"/>
        </w:rPr>
        <w:t>để điều khiển ESC với tần số 400Hz</w:t>
      </w:r>
      <w:r w:rsidR="000847FD" w:rsidRPr="00EE56C4">
        <w:rPr>
          <w:rFonts w:ascii="Times New Roman" w:hAnsi="Times New Roman"/>
          <w:sz w:val="26"/>
          <w:szCs w:val="26"/>
        </w:rPr>
        <w:t xml:space="preserve"> ứng với mỗi chu kì là 2,</w:t>
      </w:r>
      <w:r w:rsidR="00112372" w:rsidRPr="00EE56C4">
        <w:rPr>
          <w:rFonts w:ascii="Times New Roman" w:hAnsi="Times New Roman"/>
          <w:sz w:val="26"/>
          <w:szCs w:val="26"/>
        </w:rPr>
        <w:t>5 ms.</w:t>
      </w:r>
      <w:r w:rsidR="00EE56C4" w:rsidRPr="00EE56C4">
        <w:rPr>
          <w:rFonts w:ascii="Times New Roman" w:hAnsi="Times New Roman"/>
          <w:sz w:val="26"/>
          <w:szCs w:val="26"/>
        </w:rPr>
        <w:t xml:space="preserve"> </w:t>
      </w:r>
      <w:r w:rsidR="00112372" w:rsidRPr="00EE56C4">
        <w:rPr>
          <w:rFonts w:ascii="Times New Roman" w:hAnsi="Times New Roman" w:cs="Times New Roman"/>
          <w:sz w:val="26"/>
          <w:szCs w:val="26"/>
        </w:rPr>
        <w:t xml:space="preserve">Cấu </w:t>
      </w:r>
      <w:r w:rsidR="00E776BB" w:rsidRPr="00EE56C4">
        <w:rPr>
          <w:rFonts w:ascii="Times New Roman" w:hAnsi="Times New Roman" w:cs="Times New Roman"/>
          <w:sz w:val="26"/>
          <w:szCs w:val="26"/>
        </w:rPr>
        <w:t>hình các chân GPIO tương ứng hỗ trợ</w:t>
      </w:r>
      <w:r w:rsidR="00112372" w:rsidRPr="00EE56C4">
        <w:rPr>
          <w:rFonts w:ascii="Times New Roman" w:hAnsi="Times New Roman" w:cs="Times New Roman"/>
          <w:sz w:val="26"/>
          <w:szCs w:val="26"/>
        </w:rPr>
        <w:t xml:space="preserve"> băm xung: </w:t>
      </w:r>
      <w:r w:rsidR="00E776BB" w:rsidRPr="00EE56C4">
        <w:rPr>
          <w:rFonts w:ascii="Times New Roman" w:hAnsi="Times New Roman" w:cs="Times New Roman"/>
          <w:sz w:val="26"/>
          <w:szCs w:val="26"/>
        </w:rPr>
        <w:t>GPIO_PIN_4, GPIO_</w:t>
      </w:r>
      <w:r w:rsidR="00E16463" w:rsidRPr="00EE56C4">
        <w:rPr>
          <w:rFonts w:ascii="Times New Roman" w:hAnsi="Times New Roman" w:cs="Times New Roman"/>
          <w:sz w:val="26"/>
          <w:szCs w:val="26"/>
        </w:rPr>
        <w:t>PIN_5, GPIO_PIN_6 và GPIO_PIN_7</w:t>
      </w:r>
    </w:p>
    <w:p w14:paraId="48EDF6A6" w14:textId="77777777" w:rsidR="00112372" w:rsidRPr="00CA23A2" w:rsidRDefault="00112372" w:rsidP="001C226A">
      <w:pPr>
        <w:pStyle w:val="ListParagraph"/>
        <w:numPr>
          <w:ilvl w:val="0"/>
          <w:numId w:val="11"/>
        </w:numPr>
        <w:spacing w:line="360" w:lineRule="auto"/>
        <w:jc w:val="both"/>
        <w:rPr>
          <w:rFonts w:ascii="Times New Roman" w:hAnsi="Times New Roman" w:cs="Times New Roman"/>
          <w:sz w:val="26"/>
          <w:szCs w:val="26"/>
        </w:rPr>
      </w:pPr>
      <w:r w:rsidRPr="00CA23A2">
        <w:rPr>
          <w:rFonts w:ascii="Times New Roman" w:hAnsi="Times New Roman" w:cs="Times New Roman"/>
          <w:sz w:val="26"/>
          <w:szCs w:val="26"/>
        </w:rPr>
        <w:t>Cấu hình PWM generator:</w:t>
      </w:r>
    </w:p>
    <w:p w14:paraId="6C1C25C7" w14:textId="43D4D0AC" w:rsidR="00112372" w:rsidRPr="00CA23A2" w:rsidRDefault="002A641D" w:rsidP="00A57731">
      <w:pPr>
        <w:spacing w:line="360" w:lineRule="auto"/>
        <w:ind w:firstLine="720"/>
        <w:jc w:val="both"/>
        <w:rPr>
          <w:rFonts w:ascii="Times New Roman" w:hAnsi="Times New Roman"/>
          <w:sz w:val="26"/>
          <w:szCs w:val="26"/>
        </w:rPr>
      </w:pPr>
      <w:r w:rsidRPr="00CA23A2">
        <w:rPr>
          <w:rFonts w:ascii="Times New Roman" w:hAnsi="Times New Roman"/>
          <w:sz w:val="26"/>
          <w:szCs w:val="26"/>
        </w:rPr>
        <w:t>PWMGenConfigure (</w:t>
      </w:r>
      <w:r w:rsidR="00112372" w:rsidRPr="00CA23A2">
        <w:rPr>
          <w:rFonts w:ascii="Times New Roman" w:hAnsi="Times New Roman"/>
          <w:sz w:val="26"/>
          <w:szCs w:val="26"/>
        </w:rPr>
        <w:t>PWM0_BASE, PWM_GEN_0,</w:t>
      </w:r>
    </w:p>
    <w:p w14:paraId="0EE23D94" w14:textId="77777777" w:rsidR="00112372" w:rsidRPr="00CA23A2" w:rsidRDefault="00112372" w:rsidP="00A57731">
      <w:pPr>
        <w:spacing w:line="360" w:lineRule="auto"/>
        <w:ind w:left="720" w:firstLine="720"/>
        <w:jc w:val="both"/>
        <w:rPr>
          <w:rFonts w:ascii="Times New Roman" w:hAnsi="Times New Roman"/>
          <w:sz w:val="26"/>
          <w:szCs w:val="26"/>
        </w:rPr>
      </w:pPr>
      <w:r w:rsidRPr="00CA23A2">
        <w:rPr>
          <w:rFonts w:ascii="Times New Roman" w:hAnsi="Times New Roman"/>
          <w:sz w:val="26"/>
          <w:szCs w:val="26"/>
        </w:rPr>
        <w:t>PWM_GEN_MODE_DOWN | PWM_GEN_MODE_NO_SYNC);</w:t>
      </w:r>
    </w:p>
    <w:p w14:paraId="18611B07" w14:textId="254E233E" w:rsidR="00112372" w:rsidRPr="00CA23A2" w:rsidRDefault="00112372" w:rsidP="00A57731">
      <w:pPr>
        <w:spacing w:line="360" w:lineRule="auto"/>
        <w:ind w:left="720"/>
        <w:jc w:val="both"/>
        <w:rPr>
          <w:rFonts w:ascii="Times New Roman" w:hAnsi="Times New Roman"/>
          <w:sz w:val="26"/>
          <w:szCs w:val="26"/>
        </w:rPr>
      </w:pPr>
      <w:r w:rsidRPr="00CA23A2">
        <w:rPr>
          <w:rFonts w:ascii="Times New Roman" w:hAnsi="Times New Roman"/>
          <w:sz w:val="26"/>
          <w:szCs w:val="26"/>
        </w:rPr>
        <w:t>PWMGenConfigure (PWM0_BASE, PWM_GEN_1,</w:t>
      </w:r>
    </w:p>
    <w:p w14:paraId="6056A13A" w14:textId="77777777" w:rsidR="00112372" w:rsidRPr="00CA23A2" w:rsidRDefault="00112372" w:rsidP="00A57731">
      <w:pPr>
        <w:spacing w:line="360" w:lineRule="auto"/>
        <w:ind w:left="720" w:firstLine="720"/>
        <w:jc w:val="both"/>
        <w:rPr>
          <w:rFonts w:ascii="Times New Roman" w:hAnsi="Times New Roman"/>
          <w:sz w:val="26"/>
          <w:szCs w:val="26"/>
        </w:rPr>
      </w:pPr>
      <w:r w:rsidRPr="00CA23A2">
        <w:rPr>
          <w:rFonts w:ascii="Times New Roman" w:hAnsi="Times New Roman"/>
          <w:sz w:val="26"/>
          <w:szCs w:val="26"/>
        </w:rPr>
        <w:t>PWM_GEN_MODE_DOWN | PWM_GEN_MODE_NO_SYNC);</w:t>
      </w:r>
    </w:p>
    <w:p w14:paraId="7915A0EB" w14:textId="5B22438F" w:rsidR="00C7639B" w:rsidRPr="009A5701" w:rsidRDefault="00EE56C4" w:rsidP="00620098">
      <w:pPr>
        <w:pStyle w:val="Heading3"/>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lastRenderedPageBreak/>
        <w:t xml:space="preserve">     </w:t>
      </w:r>
      <w:bookmarkStart w:id="587" w:name="_Toc473484159"/>
      <w:bookmarkStart w:id="588" w:name="_Toc473484304"/>
      <w:bookmarkStart w:id="589" w:name="_Toc474362533"/>
      <w:bookmarkStart w:id="590" w:name="_Toc474362678"/>
      <w:r w:rsidR="00620098" w:rsidRPr="009A5701">
        <w:rPr>
          <w:rFonts w:ascii="Times New Roman" w:hAnsi="Times New Roman" w:cs="Times New Roman"/>
          <w:b/>
          <w:color w:val="auto"/>
          <w:sz w:val="26"/>
          <w:szCs w:val="26"/>
        </w:rPr>
        <w:t>3.5</w:t>
      </w:r>
      <w:r w:rsidR="000A3809">
        <w:rPr>
          <w:rFonts w:ascii="Times New Roman" w:hAnsi="Times New Roman" w:cs="Times New Roman"/>
          <w:b/>
          <w:color w:val="auto"/>
          <w:sz w:val="26"/>
          <w:szCs w:val="26"/>
        </w:rPr>
        <w:t>.4</w:t>
      </w:r>
      <w:r w:rsidR="00926E58" w:rsidRPr="009A5701">
        <w:rPr>
          <w:rFonts w:ascii="Times New Roman" w:hAnsi="Times New Roman" w:cs="Times New Roman"/>
          <w:b/>
          <w:color w:val="auto"/>
          <w:sz w:val="26"/>
          <w:szCs w:val="26"/>
        </w:rPr>
        <w:t xml:space="preserve"> </w:t>
      </w:r>
      <w:r w:rsidR="003D150E" w:rsidRPr="009A5701">
        <w:rPr>
          <w:rFonts w:ascii="Times New Roman" w:hAnsi="Times New Roman" w:cs="Times New Roman"/>
          <w:b/>
          <w:color w:val="auto"/>
          <w:sz w:val="26"/>
          <w:szCs w:val="26"/>
        </w:rPr>
        <w:t>Cân chỉnh PID để</w:t>
      </w:r>
      <w:r w:rsidR="009D5879" w:rsidRPr="009A5701">
        <w:rPr>
          <w:rFonts w:ascii="Times New Roman" w:hAnsi="Times New Roman" w:cs="Times New Roman"/>
          <w:b/>
          <w:color w:val="auto"/>
          <w:sz w:val="26"/>
          <w:szCs w:val="26"/>
        </w:rPr>
        <w:t xml:space="preserve"> giữ cho máy bay cân bằ</w:t>
      </w:r>
      <w:r w:rsidR="00F274D4" w:rsidRPr="009A5701">
        <w:rPr>
          <w:rFonts w:ascii="Times New Roman" w:hAnsi="Times New Roman" w:cs="Times New Roman"/>
          <w:b/>
          <w:color w:val="auto"/>
          <w:sz w:val="26"/>
          <w:szCs w:val="26"/>
        </w:rPr>
        <w:t>ng</w:t>
      </w:r>
      <w:bookmarkEnd w:id="587"/>
      <w:bookmarkEnd w:id="588"/>
      <w:bookmarkEnd w:id="589"/>
      <w:bookmarkEnd w:id="590"/>
    </w:p>
    <w:p w14:paraId="4DCB4BF6" w14:textId="11593B4B" w:rsidR="00382DAE" w:rsidRDefault="00EE56C4" w:rsidP="00A46ADD">
      <w:pPr>
        <w:pStyle w:val="ListParagraph"/>
        <w:numPr>
          <w:ilvl w:val="0"/>
          <w:numId w:val="4"/>
        </w:numPr>
        <w:spacing w:line="360" w:lineRule="auto"/>
        <w:jc w:val="both"/>
        <w:rPr>
          <w:rFonts w:ascii="Times New Roman" w:hAnsi="Times New Roman"/>
          <w:sz w:val="26"/>
          <w:szCs w:val="26"/>
        </w:rPr>
      </w:pPr>
      <w:r>
        <w:rPr>
          <w:rFonts w:ascii="Times New Roman" w:hAnsi="Times New Roman"/>
          <w:sz w:val="26"/>
          <w:szCs w:val="26"/>
        </w:rPr>
        <w:t>Nếu có</w:t>
      </w:r>
      <w:r w:rsidR="002E196C" w:rsidRPr="00EE56C4">
        <w:rPr>
          <w:rFonts w:ascii="Times New Roman" w:hAnsi="Times New Roman"/>
          <w:sz w:val="26"/>
          <w:szCs w:val="26"/>
        </w:rPr>
        <w:t xml:space="preserve"> sự hỗ trợ từ trang thiết bị</w:t>
      </w:r>
      <w:r>
        <w:rPr>
          <w:rFonts w:ascii="Times New Roman" w:hAnsi="Times New Roman"/>
          <w:sz w:val="26"/>
          <w:szCs w:val="26"/>
        </w:rPr>
        <w:t xml:space="preserve"> hiện đại,</w:t>
      </w:r>
      <w:r w:rsidR="002E196C" w:rsidRPr="00EE56C4">
        <w:rPr>
          <w:rFonts w:ascii="Times New Roman" w:hAnsi="Times New Roman"/>
          <w:sz w:val="26"/>
          <w:szCs w:val="26"/>
        </w:rPr>
        <w:t xml:space="preserve"> ta có thể </w:t>
      </w:r>
      <w:r>
        <w:rPr>
          <w:rFonts w:ascii="Times New Roman" w:hAnsi="Times New Roman"/>
          <w:sz w:val="26"/>
          <w:szCs w:val="26"/>
        </w:rPr>
        <w:t>dùng</w:t>
      </w:r>
      <w:r w:rsidR="002E196C" w:rsidRPr="00EE56C4">
        <w:rPr>
          <w:rFonts w:ascii="Times New Roman" w:hAnsi="Times New Roman"/>
          <w:sz w:val="26"/>
          <w:szCs w:val="26"/>
        </w:rPr>
        <w:t xml:space="preserve"> những giải thuật tiên tiến</w:t>
      </w:r>
      <w:r>
        <w:rPr>
          <w:rFonts w:ascii="Times New Roman" w:hAnsi="Times New Roman"/>
          <w:sz w:val="26"/>
          <w:szCs w:val="26"/>
        </w:rPr>
        <w:t xml:space="preserve"> để căn chỉnh PID cho máy bay n</w:t>
      </w:r>
      <w:r w:rsidR="002E196C" w:rsidRPr="00EE56C4">
        <w:rPr>
          <w:rFonts w:ascii="Times New Roman" w:hAnsi="Times New Roman"/>
          <w:sz w:val="26"/>
          <w:szCs w:val="26"/>
        </w:rPr>
        <w:t xml:space="preserve">hư </w:t>
      </w:r>
      <w:r>
        <w:rPr>
          <w:rFonts w:ascii="Times New Roman" w:hAnsi="Times New Roman"/>
          <w:sz w:val="26"/>
          <w:szCs w:val="26"/>
        </w:rPr>
        <w:t xml:space="preserve">Auto tuner hoặc </w:t>
      </w:r>
      <w:r w:rsidRPr="00EE56C4">
        <w:rPr>
          <w:rFonts w:ascii="Times New Roman" w:hAnsi="Times New Roman"/>
          <w:sz w:val="26"/>
          <w:szCs w:val="26"/>
        </w:rPr>
        <w:t xml:space="preserve">Ziegler – </w:t>
      </w:r>
      <w:r>
        <w:rPr>
          <w:rFonts w:ascii="Times New Roman" w:hAnsi="Times New Roman"/>
          <w:sz w:val="26"/>
          <w:szCs w:val="26"/>
        </w:rPr>
        <w:t>Nichols.</w:t>
      </w:r>
    </w:p>
    <w:p w14:paraId="08DA9F56" w14:textId="77777777" w:rsidR="00A46ADD" w:rsidRPr="00EE56C4" w:rsidRDefault="00A46ADD" w:rsidP="00A46ADD">
      <w:pPr>
        <w:pStyle w:val="Heading1"/>
        <w:spacing w:line="360" w:lineRule="auto"/>
        <w:jc w:val="center"/>
      </w:pPr>
      <w:bookmarkStart w:id="591" w:name="_Toc473481474"/>
      <w:bookmarkStart w:id="592" w:name="_Toc473481711"/>
      <w:bookmarkStart w:id="593" w:name="_Toc473482229"/>
      <w:bookmarkStart w:id="594" w:name="_Toc473484160"/>
      <w:bookmarkStart w:id="595" w:name="_Toc473484305"/>
      <w:bookmarkStart w:id="596" w:name="_Toc473484456"/>
      <w:bookmarkStart w:id="597" w:name="_Toc474362534"/>
      <w:bookmarkStart w:id="598" w:name="_Toc474362679"/>
      <w:r w:rsidRPr="00EE56C4">
        <w:rPr>
          <w:rFonts w:ascii="Times New Roman" w:hAnsi="Times New Roman" w:cs="Times New Roman"/>
          <w:color w:val="auto"/>
          <w:sz w:val="26"/>
          <w:szCs w:val="26"/>
        </w:rPr>
        <w:t>Bảng 3.2 Bảng tham chiếu Ziegler – Nichols</w:t>
      </w:r>
      <w:bookmarkEnd w:id="591"/>
      <w:bookmarkEnd w:id="592"/>
      <w:bookmarkEnd w:id="593"/>
      <w:bookmarkEnd w:id="594"/>
      <w:bookmarkEnd w:id="595"/>
      <w:bookmarkEnd w:id="596"/>
      <w:bookmarkEnd w:id="597"/>
      <w:bookmarkEnd w:id="598"/>
    </w:p>
    <w:tbl>
      <w:tblPr>
        <w:tblStyle w:val="GridTable1Light-Accent1"/>
        <w:tblW w:w="0" w:type="auto"/>
        <w:tblLook w:val="04A0" w:firstRow="1" w:lastRow="0" w:firstColumn="1" w:lastColumn="0" w:noHBand="0" w:noVBand="1"/>
      </w:tblPr>
      <w:tblGrid>
        <w:gridCol w:w="1789"/>
        <w:gridCol w:w="2325"/>
        <w:gridCol w:w="2335"/>
        <w:gridCol w:w="2329"/>
      </w:tblGrid>
      <w:tr w:rsidR="00382DAE" w:rsidRPr="009A5701" w14:paraId="39EE5978" w14:textId="77777777" w:rsidTr="00A46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0B2DE820" w14:textId="77777777" w:rsidR="00382DAE" w:rsidRPr="009A5701" w:rsidRDefault="00382DAE" w:rsidP="00A46ADD">
            <w:pPr>
              <w:spacing w:line="360" w:lineRule="auto"/>
              <w:jc w:val="center"/>
              <w:rPr>
                <w:rFonts w:ascii="Times New Roman" w:hAnsi="Times New Roman"/>
                <w:sz w:val="26"/>
                <w:szCs w:val="26"/>
              </w:rPr>
            </w:pPr>
            <w:r w:rsidRPr="009A5701">
              <w:rPr>
                <w:rFonts w:ascii="Times New Roman" w:hAnsi="Times New Roman"/>
                <w:sz w:val="26"/>
                <w:szCs w:val="26"/>
              </w:rPr>
              <w:t>Bộ điều khiển</w:t>
            </w:r>
          </w:p>
        </w:tc>
        <w:tc>
          <w:tcPr>
            <w:tcW w:w="2325" w:type="dxa"/>
          </w:tcPr>
          <w:p w14:paraId="7B2EB93C" w14:textId="0DB1A5A1" w:rsidR="00382DAE" w:rsidRPr="009A5701" w:rsidRDefault="007D22E1" w:rsidP="00A46AD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K</w:t>
            </w:r>
            <w:r w:rsidRPr="009A5701">
              <w:rPr>
                <w:rFonts w:ascii="Times New Roman" w:hAnsi="Times New Roman"/>
                <w:sz w:val="26"/>
                <w:szCs w:val="26"/>
                <w:vertAlign w:val="subscript"/>
              </w:rPr>
              <w:t>p</w:t>
            </w:r>
          </w:p>
        </w:tc>
        <w:tc>
          <w:tcPr>
            <w:tcW w:w="2335" w:type="dxa"/>
          </w:tcPr>
          <w:p w14:paraId="4A853A0B" w14:textId="2BB0FBFE" w:rsidR="00382DAE" w:rsidRPr="009A5701" w:rsidRDefault="007D22E1" w:rsidP="00A46AD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K</w:t>
            </w:r>
            <w:r w:rsidRPr="009A5701">
              <w:rPr>
                <w:rFonts w:ascii="Times New Roman" w:hAnsi="Times New Roman"/>
                <w:sz w:val="26"/>
                <w:szCs w:val="26"/>
                <w:vertAlign w:val="subscript"/>
              </w:rPr>
              <w:t>i</w:t>
            </w:r>
          </w:p>
        </w:tc>
        <w:tc>
          <w:tcPr>
            <w:tcW w:w="2329" w:type="dxa"/>
          </w:tcPr>
          <w:p w14:paraId="74108C96" w14:textId="243F0EF8" w:rsidR="00382DAE" w:rsidRPr="009A5701" w:rsidRDefault="007D22E1" w:rsidP="00A46AD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K</w:t>
            </w:r>
            <w:r w:rsidRPr="009A5701">
              <w:rPr>
                <w:rFonts w:ascii="Times New Roman" w:hAnsi="Times New Roman"/>
                <w:sz w:val="26"/>
                <w:szCs w:val="26"/>
                <w:vertAlign w:val="subscript"/>
              </w:rPr>
              <w:t>d</w:t>
            </w:r>
          </w:p>
        </w:tc>
      </w:tr>
      <w:tr w:rsidR="00382DAE" w:rsidRPr="009A5701" w14:paraId="1C709B56" w14:textId="77777777" w:rsidTr="00A46ADD">
        <w:tc>
          <w:tcPr>
            <w:cnfStyle w:val="001000000000" w:firstRow="0" w:lastRow="0" w:firstColumn="1" w:lastColumn="0" w:oddVBand="0" w:evenVBand="0" w:oddHBand="0" w:evenHBand="0" w:firstRowFirstColumn="0" w:firstRowLastColumn="0" w:lastRowFirstColumn="0" w:lastRowLastColumn="0"/>
            <w:tcW w:w="1789" w:type="dxa"/>
          </w:tcPr>
          <w:p w14:paraId="07EB178E" w14:textId="77777777" w:rsidR="00382DAE" w:rsidRPr="009A5701" w:rsidRDefault="00382DAE" w:rsidP="00A46ADD">
            <w:pPr>
              <w:spacing w:line="360" w:lineRule="auto"/>
              <w:jc w:val="center"/>
              <w:rPr>
                <w:rFonts w:ascii="Times New Roman" w:hAnsi="Times New Roman"/>
                <w:sz w:val="26"/>
                <w:szCs w:val="26"/>
              </w:rPr>
            </w:pPr>
            <w:r w:rsidRPr="009A5701">
              <w:rPr>
                <w:rFonts w:ascii="Times New Roman" w:hAnsi="Times New Roman"/>
                <w:sz w:val="26"/>
                <w:szCs w:val="26"/>
              </w:rPr>
              <w:t>P</w:t>
            </w:r>
          </w:p>
        </w:tc>
        <w:tc>
          <w:tcPr>
            <w:tcW w:w="2325" w:type="dxa"/>
          </w:tcPr>
          <w:p w14:paraId="60F35696" w14:textId="365F4F1F" w:rsidR="00382DAE" w:rsidRPr="009A5701" w:rsidRDefault="007D22E1"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0.50K</w:t>
            </w:r>
            <w:r w:rsidRPr="009A5701">
              <w:rPr>
                <w:rFonts w:ascii="Times New Roman" w:hAnsi="Times New Roman"/>
                <w:sz w:val="26"/>
                <w:szCs w:val="26"/>
                <w:vertAlign w:val="subscript"/>
              </w:rPr>
              <w:t>u</w:t>
            </w:r>
          </w:p>
        </w:tc>
        <w:tc>
          <w:tcPr>
            <w:tcW w:w="2335" w:type="dxa"/>
          </w:tcPr>
          <w:p w14:paraId="724D9494" w14:textId="77777777" w:rsidR="00382DAE" w:rsidRPr="009A5701" w:rsidRDefault="00382DAE"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w:t>
            </w:r>
          </w:p>
        </w:tc>
        <w:tc>
          <w:tcPr>
            <w:tcW w:w="2329" w:type="dxa"/>
          </w:tcPr>
          <w:p w14:paraId="2549D4AC" w14:textId="77777777" w:rsidR="00382DAE" w:rsidRPr="009A5701" w:rsidRDefault="00382DAE"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w:t>
            </w:r>
          </w:p>
        </w:tc>
      </w:tr>
      <w:tr w:rsidR="00382DAE" w:rsidRPr="009A5701" w14:paraId="3DCBAD12" w14:textId="77777777" w:rsidTr="00A46ADD">
        <w:tc>
          <w:tcPr>
            <w:cnfStyle w:val="001000000000" w:firstRow="0" w:lastRow="0" w:firstColumn="1" w:lastColumn="0" w:oddVBand="0" w:evenVBand="0" w:oddHBand="0" w:evenHBand="0" w:firstRowFirstColumn="0" w:firstRowLastColumn="0" w:lastRowFirstColumn="0" w:lastRowLastColumn="0"/>
            <w:tcW w:w="1789" w:type="dxa"/>
          </w:tcPr>
          <w:p w14:paraId="2703E558" w14:textId="77777777" w:rsidR="00382DAE" w:rsidRPr="009A5701" w:rsidRDefault="00382DAE" w:rsidP="00A46ADD">
            <w:pPr>
              <w:spacing w:line="360" w:lineRule="auto"/>
              <w:jc w:val="center"/>
              <w:rPr>
                <w:rFonts w:ascii="Times New Roman" w:hAnsi="Times New Roman"/>
                <w:sz w:val="26"/>
                <w:szCs w:val="26"/>
              </w:rPr>
            </w:pPr>
            <w:r w:rsidRPr="009A5701">
              <w:rPr>
                <w:rFonts w:ascii="Times New Roman" w:hAnsi="Times New Roman"/>
                <w:sz w:val="26"/>
                <w:szCs w:val="26"/>
              </w:rPr>
              <w:t>PI</w:t>
            </w:r>
          </w:p>
        </w:tc>
        <w:tc>
          <w:tcPr>
            <w:tcW w:w="2325" w:type="dxa"/>
          </w:tcPr>
          <w:p w14:paraId="5B823629" w14:textId="5A44CFF6" w:rsidR="00382DAE" w:rsidRPr="009A5701" w:rsidRDefault="00382DAE"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0.45K</w:t>
            </w:r>
            <w:r w:rsidR="007D22E1" w:rsidRPr="009A5701">
              <w:rPr>
                <w:rFonts w:ascii="Times New Roman" w:hAnsi="Times New Roman"/>
                <w:sz w:val="26"/>
                <w:szCs w:val="26"/>
                <w:vertAlign w:val="subscript"/>
              </w:rPr>
              <w:t>u</w:t>
            </w:r>
          </w:p>
        </w:tc>
        <w:tc>
          <w:tcPr>
            <w:tcW w:w="2335" w:type="dxa"/>
          </w:tcPr>
          <w:p w14:paraId="2D64B0E4" w14:textId="7B3AF7F2" w:rsidR="00382DAE" w:rsidRPr="009A5701" w:rsidRDefault="002A641D"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1.2K</w:t>
            </w:r>
            <w:r w:rsidRPr="009A5701">
              <w:rPr>
                <w:rFonts w:ascii="Times New Roman" w:hAnsi="Times New Roman"/>
                <w:sz w:val="26"/>
                <w:szCs w:val="26"/>
                <w:vertAlign w:val="subscript"/>
              </w:rPr>
              <w:t>p</w:t>
            </w:r>
            <w:r w:rsidR="00382DAE" w:rsidRPr="009A5701">
              <w:rPr>
                <w:rFonts w:ascii="Times New Roman" w:hAnsi="Times New Roman"/>
                <w:sz w:val="26"/>
                <w:szCs w:val="26"/>
              </w:rPr>
              <w:t>/T</w:t>
            </w:r>
            <w:r w:rsidR="007D22E1" w:rsidRPr="009A5701">
              <w:rPr>
                <w:rFonts w:ascii="Times New Roman" w:hAnsi="Times New Roman"/>
                <w:sz w:val="26"/>
                <w:szCs w:val="26"/>
                <w:vertAlign w:val="subscript"/>
              </w:rPr>
              <w:t>u</w:t>
            </w:r>
          </w:p>
        </w:tc>
        <w:tc>
          <w:tcPr>
            <w:tcW w:w="2329" w:type="dxa"/>
          </w:tcPr>
          <w:p w14:paraId="0AE2E72F" w14:textId="77777777" w:rsidR="00382DAE" w:rsidRPr="009A5701" w:rsidRDefault="00382DAE"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w:t>
            </w:r>
          </w:p>
        </w:tc>
      </w:tr>
      <w:tr w:rsidR="00382DAE" w:rsidRPr="009A5701" w14:paraId="7907C124" w14:textId="77777777" w:rsidTr="00A46ADD">
        <w:tc>
          <w:tcPr>
            <w:cnfStyle w:val="001000000000" w:firstRow="0" w:lastRow="0" w:firstColumn="1" w:lastColumn="0" w:oddVBand="0" w:evenVBand="0" w:oddHBand="0" w:evenHBand="0" w:firstRowFirstColumn="0" w:firstRowLastColumn="0" w:lastRowFirstColumn="0" w:lastRowLastColumn="0"/>
            <w:tcW w:w="1789" w:type="dxa"/>
          </w:tcPr>
          <w:p w14:paraId="49BB71D1" w14:textId="77777777" w:rsidR="00382DAE" w:rsidRPr="009A5701" w:rsidRDefault="00382DAE" w:rsidP="00A46ADD">
            <w:pPr>
              <w:spacing w:line="360" w:lineRule="auto"/>
              <w:jc w:val="center"/>
              <w:rPr>
                <w:rFonts w:ascii="Times New Roman" w:hAnsi="Times New Roman"/>
                <w:sz w:val="26"/>
                <w:szCs w:val="26"/>
              </w:rPr>
            </w:pPr>
            <w:r w:rsidRPr="009A5701">
              <w:rPr>
                <w:rFonts w:ascii="Times New Roman" w:hAnsi="Times New Roman"/>
                <w:sz w:val="26"/>
                <w:szCs w:val="26"/>
              </w:rPr>
              <w:t>PID</w:t>
            </w:r>
          </w:p>
        </w:tc>
        <w:tc>
          <w:tcPr>
            <w:tcW w:w="2325" w:type="dxa"/>
          </w:tcPr>
          <w:p w14:paraId="370A3671" w14:textId="7B907188" w:rsidR="00382DAE" w:rsidRPr="009A5701" w:rsidRDefault="00382DAE"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0.60K</w:t>
            </w:r>
            <w:r w:rsidR="007D22E1" w:rsidRPr="009A5701">
              <w:rPr>
                <w:rFonts w:ascii="Times New Roman" w:hAnsi="Times New Roman"/>
                <w:sz w:val="26"/>
                <w:szCs w:val="26"/>
                <w:vertAlign w:val="subscript"/>
              </w:rPr>
              <w:t>u</w:t>
            </w:r>
          </w:p>
        </w:tc>
        <w:tc>
          <w:tcPr>
            <w:tcW w:w="2335" w:type="dxa"/>
          </w:tcPr>
          <w:p w14:paraId="1DD76CE3" w14:textId="64E7E3F6" w:rsidR="00382DAE" w:rsidRPr="009A5701" w:rsidRDefault="002A641D"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vertAlign w:val="subscript"/>
              </w:rPr>
            </w:pPr>
            <w:r w:rsidRPr="009A5701">
              <w:rPr>
                <w:rFonts w:ascii="Times New Roman" w:hAnsi="Times New Roman"/>
                <w:sz w:val="26"/>
                <w:szCs w:val="26"/>
              </w:rPr>
              <w:t>2K</w:t>
            </w:r>
            <w:r w:rsidRPr="009A5701">
              <w:rPr>
                <w:rFonts w:ascii="Times New Roman" w:hAnsi="Times New Roman"/>
                <w:sz w:val="26"/>
                <w:szCs w:val="26"/>
                <w:vertAlign w:val="subscript"/>
              </w:rPr>
              <w:t>p</w:t>
            </w:r>
            <w:r w:rsidR="007D22E1" w:rsidRPr="009A5701">
              <w:rPr>
                <w:rFonts w:ascii="Times New Roman" w:hAnsi="Times New Roman"/>
                <w:sz w:val="26"/>
                <w:szCs w:val="26"/>
              </w:rPr>
              <w:t>/T</w:t>
            </w:r>
            <w:r w:rsidR="007D22E1" w:rsidRPr="009A5701">
              <w:rPr>
                <w:rFonts w:ascii="Times New Roman" w:hAnsi="Times New Roman"/>
                <w:sz w:val="26"/>
                <w:szCs w:val="26"/>
                <w:vertAlign w:val="subscript"/>
              </w:rPr>
              <w:t>u</w:t>
            </w:r>
          </w:p>
        </w:tc>
        <w:tc>
          <w:tcPr>
            <w:tcW w:w="2329" w:type="dxa"/>
          </w:tcPr>
          <w:p w14:paraId="6C790027" w14:textId="77777777" w:rsidR="00382DAE" w:rsidRPr="009A5701" w:rsidRDefault="002A641D" w:rsidP="00A46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K</w:t>
            </w:r>
            <w:r w:rsidRPr="009A5701">
              <w:rPr>
                <w:rFonts w:ascii="Times New Roman" w:hAnsi="Times New Roman"/>
                <w:sz w:val="26"/>
                <w:szCs w:val="26"/>
                <w:vertAlign w:val="subscript"/>
              </w:rPr>
              <w:t>p</w:t>
            </w:r>
            <w:r w:rsidR="00620098" w:rsidRPr="009A5701">
              <w:rPr>
                <w:rFonts w:ascii="Times New Roman" w:hAnsi="Times New Roman"/>
                <w:sz w:val="26"/>
                <w:szCs w:val="26"/>
              </w:rPr>
              <w:t>.</w:t>
            </w:r>
            <w:r w:rsidR="007D22E1" w:rsidRPr="009A5701">
              <w:rPr>
                <w:rFonts w:ascii="Times New Roman" w:hAnsi="Times New Roman"/>
                <w:sz w:val="26"/>
                <w:szCs w:val="26"/>
              </w:rPr>
              <w:t>T</w:t>
            </w:r>
            <w:r w:rsidR="007D22E1" w:rsidRPr="009A5701">
              <w:rPr>
                <w:rFonts w:ascii="Times New Roman" w:hAnsi="Times New Roman"/>
                <w:sz w:val="26"/>
                <w:szCs w:val="26"/>
                <w:vertAlign w:val="subscript"/>
              </w:rPr>
              <w:t>u</w:t>
            </w:r>
            <w:r w:rsidR="00382DAE" w:rsidRPr="009A5701">
              <w:rPr>
                <w:rFonts w:ascii="Times New Roman" w:hAnsi="Times New Roman"/>
                <w:sz w:val="26"/>
                <w:szCs w:val="26"/>
              </w:rPr>
              <w:t>/8</w:t>
            </w:r>
          </w:p>
        </w:tc>
      </w:tr>
    </w:tbl>
    <w:p w14:paraId="370829D8" w14:textId="77777777" w:rsidR="00EE56C4" w:rsidRDefault="005D3628" w:rsidP="00A46ADD">
      <w:pPr>
        <w:spacing w:line="360" w:lineRule="auto"/>
        <w:jc w:val="both"/>
        <w:rPr>
          <w:rFonts w:ascii="Times New Roman" w:hAnsi="Times New Roman"/>
          <w:sz w:val="26"/>
          <w:szCs w:val="26"/>
        </w:rPr>
      </w:pPr>
      <w:r>
        <w:rPr>
          <w:rFonts w:ascii="Times New Roman" w:hAnsi="Times New Roman"/>
          <w:sz w:val="26"/>
          <w:szCs w:val="26"/>
        </w:rPr>
        <w:t xml:space="preserve">     Các giá trị K</w:t>
      </w:r>
      <w:r>
        <w:rPr>
          <w:rFonts w:ascii="Times New Roman" w:hAnsi="Times New Roman"/>
          <w:sz w:val="26"/>
          <w:szCs w:val="26"/>
          <w:vertAlign w:val="subscript"/>
        </w:rPr>
        <w:t>p</w:t>
      </w:r>
      <w:r>
        <w:rPr>
          <w:rFonts w:ascii="Times New Roman" w:hAnsi="Times New Roman"/>
          <w:sz w:val="26"/>
          <w:szCs w:val="26"/>
        </w:rPr>
        <w:t>, K</w:t>
      </w:r>
      <w:r>
        <w:rPr>
          <w:rFonts w:ascii="Times New Roman" w:hAnsi="Times New Roman"/>
          <w:sz w:val="26"/>
          <w:szCs w:val="26"/>
          <w:vertAlign w:val="subscript"/>
        </w:rPr>
        <w:t>i</w:t>
      </w:r>
      <w:r>
        <w:rPr>
          <w:rFonts w:ascii="Times New Roman" w:hAnsi="Times New Roman"/>
          <w:sz w:val="26"/>
          <w:szCs w:val="26"/>
        </w:rPr>
        <w:t>, K</w:t>
      </w:r>
      <w:r>
        <w:rPr>
          <w:rFonts w:ascii="Times New Roman" w:hAnsi="Times New Roman"/>
          <w:sz w:val="26"/>
          <w:szCs w:val="26"/>
          <w:vertAlign w:val="subscript"/>
        </w:rPr>
        <w:t xml:space="preserve">d </w:t>
      </w:r>
      <w:r>
        <w:rPr>
          <w:rFonts w:ascii="Times New Roman" w:hAnsi="Times New Roman"/>
          <w:sz w:val="26"/>
          <w:szCs w:val="26"/>
        </w:rPr>
        <w:t>có ảnh hưởng rất lớn với nhau.Trong đó giá trị K</w:t>
      </w:r>
      <w:r>
        <w:rPr>
          <w:rFonts w:ascii="Times New Roman" w:hAnsi="Times New Roman"/>
          <w:sz w:val="26"/>
          <w:szCs w:val="26"/>
          <w:vertAlign w:val="subscript"/>
        </w:rPr>
        <w:t xml:space="preserve">p là </w:t>
      </w:r>
      <w:r>
        <w:rPr>
          <w:rFonts w:ascii="Times New Roman" w:hAnsi="Times New Roman"/>
          <w:sz w:val="26"/>
          <w:szCs w:val="26"/>
        </w:rPr>
        <w:t xml:space="preserve">có thay </w:t>
      </w:r>
    </w:p>
    <w:p w14:paraId="38EDDAA5" w14:textId="77777777" w:rsidR="00EE56C4" w:rsidRDefault="005D3628" w:rsidP="00A46ADD">
      <w:pPr>
        <w:spacing w:line="360" w:lineRule="auto"/>
        <w:jc w:val="both"/>
        <w:rPr>
          <w:rFonts w:ascii="Times New Roman" w:hAnsi="Times New Roman"/>
          <w:sz w:val="26"/>
          <w:szCs w:val="26"/>
        </w:rPr>
      </w:pPr>
      <w:r>
        <w:rPr>
          <w:rFonts w:ascii="Times New Roman" w:hAnsi="Times New Roman"/>
          <w:sz w:val="26"/>
          <w:szCs w:val="26"/>
        </w:rPr>
        <w:t>đổi rõ rệt nhất, và K</w:t>
      </w:r>
      <w:r>
        <w:rPr>
          <w:rFonts w:ascii="Times New Roman" w:hAnsi="Times New Roman"/>
          <w:sz w:val="26"/>
          <w:szCs w:val="26"/>
          <w:vertAlign w:val="subscript"/>
        </w:rPr>
        <w:t xml:space="preserve">d </w:t>
      </w:r>
      <w:r>
        <w:rPr>
          <w:rFonts w:ascii="Times New Roman" w:hAnsi="Times New Roman"/>
          <w:sz w:val="26"/>
          <w:szCs w:val="26"/>
        </w:rPr>
        <w:t>là</w:t>
      </w:r>
      <w:r>
        <w:rPr>
          <w:rFonts w:ascii="Times New Roman" w:hAnsi="Times New Roman"/>
          <w:sz w:val="26"/>
          <w:szCs w:val="26"/>
          <w:vertAlign w:val="subscript"/>
        </w:rPr>
        <w:t xml:space="preserve"> </w:t>
      </w:r>
      <w:r>
        <w:rPr>
          <w:rFonts w:ascii="Times New Roman" w:hAnsi="Times New Roman"/>
          <w:sz w:val="26"/>
          <w:szCs w:val="26"/>
        </w:rPr>
        <w:t xml:space="preserve">ít ảnh hưởng nhất. </w:t>
      </w:r>
    </w:p>
    <w:p w14:paraId="4FD2A6F8" w14:textId="77777777" w:rsidR="00A46ADD" w:rsidRPr="009A5701" w:rsidRDefault="00A46ADD" w:rsidP="00A46ADD">
      <w:pPr>
        <w:pStyle w:val="Heading1"/>
        <w:spacing w:line="360" w:lineRule="auto"/>
        <w:jc w:val="center"/>
        <w:rPr>
          <w:rFonts w:ascii="Times New Roman" w:hAnsi="Times New Roman"/>
          <w:sz w:val="26"/>
          <w:szCs w:val="26"/>
        </w:rPr>
      </w:pPr>
      <w:bookmarkStart w:id="599" w:name="_Toc455101927"/>
      <w:bookmarkStart w:id="600" w:name="_Toc473481475"/>
      <w:bookmarkStart w:id="601" w:name="_Toc473481712"/>
      <w:bookmarkStart w:id="602" w:name="_Toc473482230"/>
      <w:bookmarkStart w:id="603" w:name="_Toc473484161"/>
      <w:bookmarkStart w:id="604" w:name="_Toc473484306"/>
      <w:bookmarkStart w:id="605" w:name="_Toc473484457"/>
      <w:bookmarkStart w:id="606" w:name="_Toc474362535"/>
      <w:bookmarkStart w:id="607" w:name="_Toc474362680"/>
      <w:r w:rsidRPr="009A5701">
        <w:rPr>
          <w:rFonts w:ascii="Times New Roman" w:hAnsi="Times New Roman" w:cs="Times New Roman"/>
          <w:color w:val="auto"/>
          <w:sz w:val="26"/>
          <w:szCs w:val="26"/>
        </w:rPr>
        <w:t>Bả</w:t>
      </w:r>
      <w:r>
        <w:rPr>
          <w:rFonts w:ascii="Times New Roman" w:hAnsi="Times New Roman" w:cs="Times New Roman"/>
          <w:color w:val="auto"/>
          <w:sz w:val="26"/>
          <w:szCs w:val="26"/>
        </w:rPr>
        <w:t>ng 3.3</w:t>
      </w:r>
      <w:r w:rsidRPr="009A5701">
        <w:rPr>
          <w:rFonts w:ascii="Times New Roman" w:hAnsi="Times New Roman" w:cs="Times New Roman"/>
          <w:color w:val="auto"/>
          <w:sz w:val="26"/>
          <w:szCs w:val="26"/>
        </w:rPr>
        <w:t xml:space="preserve"> Tác động khi điều chỉnh các thông số PID</w:t>
      </w:r>
      <w:bookmarkEnd w:id="599"/>
      <w:bookmarkEnd w:id="600"/>
      <w:bookmarkEnd w:id="601"/>
      <w:bookmarkEnd w:id="602"/>
      <w:bookmarkEnd w:id="603"/>
      <w:bookmarkEnd w:id="604"/>
      <w:bookmarkEnd w:id="605"/>
      <w:bookmarkEnd w:id="606"/>
      <w:bookmarkEnd w:id="607"/>
    </w:p>
    <w:tbl>
      <w:tblPr>
        <w:tblStyle w:val="GridTable1Light-Accent1"/>
        <w:tblW w:w="8778" w:type="dxa"/>
        <w:jc w:val="center"/>
        <w:tblLook w:val="04A0" w:firstRow="1" w:lastRow="0" w:firstColumn="1" w:lastColumn="0" w:noHBand="0" w:noVBand="1"/>
      </w:tblPr>
      <w:tblGrid>
        <w:gridCol w:w="1079"/>
        <w:gridCol w:w="1457"/>
        <w:gridCol w:w="1107"/>
        <w:gridCol w:w="222"/>
        <w:gridCol w:w="1433"/>
        <w:gridCol w:w="1928"/>
        <w:gridCol w:w="1552"/>
      </w:tblGrid>
      <w:tr w:rsidR="009217B2" w:rsidRPr="009A5701" w14:paraId="16505630" w14:textId="77777777" w:rsidTr="009217B2">
        <w:trPr>
          <w:cnfStyle w:val="100000000000" w:firstRow="1" w:lastRow="0" w:firstColumn="0" w:lastColumn="0" w:oddVBand="0" w:evenVBand="0" w:oddHBand="0" w:evenHBand="0" w:firstRowFirstColumn="0" w:firstRowLastColumn="0" w:lastRowFirstColumn="0" w:lastRowLastColumn="0"/>
          <w:trHeight w:val="985"/>
          <w:jc w:val="center"/>
        </w:trPr>
        <w:tc>
          <w:tcPr>
            <w:cnfStyle w:val="001000000000" w:firstRow="0" w:lastRow="0" w:firstColumn="1" w:lastColumn="0" w:oddVBand="0" w:evenVBand="0" w:oddHBand="0" w:evenHBand="0" w:firstRowFirstColumn="0" w:firstRowLastColumn="0" w:lastRowFirstColumn="0" w:lastRowLastColumn="0"/>
            <w:tcW w:w="0" w:type="auto"/>
          </w:tcPr>
          <w:p w14:paraId="4D10A3F2" w14:textId="77777777" w:rsidR="009217B2" w:rsidRPr="009A5701" w:rsidRDefault="009217B2" w:rsidP="00A46ADD">
            <w:pPr>
              <w:spacing w:after="200" w:line="360" w:lineRule="auto"/>
              <w:jc w:val="center"/>
              <w:rPr>
                <w:rFonts w:ascii="Times New Roman" w:hAnsi="Times New Roman"/>
                <w:sz w:val="26"/>
                <w:szCs w:val="26"/>
              </w:rPr>
            </w:pPr>
            <w:r w:rsidRPr="009A5701">
              <w:rPr>
                <w:rFonts w:ascii="Times New Roman" w:hAnsi="Times New Roman"/>
                <w:sz w:val="26"/>
                <w:szCs w:val="26"/>
              </w:rPr>
              <w:t>Thông số</w:t>
            </w:r>
          </w:p>
        </w:tc>
        <w:tc>
          <w:tcPr>
            <w:tcW w:w="1457" w:type="dxa"/>
          </w:tcPr>
          <w:p w14:paraId="126E55F4" w14:textId="77777777"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Thời gian khởi động</w:t>
            </w:r>
          </w:p>
        </w:tc>
        <w:tc>
          <w:tcPr>
            <w:tcW w:w="1107" w:type="dxa"/>
          </w:tcPr>
          <w:p w14:paraId="2DE43FB8" w14:textId="77777777"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Quá độ</w:t>
            </w:r>
          </w:p>
        </w:tc>
        <w:tc>
          <w:tcPr>
            <w:tcW w:w="0" w:type="auto"/>
          </w:tcPr>
          <w:p w14:paraId="7D7F568B" w14:textId="77777777"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0" w:type="auto"/>
          </w:tcPr>
          <w:p w14:paraId="286D33A9" w14:textId="571FE41F"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Thời gian xác lập</w:t>
            </w:r>
          </w:p>
        </w:tc>
        <w:tc>
          <w:tcPr>
            <w:tcW w:w="0" w:type="auto"/>
          </w:tcPr>
          <w:p w14:paraId="0063AE9E" w14:textId="77777777"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Sai số ổn định</w:t>
            </w:r>
          </w:p>
        </w:tc>
        <w:tc>
          <w:tcPr>
            <w:tcW w:w="0" w:type="auto"/>
          </w:tcPr>
          <w:p w14:paraId="0B2E9D2C" w14:textId="77777777" w:rsidR="009217B2" w:rsidRPr="009A5701" w:rsidRDefault="009217B2" w:rsidP="00A46ADD">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Độ ổn định</w:t>
            </w:r>
          </w:p>
        </w:tc>
      </w:tr>
      <w:tr w:rsidR="009217B2" w:rsidRPr="009A5701" w14:paraId="3F943437" w14:textId="77777777" w:rsidTr="009217B2">
        <w:trPr>
          <w:trHeight w:val="580"/>
          <w:jc w:val="center"/>
        </w:trPr>
        <w:tc>
          <w:tcPr>
            <w:cnfStyle w:val="001000000000" w:firstRow="0" w:lastRow="0" w:firstColumn="1" w:lastColumn="0" w:oddVBand="0" w:evenVBand="0" w:oddHBand="0" w:evenHBand="0" w:firstRowFirstColumn="0" w:firstRowLastColumn="0" w:lastRowFirstColumn="0" w:lastRowLastColumn="0"/>
            <w:tcW w:w="0" w:type="auto"/>
          </w:tcPr>
          <w:p w14:paraId="23072FF2" w14:textId="77777777" w:rsidR="009217B2" w:rsidRPr="009A5701" w:rsidRDefault="009217B2" w:rsidP="00A46ADD">
            <w:pPr>
              <w:spacing w:after="200" w:line="360" w:lineRule="auto"/>
              <w:jc w:val="center"/>
              <w:rPr>
                <w:rFonts w:ascii="Times New Roman" w:hAnsi="Times New Roman"/>
                <w:sz w:val="26"/>
                <w:szCs w:val="26"/>
                <w:vertAlign w:val="subscript"/>
              </w:rPr>
            </w:pPr>
            <w:r w:rsidRPr="009A5701">
              <w:rPr>
                <w:rFonts w:ascii="Times New Roman" w:hAnsi="Times New Roman"/>
                <w:sz w:val="26"/>
                <w:szCs w:val="26"/>
              </w:rPr>
              <w:t>K</w:t>
            </w:r>
            <w:r w:rsidRPr="009A5701">
              <w:rPr>
                <w:rFonts w:ascii="Times New Roman" w:hAnsi="Times New Roman"/>
                <w:sz w:val="26"/>
                <w:szCs w:val="26"/>
                <w:vertAlign w:val="subscript"/>
              </w:rPr>
              <w:t>p</w:t>
            </w:r>
          </w:p>
        </w:tc>
        <w:tc>
          <w:tcPr>
            <w:tcW w:w="1457" w:type="dxa"/>
          </w:tcPr>
          <w:p w14:paraId="65C70A33"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w:t>
            </w:r>
          </w:p>
        </w:tc>
        <w:tc>
          <w:tcPr>
            <w:tcW w:w="1107" w:type="dxa"/>
          </w:tcPr>
          <w:p w14:paraId="1FDF4053"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Tăng</w:t>
            </w:r>
          </w:p>
        </w:tc>
        <w:tc>
          <w:tcPr>
            <w:tcW w:w="0" w:type="auto"/>
          </w:tcPr>
          <w:p w14:paraId="32340542"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0" w:type="auto"/>
          </w:tcPr>
          <w:p w14:paraId="52B380A0" w14:textId="1928182C"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Thay đổi</w:t>
            </w:r>
          </w:p>
        </w:tc>
        <w:tc>
          <w:tcPr>
            <w:tcW w:w="0" w:type="auto"/>
          </w:tcPr>
          <w:p w14:paraId="4B5A571C"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w:t>
            </w:r>
          </w:p>
        </w:tc>
        <w:tc>
          <w:tcPr>
            <w:tcW w:w="0" w:type="auto"/>
          </w:tcPr>
          <w:p w14:paraId="63CCB6F8"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cấp</w:t>
            </w:r>
          </w:p>
        </w:tc>
      </w:tr>
      <w:tr w:rsidR="009217B2" w:rsidRPr="009A5701" w14:paraId="11008840" w14:textId="77777777" w:rsidTr="009217B2">
        <w:trPr>
          <w:trHeight w:val="580"/>
          <w:jc w:val="center"/>
        </w:trPr>
        <w:tc>
          <w:tcPr>
            <w:cnfStyle w:val="001000000000" w:firstRow="0" w:lastRow="0" w:firstColumn="1" w:lastColumn="0" w:oddVBand="0" w:evenVBand="0" w:oddHBand="0" w:evenHBand="0" w:firstRowFirstColumn="0" w:firstRowLastColumn="0" w:lastRowFirstColumn="0" w:lastRowLastColumn="0"/>
            <w:tcW w:w="0" w:type="auto"/>
          </w:tcPr>
          <w:p w14:paraId="33A3FFF1" w14:textId="77777777" w:rsidR="009217B2" w:rsidRPr="009A5701" w:rsidRDefault="009217B2" w:rsidP="00A46ADD">
            <w:pPr>
              <w:spacing w:after="200" w:line="360" w:lineRule="auto"/>
              <w:jc w:val="center"/>
              <w:rPr>
                <w:rFonts w:ascii="Times New Roman" w:hAnsi="Times New Roman"/>
                <w:sz w:val="26"/>
                <w:szCs w:val="26"/>
              </w:rPr>
            </w:pPr>
            <w:r w:rsidRPr="009A5701">
              <w:rPr>
                <w:rFonts w:ascii="Times New Roman" w:hAnsi="Times New Roman"/>
                <w:sz w:val="26"/>
                <w:szCs w:val="26"/>
              </w:rPr>
              <w:t>K</w:t>
            </w:r>
            <w:r w:rsidRPr="009A5701">
              <w:rPr>
                <w:rFonts w:ascii="Times New Roman" w:hAnsi="Times New Roman"/>
                <w:sz w:val="26"/>
                <w:szCs w:val="26"/>
                <w:vertAlign w:val="subscript"/>
              </w:rPr>
              <w:t>i</w:t>
            </w:r>
          </w:p>
        </w:tc>
        <w:tc>
          <w:tcPr>
            <w:tcW w:w="1457" w:type="dxa"/>
          </w:tcPr>
          <w:p w14:paraId="359E91D9"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w:t>
            </w:r>
          </w:p>
        </w:tc>
        <w:tc>
          <w:tcPr>
            <w:tcW w:w="1107" w:type="dxa"/>
          </w:tcPr>
          <w:p w14:paraId="1F4E0EBF"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Tăng</w:t>
            </w:r>
          </w:p>
        </w:tc>
        <w:tc>
          <w:tcPr>
            <w:tcW w:w="0" w:type="auto"/>
          </w:tcPr>
          <w:p w14:paraId="60DD4FE6"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0" w:type="auto"/>
          </w:tcPr>
          <w:p w14:paraId="109871DB" w14:textId="10BA9470"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Tăng</w:t>
            </w:r>
          </w:p>
        </w:tc>
        <w:tc>
          <w:tcPr>
            <w:tcW w:w="0" w:type="auto"/>
          </w:tcPr>
          <w:p w14:paraId="4354A870"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đáng kể</w:t>
            </w:r>
          </w:p>
        </w:tc>
        <w:tc>
          <w:tcPr>
            <w:tcW w:w="0" w:type="auto"/>
          </w:tcPr>
          <w:p w14:paraId="21CEAE46"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cấp</w:t>
            </w:r>
          </w:p>
        </w:tc>
      </w:tr>
      <w:tr w:rsidR="009217B2" w:rsidRPr="009A5701" w14:paraId="78461D6B" w14:textId="77777777" w:rsidTr="009217B2">
        <w:trPr>
          <w:trHeight w:val="972"/>
          <w:jc w:val="center"/>
        </w:trPr>
        <w:tc>
          <w:tcPr>
            <w:cnfStyle w:val="001000000000" w:firstRow="0" w:lastRow="0" w:firstColumn="1" w:lastColumn="0" w:oddVBand="0" w:evenVBand="0" w:oddHBand="0" w:evenHBand="0" w:firstRowFirstColumn="0" w:firstRowLastColumn="0" w:lastRowFirstColumn="0" w:lastRowLastColumn="0"/>
            <w:tcW w:w="0" w:type="auto"/>
          </w:tcPr>
          <w:p w14:paraId="5C77CA67" w14:textId="77777777" w:rsidR="009217B2" w:rsidRPr="009A5701" w:rsidRDefault="009217B2" w:rsidP="00A46ADD">
            <w:pPr>
              <w:spacing w:after="200" w:line="360" w:lineRule="auto"/>
              <w:jc w:val="center"/>
              <w:rPr>
                <w:rFonts w:ascii="Times New Roman" w:hAnsi="Times New Roman"/>
                <w:sz w:val="26"/>
                <w:szCs w:val="26"/>
              </w:rPr>
            </w:pPr>
            <w:r w:rsidRPr="009A5701">
              <w:rPr>
                <w:rFonts w:ascii="Times New Roman" w:hAnsi="Times New Roman"/>
                <w:sz w:val="26"/>
                <w:szCs w:val="26"/>
              </w:rPr>
              <w:t>K</w:t>
            </w:r>
            <w:r w:rsidRPr="009A5701">
              <w:rPr>
                <w:rFonts w:ascii="Times New Roman" w:hAnsi="Times New Roman"/>
                <w:sz w:val="26"/>
                <w:szCs w:val="26"/>
                <w:vertAlign w:val="subscript"/>
              </w:rPr>
              <w:t>d</w:t>
            </w:r>
          </w:p>
        </w:tc>
        <w:tc>
          <w:tcPr>
            <w:tcW w:w="1457" w:type="dxa"/>
          </w:tcPr>
          <w:p w14:paraId="7A9CB25F"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ít</w:t>
            </w:r>
          </w:p>
        </w:tc>
        <w:tc>
          <w:tcPr>
            <w:tcW w:w="1107" w:type="dxa"/>
          </w:tcPr>
          <w:p w14:paraId="6873E85C"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ít</w:t>
            </w:r>
          </w:p>
        </w:tc>
        <w:tc>
          <w:tcPr>
            <w:tcW w:w="0" w:type="auto"/>
          </w:tcPr>
          <w:p w14:paraId="6303CCE3"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0" w:type="auto"/>
          </w:tcPr>
          <w:p w14:paraId="41A60962" w14:textId="254F01C6"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Giảm ít</w:t>
            </w:r>
          </w:p>
        </w:tc>
        <w:tc>
          <w:tcPr>
            <w:tcW w:w="0" w:type="auto"/>
          </w:tcPr>
          <w:p w14:paraId="19C2C706"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Về lí thuyết không tác động</w:t>
            </w:r>
          </w:p>
        </w:tc>
        <w:tc>
          <w:tcPr>
            <w:tcW w:w="0" w:type="auto"/>
          </w:tcPr>
          <w:p w14:paraId="605A0386" w14:textId="77777777" w:rsidR="009217B2" w:rsidRPr="009A5701" w:rsidRDefault="009217B2" w:rsidP="00A46ADD">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Cải thiện nếu K</w:t>
            </w:r>
            <w:r w:rsidRPr="009A5701">
              <w:rPr>
                <w:rFonts w:ascii="Times New Roman" w:hAnsi="Times New Roman"/>
                <w:sz w:val="26"/>
                <w:szCs w:val="26"/>
                <w:vertAlign w:val="subscript"/>
              </w:rPr>
              <w:t>d</w:t>
            </w:r>
            <w:r w:rsidRPr="009A5701">
              <w:rPr>
                <w:rFonts w:ascii="Times New Roman" w:hAnsi="Times New Roman"/>
                <w:sz w:val="26"/>
                <w:szCs w:val="26"/>
              </w:rPr>
              <w:t xml:space="preserve"> nhỏ</w:t>
            </w:r>
          </w:p>
        </w:tc>
      </w:tr>
    </w:tbl>
    <w:p w14:paraId="0E8BD85D" w14:textId="4AE3B988" w:rsidR="00300B47" w:rsidRPr="009A5701" w:rsidRDefault="00F26E55" w:rsidP="00A46ADD">
      <w:pPr>
        <w:spacing w:line="360" w:lineRule="auto"/>
        <w:jc w:val="both"/>
        <w:rPr>
          <w:rFonts w:ascii="Times New Roman" w:hAnsi="Times New Roman"/>
          <w:sz w:val="26"/>
          <w:szCs w:val="26"/>
        </w:rPr>
      </w:pPr>
      <w:r>
        <w:rPr>
          <w:rFonts w:ascii="Times New Roman" w:hAnsi="Times New Roman"/>
          <w:sz w:val="26"/>
          <w:szCs w:val="26"/>
        </w:rPr>
        <w:t xml:space="preserve">     </w:t>
      </w:r>
      <w:r w:rsidR="005D3628" w:rsidRPr="009A5701">
        <w:rPr>
          <w:rFonts w:ascii="Times New Roman" w:hAnsi="Times New Roman"/>
          <w:sz w:val="26"/>
          <w:szCs w:val="26"/>
        </w:rPr>
        <w:t xml:space="preserve">Tuy nhiên, do nhiều hạn chế về trang thiết bị nên nhóm đã chọn </w:t>
      </w:r>
      <w:r w:rsidR="00377A7F">
        <w:rPr>
          <w:rFonts w:ascii="Times New Roman" w:hAnsi="Times New Roman"/>
          <w:sz w:val="26"/>
          <w:szCs w:val="26"/>
        </w:rPr>
        <w:t xml:space="preserve">cho mình các cân chỉnh PID theo </w:t>
      </w:r>
      <w:r w:rsidR="005D3628" w:rsidRPr="009A5701">
        <w:rPr>
          <w:rFonts w:ascii="Times New Roman" w:hAnsi="Times New Roman"/>
          <w:sz w:val="26"/>
          <w:szCs w:val="26"/>
        </w:rPr>
        <w:t xml:space="preserve">phương pháp thủ công. Ở phương pháp này, đòi hỏi </w:t>
      </w:r>
      <w:r w:rsidR="00377A7F">
        <w:rPr>
          <w:rFonts w:ascii="Times New Roman" w:hAnsi="Times New Roman"/>
          <w:sz w:val="26"/>
          <w:szCs w:val="26"/>
        </w:rPr>
        <w:t xml:space="preserve">nhiều </w:t>
      </w:r>
      <w:r w:rsidR="005D3628" w:rsidRPr="009A5701">
        <w:rPr>
          <w:rFonts w:ascii="Times New Roman" w:hAnsi="Times New Roman"/>
          <w:sz w:val="26"/>
          <w:szCs w:val="26"/>
        </w:rPr>
        <w:t>kinh nghiệm thực tế</w:t>
      </w:r>
      <w:r w:rsidR="00377A7F">
        <w:rPr>
          <w:rFonts w:ascii="Times New Roman" w:hAnsi="Times New Roman"/>
          <w:sz w:val="26"/>
          <w:szCs w:val="26"/>
        </w:rPr>
        <w:t xml:space="preserve">. </w:t>
      </w:r>
      <w:r w:rsidR="002E196C" w:rsidRPr="009A5701">
        <w:rPr>
          <w:rFonts w:ascii="Times New Roman" w:hAnsi="Times New Roman"/>
          <w:sz w:val="26"/>
          <w:szCs w:val="26"/>
        </w:rPr>
        <w:t xml:space="preserve">Khi nào cần tăng P, khi nào cần tăng I hoặc D tất cả </w:t>
      </w:r>
      <w:r w:rsidR="000847FD" w:rsidRPr="009A5701">
        <w:rPr>
          <w:rFonts w:ascii="Times New Roman" w:hAnsi="Times New Roman"/>
          <w:sz w:val="26"/>
          <w:szCs w:val="26"/>
        </w:rPr>
        <w:t xml:space="preserve">phụ thuộc vào kinh nghiệm </w:t>
      </w:r>
      <w:r w:rsidR="00E25C9E" w:rsidRPr="009A5701">
        <w:rPr>
          <w:rFonts w:ascii="Times New Roman" w:hAnsi="Times New Roman"/>
          <w:sz w:val="26"/>
          <w:szCs w:val="26"/>
        </w:rPr>
        <w:t>và sự phán đoán nhanh nhạy.</w:t>
      </w:r>
      <w:r w:rsidR="0051768A" w:rsidRPr="009A5701">
        <w:rPr>
          <w:rFonts w:ascii="Times New Roman" w:hAnsi="Times New Roman"/>
          <w:sz w:val="26"/>
          <w:szCs w:val="26"/>
        </w:rPr>
        <w:t xml:space="preserve"> </w:t>
      </w:r>
    </w:p>
    <w:p w14:paraId="25F81AF7" w14:textId="3C01DDD0" w:rsidR="00F274D4" w:rsidRPr="009A5701" w:rsidRDefault="00F26E55" w:rsidP="00F26E55">
      <w:pPr>
        <w:spacing w:line="360" w:lineRule="auto"/>
        <w:jc w:val="both"/>
        <w:rPr>
          <w:rFonts w:ascii="Times New Roman" w:hAnsi="Times New Roman"/>
          <w:sz w:val="26"/>
          <w:szCs w:val="26"/>
        </w:rPr>
      </w:pPr>
      <w:r>
        <w:rPr>
          <w:rFonts w:ascii="Times New Roman" w:hAnsi="Times New Roman"/>
          <w:sz w:val="26"/>
          <w:szCs w:val="26"/>
        </w:rPr>
        <w:t xml:space="preserve">     </w:t>
      </w:r>
      <w:r w:rsidR="00B06620" w:rsidRPr="009A5701">
        <w:rPr>
          <w:rFonts w:ascii="Times New Roman" w:hAnsi="Times New Roman"/>
          <w:sz w:val="26"/>
          <w:szCs w:val="26"/>
        </w:rPr>
        <w:t xml:space="preserve">Các bước </w:t>
      </w:r>
      <w:r w:rsidR="00F27682" w:rsidRPr="009A5701">
        <w:rPr>
          <w:rFonts w:ascii="Times New Roman" w:hAnsi="Times New Roman"/>
          <w:sz w:val="26"/>
          <w:szCs w:val="26"/>
        </w:rPr>
        <w:t xml:space="preserve">mà nhóm đã vận dụng để </w:t>
      </w:r>
      <w:r w:rsidR="00382DAE" w:rsidRPr="009A5701">
        <w:rPr>
          <w:rFonts w:ascii="Times New Roman" w:hAnsi="Times New Roman"/>
          <w:sz w:val="26"/>
          <w:szCs w:val="26"/>
        </w:rPr>
        <w:t>cân chỉnh</w:t>
      </w:r>
      <w:r w:rsidR="0051768A" w:rsidRPr="009A5701">
        <w:rPr>
          <w:rFonts w:ascii="Times New Roman" w:hAnsi="Times New Roman"/>
          <w:sz w:val="26"/>
          <w:szCs w:val="26"/>
        </w:rPr>
        <w:t>:</w:t>
      </w:r>
    </w:p>
    <w:p w14:paraId="3A2F2B88" w14:textId="77777777" w:rsidR="00B06620" w:rsidRPr="009A5701" w:rsidRDefault="00B06620" w:rsidP="00FD29AB">
      <w:pPr>
        <w:pStyle w:val="Noidung"/>
        <w:numPr>
          <w:ilvl w:val="0"/>
          <w:numId w:val="14"/>
        </w:numPr>
      </w:pPr>
      <w:r w:rsidRPr="009A5701">
        <w:t>Bước 1: Chọn K</w:t>
      </w:r>
      <w:r w:rsidRPr="009A5701">
        <w:rPr>
          <w:vertAlign w:val="subscript"/>
        </w:rPr>
        <w:t>p</w:t>
      </w:r>
      <w:r w:rsidRPr="009A5701">
        <w:t xml:space="preserve"> trước, thử bộ điều khiển P với đối tượng thật (hoặc mô phỏng), điều chỉnh K</w:t>
      </w:r>
      <w:r w:rsidRPr="009A5701">
        <w:rPr>
          <w:vertAlign w:val="subscript"/>
        </w:rPr>
        <w:t>p</w:t>
      </w:r>
      <w:r w:rsidRPr="009A5701">
        <w:t xml:space="preserve"> sao cho thời gian đáp ứng đủ nhanh, chấp nhận overshot nhỏ. Lúc này hệ thống sẽ dao động tuần hoàn.</w:t>
      </w:r>
    </w:p>
    <w:p w14:paraId="3EA5C3EB" w14:textId="77777777" w:rsidR="00B06620" w:rsidRPr="009A5701" w:rsidRDefault="00B06620" w:rsidP="00FD29AB">
      <w:pPr>
        <w:pStyle w:val="Noidung"/>
        <w:numPr>
          <w:ilvl w:val="0"/>
          <w:numId w:val="14"/>
        </w:numPr>
      </w:pPr>
      <w:r w:rsidRPr="009A5701">
        <w:lastRenderedPageBreak/>
        <w:t>Bước 2: Thêm thành phần D để loại overshot, tăng K</w:t>
      </w:r>
      <w:r w:rsidRPr="009A5701">
        <w:rPr>
          <w:vertAlign w:val="subscript"/>
        </w:rPr>
        <w:t>d</w:t>
      </w:r>
      <w:r w:rsidRPr="009A5701">
        <w:t xml:space="preserve"> từ từ, thử nghiệm và chọn giá trị thích hợp. Steady state error có thể sẽ xuất hiện.</w:t>
      </w:r>
    </w:p>
    <w:p w14:paraId="7859DB18" w14:textId="77777777" w:rsidR="00B06620" w:rsidRDefault="00B06620" w:rsidP="00FD29AB">
      <w:pPr>
        <w:pStyle w:val="Noidung"/>
        <w:numPr>
          <w:ilvl w:val="0"/>
          <w:numId w:val="14"/>
        </w:numPr>
      </w:pPr>
      <w:r w:rsidRPr="009A5701">
        <w:t>Bước 3: Thêm thành phần I để giảm steady state error. Nên tăng K</w:t>
      </w:r>
      <w:r w:rsidRPr="009A5701">
        <w:rPr>
          <w:vertAlign w:val="subscript"/>
        </w:rPr>
        <w:t>i</w:t>
      </w:r>
      <w:r w:rsidRPr="009A5701">
        <w:t xml:space="preserve"> từ bé đến lớn để giảm steady state error đồng thời không để cho overshot xuất hiện trở lại.</w:t>
      </w:r>
    </w:p>
    <w:p w14:paraId="55CA9D68" w14:textId="7624F4E4" w:rsidR="00377A7F" w:rsidRPr="00377A7F" w:rsidRDefault="00377A7F" w:rsidP="00377A7F">
      <w:pPr>
        <w:spacing w:line="360" w:lineRule="auto"/>
        <w:jc w:val="both"/>
        <w:rPr>
          <w:rFonts w:ascii="Times New Roman" w:hAnsi="Times New Roman"/>
          <w:b/>
          <w:sz w:val="26"/>
          <w:szCs w:val="26"/>
        </w:rPr>
      </w:pPr>
      <w:r>
        <w:rPr>
          <w:rFonts w:ascii="Times New Roman" w:hAnsi="Times New Roman"/>
          <w:sz w:val="26"/>
          <w:szCs w:val="26"/>
        </w:rPr>
        <w:t xml:space="preserve">     </w:t>
      </w:r>
      <w:r w:rsidRPr="00377A7F">
        <w:rPr>
          <w:rFonts w:ascii="Times New Roman" w:hAnsi="Times New Roman"/>
          <w:sz w:val="26"/>
          <w:szCs w:val="26"/>
        </w:rPr>
        <w:t>Với frame “+” thì việc cân chỉnh PID dễ dàng hơn. Việc gây ra lỗi xác lập theo một trục chỉ do một motor nên việc điều chỉnh dễ dàng hơn. Tuy nhiên với frame này thì việc cân bằng lại đơn giản nhưng Quadcopter dễ bị trôi và khó có thể kiểm soát tốt.</w:t>
      </w:r>
    </w:p>
    <w:p w14:paraId="78C7DDB7" w14:textId="77777777" w:rsidR="000A3809" w:rsidRDefault="00EF16B5" w:rsidP="000A3809">
      <w:pPr>
        <w:spacing w:line="360" w:lineRule="auto"/>
        <w:ind w:left="369"/>
        <w:jc w:val="center"/>
        <w:rPr>
          <w:rFonts w:ascii="Times New Roman" w:hAnsi="Times New Roman"/>
          <w:sz w:val="26"/>
          <w:szCs w:val="26"/>
        </w:rPr>
      </w:pPr>
      <w:r w:rsidRPr="009A5701">
        <w:rPr>
          <w:rFonts w:ascii="Times New Roman" w:hAnsi="Times New Roman"/>
          <w:noProof/>
        </w:rPr>
        <w:drawing>
          <wp:inline distT="0" distB="0" distL="0" distR="0" wp14:anchorId="5FB5FFC6" wp14:editId="1176C67C">
            <wp:extent cx="4808821" cy="3095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3299" cy="3104945"/>
                    </a:xfrm>
                    <a:prstGeom prst="rect">
                      <a:avLst/>
                    </a:prstGeom>
                  </pic:spPr>
                </pic:pic>
              </a:graphicData>
            </a:graphic>
          </wp:inline>
        </w:drawing>
      </w:r>
      <w:bookmarkStart w:id="608" w:name="_Toc455101923"/>
    </w:p>
    <w:p w14:paraId="18B3010B" w14:textId="4E23B9BD" w:rsidR="00E25C9E" w:rsidRPr="004B0861" w:rsidRDefault="00382DAE" w:rsidP="004B0861">
      <w:pPr>
        <w:pStyle w:val="Heading1"/>
        <w:spacing w:line="360" w:lineRule="auto"/>
        <w:jc w:val="center"/>
        <w:rPr>
          <w:rFonts w:ascii="Times New Roman" w:hAnsi="Times New Roman" w:cs="Times New Roman"/>
          <w:color w:val="auto"/>
          <w:sz w:val="26"/>
          <w:szCs w:val="26"/>
        </w:rPr>
      </w:pPr>
      <w:bookmarkStart w:id="609" w:name="_Toc473484307"/>
      <w:bookmarkStart w:id="610" w:name="_Toc473484458"/>
      <w:bookmarkStart w:id="611" w:name="_Toc474362536"/>
      <w:bookmarkStart w:id="612" w:name="_Toc474362681"/>
      <w:r w:rsidRPr="004B0861">
        <w:rPr>
          <w:rFonts w:ascii="Times New Roman" w:hAnsi="Times New Roman" w:cs="Times New Roman"/>
          <w:color w:val="auto"/>
          <w:sz w:val="26"/>
          <w:szCs w:val="26"/>
        </w:rPr>
        <w:t xml:space="preserve">Hình </w:t>
      </w:r>
      <w:r w:rsidR="00F46182">
        <w:rPr>
          <w:rFonts w:ascii="Times New Roman" w:hAnsi="Times New Roman" w:cs="Times New Roman"/>
          <w:color w:val="auto"/>
          <w:sz w:val="26"/>
          <w:szCs w:val="26"/>
        </w:rPr>
        <w:t>3.13</w:t>
      </w:r>
      <w:r w:rsidR="000A3809" w:rsidRPr="004B0861">
        <w:rPr>
          <w:rFonts w:ascii="Times New Roman" w:hAnsi="Times New Roman" w:cs="Times New Roman"/>
          <w:color w:val="auto"/>
          <w:sz w:val="26"/>
          <w:szCs w:val="26"/>
        </w:rPr>
        <w:t xml:space="preserve"> </w:t>
      </w:r>
      <w:r w:rsidR="00E25C9E" w:rsidRPr="004B0861">
        <w:rPr>
          <w:rFonts w:ascii="Times New Roman" w:hAnsi="Times New Roman" w:cs="Times New Roman"/>
          <w:color w:val="auto"/>
          <w:sz w:val="26"/>
          <w:szCs w:val="26"/>
        </w:rPr>
        <w:t>Cân chỉnh PID theo frame “</w:t>
      </w:r>
      <w:r w:rsidR="00E25C9E" w:rsidRPr="004B0861">
        <w:rPr>
          <w:rFonts w:ascii="Times New Roman" w:hAnsi="Times New Roman" w:cs="Times New Roman"/>
          <w:b/>
          <w:color w:val="auto"/>
          <w:sz w:val="26"/>
          <w:szCs w:val="26"/>
        </w:rPr>
        <w:t>+</w:t>
      </w:r>
      <w:r w:rsidR="00E25C9E" w:rsidRPr="004B0861">
        <w:rPr>
          <w:rFonts w:ascii="Times New Roman" w:hAnsi="Times New Roman" w:cs="Times New Roman"/>
          <w:color w:val="auto"/>
          <w:sz w:val="26"/>
          <w:szCs w:val="26"/>
        </w:rPr>
        <w:t>”</w:t>
      </w:r>
      <w:bookmarkEnd w:id="608"/>
      <w:bookmarkEnd w:id="609"/>
      <w:bookmarkEnd w:id="610"/>
      <w:bookmarkEnd w:id="611"/>
      <w:bookmarkEnd w:id="612"/>
    </w:p>
    <w:p w14:paraId="08C611DD" w14:textId="1335D22C" w:rsidR="00E25C9E" w:rsidRPr="00377A7F" w:rsidRDefault="00E25C9E" w:rsidP="004B0861">
      <w:pPr>
        <w:pStyle w:val="ListParagraph"/>
        <w:numPr>
          <w:ilvl w:val="0"/>
          <w:numId w:val="14"/>
        </w:numPr>
        <w:spacing w:line="360" w:lineRule="auto"/>
        <w:rPr>
          <w:rFonts w:ascii="Times New Roman" w:hAnsi="Times New Roman"/>
          <w:sz w:val="26"/>
          <w:szCs w:val="26"/>
        </w:rPr>
      </w:pPr>
      <w:r w:rsidRPr="00377A7F">
        <w:rPr>
          <w:rFonts w:ascii="Times New Roman" w:hAnsi="Times New Roman"/>
          <w:sz w:val="26"/>
          <w:szCs w:val="26"/>
        </w:rPr>
        <w:t>Công thức cân chỉnh ở frame</w:t>
      </w:r>
      <w:r w:rsidR="003C2F19" w:rsidRPr="00377A7F">
        <w:rPr>
          <w:rFonts w:ascii="Times New Roman" w:hAnsi="Times New Roman"/>
          <w:sz w:val="26"/>
          <w:szCs w:val="26"/>
        </w:rPr>
        <w:t xml:space="preserve"> này như sau:</w:t>
      </w:r>
    </w:p>
    <w:p w14:paraId="31A7F133" w14:textId="7A50F81D" w:rsidR="00E25C9E" w:rsidRPr="009A5701" w:rsidRDefault="004405B9" w:rsidP="00377A7F">
      <w:pPr>
        <w:spacing w:after="200" w:line="360" w:lineRule="auto"/>
        <w:jc w:val="both"/>
        <w:rPr>
          <w:rFonts w:ascii="Times New Roman" w:hAnsi="Times New Roman"/>
          <w:sz w:val="26"/>
          <w:szCs w:val="26"/>
        </w:rPr>
      </w:pPr>
      <w:r>
        <w:rPr>
          <w:rFonts w:ascii="Times New Roman" w:hAnsi="Times New Roman"/>
          <w:sz w:val="26"/>
          <w:szCs w:val="26"/>
        </w:rPr>
        <w:t xml:space="preserve"> </w:t>
      </w:r>
      <w:r w:rsidR="003C2F19" w:rsidRPr="009A5701">
        <w:rPr>
          <w:rFonts w:ascii="Times New Roman" w:hAnsi="Times New Roman"/>
          <w:sz w:val="26"/>
          <w:szCs w:val="26"/>
        </w:rPr>
        <w:t>Gọi M là vận tốc bay được.</w:t>
      </w:r>
      <w:r w:rsidR="0051768A" w:rsidRPr="009A5701">
        <w:rPr>
          <w:rFonts w:ascii="Times New Roman" w:hAnsi="Times New Roman"/>
          <w:sz w:val="26"/>
          <w:szCs w:val="26"/>
        </w:rPr>
        <w:t xml:space="preserve"> </w:t>
      </w:r>
      <w:r w:rsidR="00E25C9E" w:rsidRPr="009A5701">
        <w:rPr>
          <w:rFonts w:ascii="Times New Roman" w:hAnsi="Times New Roman"/>
          <w:sz w:val="26"/>
          <w:szCs w:val="26"/>
        </w:rPr>
        <w:t>Ta có</w:t>
      </w:r>
      <w:r w:rsidR="003C2F19" w:rsidRPr="009A5701">
        <w:rPr>
          <w:rFonts w:ascii="Times New Roman" w:hAnsi="Times New Roman"/>
          <w:sz w:val="26"/>
          <w:szCs w:val="26"/>
        </w:rPr>
        <w:t>:</w:t>
      </w:r>
      <w:r w:rsidR="00E25C9E" w:rsidRPr="009A5701">
        <w:rPr>
          <w:rFonts w:ascii="Times New Roman" w:hAnsi="Times New Roman"/>
          <w:sz w:val="26"/>
          <w:szCs w:val="26"/>
        </w:rPr>
        <w:t xml:space="preserve"> </w:t>
      </w:r>
      <m:oMath>
        <m:r>
          <m:rPr>
            <m:sty m:val="p"/>
          </m:rPr>
          <w:rPr>
            <w:rFonts w:ascii="Cambria Math" w:hAnsi="Cambria Math"/>
            <w:sz w:val="26"/>
            <w:szCs w:val="26"/>
          </w:rPr>
          <m:t>M = M[0] = M[1] = M[2] = M[3]</m:t>
        </m:r>
        <m:r>
          <w:rPr>
            <w:rFonts w:ascii="Cambria Math" w:hAnsi="Cambria Math"/>
            <w:sz w:val="26"/>
            <w:szCs w:val="26"/>
          </w:rPr>
          <m:t xml:space="preserve"> </m:t>
        </m:r>
      </m:oMath>
      <w:r>
        <w:rPr>
          <w:rFonts w:ascii="Times New Roman" w:hAnsi="Times New Roman"/>
          <w:sz w:val="26"/>
          <w:szCs w:val="26"/>
        </w:rPr>
        <w:t xml:space="preserve">      </w:t>
      </w:r>
      <w:r w:rsidRPr="004405B9">
        <w:rPr>
          <w:rFonts w:ascii="Times New Roman" w:hAnsi="Times New Roman"/>
          <w:b/>
          <w:sz w:val="26"/>
          <w:szCs w:val="26"/>
        </w:rPr>
        <w:t>(9)</w:t>
      </w:r>
    </w:p>
    <w:p w14:paraId="43B22984" w14:textId="7C0A9A43" w:rsidR="004405B9" w:rsidRPr="004405B9" w:rsidRDefault="00E25C9E" w:rsidP="00FD29AB">
      <w:pPr>
        <w:pStyle w:val="ListParagraph"/>
        <w:numPr>
          <w:ilvl w:val="0"/>
          <w:numId w:val="14"/>
        </w:numPr>
        <w:spacing w:line="360" w:lineRule="auto"/>
        <w:jc w:val="both"/>
        <w:rPr>
          <w:rFonts w:ascii="Times New Roman" w:hAnsi="Times New Roman"/>
          <w:sz w:val="26"/>
          <w:szCs w:val="26"/>
        </w:rPr>
      </w:pPr>
      <w:r w:rsidRPr="004405B9">
        <w:rPr>
          <w:rFonts w:ascii="Times New Roman" w:hAnsi="Times New Roman"/>
          <w:sz w:val="26"/>
          <w:szCs w:val="26"/>
        </w:rPr>
        <w:t xml:space="preserve">Tune PID: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9"/>
        <w:gridCol w:w="875"/>
      </w:tblGrid>
      <w:tr w:rsidR="004405B9" w:rsidRPr="00883174" w14:paraId="620DBAE5" w14:textId="77777777" w:rsidTr="004405B9">
        <w:trPr>
          <w:trHeight w:val="403"/>
          <w:jc w:val="right"/>
        </w:trPr>
        <w:tc>
          <w:tcPr>
            <w:tcW w:w="5889" w:type="dxa"/>
          </w:tcPr>
          <w:p w14:paraId="4C2D6674" w14:textId="793B27E6" w:rsidR="004405B9" w:rsidRPr="00883174" w:rsidRDefault="004405B9" w:rsidP="00377A7F">
            <w:pPr>
              <w:spacing w:line="360" w:lineRule="auto"/>
              <w:rPr>
                <w:rFonts w:ascii="Times New Roman" w:hAnsi="Times New Roman"/>
                <w:sz w:val="26"/>
                <w:szCs w:val="26"/>
              </w:rPr>
            </w:pPr>
            <m:oMathPara>
              <m:oMathParaPr>
                <m:jc m:val="left"/>
              </m:oMathParaPr>
              <m:oMath>
                <m:r>
                  <m:rPr>
                    <m:sty m:val="p"/>
                  </m:rPr>
                  <w:rPr>
                    <w:rFonts w:ascii="Cambria Math" w:eastAsiaTheme="minorHAnsi" w:hAnsi="Cambria Math"/>
                    <w:sz w:val="26"/>
                    <w:szCs w:val="26"/>
                  </w:rPr>
                  <m:t>M[0] = M[0] + pitch out - yaw out</m:t>
                </m:r>
              </m:oMath>
            </m:oMathPara>
          </w:p>
        </w:tc>
        <w:tc>
          <w:tcPr>
            <w:tcW w:w="875" w:type="dxa"/>
          </w:tcPr>
          <w:p w14:paraId="04C05872" w14:textId="3C4798D4" w:rsidR="004405B9" w:rsidRPr="00883174" w:rsidRDefault="004405B9" w:rsidP="00377A7F">
            <w:pPr>
              <w:spacing w:line="360" w:lineRule="auto"/>
              <w:jc w:val="right"/>
              <w:rPr>
                <w:rFonts w:ascii="Times New Roman" w:hAnsi="Times New Roman"/>
                <w:b/>
                <w:sz w:val="26"/>
                <w:szCs w:val="26"/>
              </w:rPr>
            </w:pPr>
            <w:r w:rsidRPr="00883174">
              <w:rPr>
                <w:rFonts w:ascii="Times New Roman" w:hAnsi="Times New Roman"/>
                <w:b/>
                <w:sz w:val="26"/>
                <w:szCs w:val="26"/>
              </w:rPr>
              <w:t>(10)</w:t>
            </w:r>
          </w:p>
        </w:tc>
      </w:tr>
      <w:tr w:rsidR="004405B9" w:rsidRPr="00883174" w14:paraId="23370FD6" w14:textId="77777777" w:rsidTr="004405B9">
        <w:trPr>
          <w:trHeight w:val="390"/>
          <w:jc w:val="right"/>
        </w:trPr>
        <w:tc>
          <w:tcPr>
            <w:tcW w:w="5889" w:type="dxa"/>
          </w:tcPr>
          <w:p w14:paraId="43C7C6D9" w14:textId="44C846BC" w:rsidR="004405B9" w:rsidRPr="00883174" w:rsidRDefault="004405B9" w:rsidP="00377A7F">
            <w:pPr>
              <w:spacing w:line="360" w:lineRule="auto"/>
              <w:rPr>
                <w:rFonts w:ascii="Times New Roman" w:hAnsi="Times New Roman"/>
                <w:sz w:val="26"/>
                <w:szCs w:val="26"/>
              </w:rPr>
            </w:pPr>
            <m:oMathPara>
              <m:oMathParaPr>
                <m:jc m:val="left"/>
              </m:oMathParaPr>
              <m:oMath>
                <m:r>
                  <m:rPr>
                    <m:sty m:val="p"/>
                  </m:rPr>
                  <w:rPr>
                    <w:rFonts w:ascii="Cambria Math" w:eastAsiaTheme="minorHAnsi" w:hAnsi="Cambria Math"/>
                    <w:sz w:val="26"/>
                    <w:szCs w:val="26"/>
                  </w:rPr>
                  <m:t>M[1] = M[1] + roll out + yaw out</m:t>
                </m:r>
              </m:oMath>
            </m:oMathPara>
          </w:p>
        </w:tc>
        <w:tc>
          <w:tcPr>
            <w:tcW w:w="875" w:type="dxa"/>
          </w:tcPr>
          <w:p w14:paraId="62243CA2" w14:textId="2EDB5D09" w:rsidR="004405B9" w:rsidRPr="00883174" w:rsidRDefault="004405B9" w:rsidP="00377A7F">
            <w:pPr>
              <w:spacing w:line="360" w:lineRule="auto"/>
              <w:jc w:val="right"/>
              <w:rPr>
                <w:rFonts w:ascii="Times New Roman" w:hAnsi="Times New Roman"/>
                <w:b/>
                <w:sz w:val="26"/>
                <w:szCs w:val="26"/>
              </w:rPr>
            </w:pPr>
            <w:r w:rsidRPr="00883174">
              <w:rPr>
                <w:rFonts w:ascii="Times New Roman" w:hAnsi="Times New Roman"/>
                <w:b/>
                <w:sz w:val="26"/>
                <w:szCs w:val="26"/>
              </w:rPr>
              <w:t>(11)</w:t>
            </w:r>
          </w:p>
        </w:tc>
      </w:tr>
      <w:tr w:rsidR="004405B9" w:rsidRPr="00883174" w14:paraId="5BDC1227" w14:textId="77777777" w:rsidTr="004405B9">
        <w:trPr>
          <w:trHeight w:val="390"/>
          <w:jc w:val="right"/>
        </w:trPr>
        <w:tc>
          <w:tcPr>
            <w:tcW w:w="5889" w:type="dxa"/>
          </w:tcPr>
          <w:p w14:paraId="12673752" w14:textId="1C8AFF65" w:rsidR="004405B9" w:rsidRPr="00883174" w:rsidRDefault="004405B9" w:rsidP="00377A7F">
            <w:pPr>
              <w:spacing w:line="360" w:lineRule="auto"/>
              <w:rPr>
                <w:rFonts w:ascii="Times New Roman" w:hAnsi="Times New Roman"/>
                <w:sz w:val="26"/>
                <w:szCs w:val="26"/>
              </w:rPr>
            </w:pPr>
            <m:oMathPara>
              <m:oMathParaPr>
                <m:jc m:val="left"/>
              </m:oMathParaPr>
              <m:oMath>
                <m:r>
                  <m:rPr>
                    <m:sty m:val="p"/>
                  </m:rPr>
                  <w:rPr>
                    <w:rFonts w:ascii="Cambria Math" w:eastAsiaTheme="minorHAnsi" w:hAnsi="Cambria Math"/>
                    <w:sz w:val="26"/>
                    <w:szCs w:val="26"/>
                  </w:rPr>
                  <m:t>M</m:t>
                </m:r>
                <m:d>
                  <m:dPr>
                    <m:begChr m:val="["/>
                    <m:endChr m:val="]"/>
                    <m:ctrlPr>
                      <w:rPr>
                        <w:rFonts w:ascii="Cambria Math" w:eastAsiaTheme="minorHAnsi" w:hAnsi="Cambria Math"/>
                        <w:sz w:val="26"/>
                        <w:szCs w:val="26"/>
                      </w:rPr>
                    </m:ctrlPr>
                  </m:dPr>
                  <m:e>
                    <m:r>
                      <m:rPr>
                        <m:sty m:val="p"/>
                      </m:rPr>
                      <w:rPr>
                        <w:rFonts w:ascii="Cambria Math" w:eastAsiaTheme="minorHAnsi" w:hAnsi="Cambria Math"/>
                        <w:sz w:val="26"/>
                        <w:szCs w:val="26"/>
                      </w:rPr>
                      <m:t>2</m:t>
                    </m:r>
                  </m:e>
                </m:d>
                <m:r>
                  <m:rPr>
                    <m:sty m:val="p"/>
                  </m:rPr>
                  <w:rPr>
                    <w:rFonts w:ascii="Cambria Math" w:eastAsiaTheme="minorHAnsi" w:hAnsi="Cambria Math"/>
                    <w:sz w:val="26"/>
                    <w:szCs w:val="26"/>
                  </w:rPr>
                  <m:t>= M</m:t>
                </m:r>
                <m:d>
                  <m:dPr>
                    <m:begChr m:val="["/>
                    <m:endChr m:val="]"/>
                    <m:ctrlPr>
                      <w:rPr>
                        <w:rFonts w:ascii="Cambria Math" w:eastAsiaTheme="minorHAnsi" w:hAnsi="Cambria Math"/>
                        <w:sz w:val="26"/>
                        <w:szCs w:val="26"/>
                      </w:rPr>
                    </m:ctrlPr>
                  </m:dPr>
                  <m:e>
                    <m:r>
                      <m:rPr>
                        <m:sty m:val="p"/>
                      </m:rPr>
                      <w:rPr>
                        <w:rFonts w:ascii="Cambria Math" w:eastAsiaTheme="minorHAnsi" w:hAnsi="Cambria Math"/>
                        <w:sz w:val="26"/>
                        <w:szCs w:val="26"/>
                      </w:rPr>
                      <m:t>2</m:t>
                    </m:r>
                  </m:e>
                </m:d>
                <m:r>
                  <m:rPr>
                    <m:sty m:val="p"/>
                  </m:rPr>
                  <w:rPr>
                    <w:rFonts w:ascii="Cambria Math" w:eastAsiaTheme="minorHAnsi" w:hAnsi="Cambria Math"/>
                    <w:sz w:val="26"/>
                    <w:szCs w:val="26"/>
                  </w:rPr>
                  <m:t>– pitch out – yaw out</m:t>
                </m:r>
              </m:oMath>
            </m:oMathPara>
          </w:p>
        </w:tc>
        <w:tc>
          <w:tcPr>
            <w:tcW w:w="875" w:type="dxa"/>
          </w:tcPr>
          <w:p w14:paraId="1CC20F92" w14:textId="308CFF55" w:rsidR="004405B9" w:rsidRPr="00883174" w:rsidRDefault="004405B9" w:rsidP="00377A7F">
            <w:pPr>
              <w:spacing w:line="360" w:lineRule="auto"/>
              <w:jc w:val="right"/>
              <w:rPr>
                <w:rFonts w:ascii="Times New Roman" w:hAnsi="Times New Roman"/>
                <w:b/>
                <w:sz w:val="26"/>
                <w:szCs w:val="26"/>
              </w:rPr>
            </w:pPr>
            <w:r w:rsidRPr="00883174">
              <w:rPr>
                <w:rFonts w:ascii="Times New Roman" w:hAnsi="Times New Roman"/>
                <w:b/>
                <w:sz w:val="26"/>
                <w:szCs w:val="26"/>
              </w:rPr>
              <w:t>(12)</w:t>
            </w:r>
          </w:p>
        </w:tc>
      </w:tr>
      <w:tr w:rsidR="004405B9" w:rsidRPr="00883174" w14:paraId="3D78FDF9" w14:textId="77777777" w:rsidTr="004405B9">
        <w:trPr>
          <w:trHeight w:val="403"/>
          <w:jc w:val="right"/>
        </w:trPr>
        <w:tc>
          <w:tcPr>
            <w:tcW w:w="5889" w:type="dxa"/>
          </w:tcPr>
          <w:p w14:paraId="24B15243" w14:textId="69B73435" w:rsidR="004405B9" w:rsidRPr="00883174" w:rsidRDefault="004405B9" w:rsidP="00377A7F">
            <w:pPr>
              <w:spacing w:line="360" w:lineRule="auto"/>
              <w:rPr>
                <w:rFonts w:ascii="Times New Roman" w:hAnsi="Times New Roman"/>
                <w:sz w:val="26"/>
                <w:szCs w:val="26"/>
              </w:rPr>
            </w:pPr>
            <m:oMathPara>
              <m:oMathParaPr>
                <m:jc m:val="left"/>
              </m:oMathParaPr>
              <m:oMath>
                <m:r>
                  <m:rPr>
                    <m:sty m:val="p"/>
                  </m:rPr>
                  <w:rPr>
                    <w:rFonts w:ascii="Cambria Math" w:eastAsiaTheme="minorHAnsi" w:hAnsi="Cambria Math"/>
                    <w:sz w:val="26"/>
                    <w:szCs w:val="26"/>
                  </w:rPr>
                  <w:lastRenderedPageBreak/>
                  <m:t>M</m:t>
                </m:r>
                <m:d>
                  <m:dPr>
                    <m:begChr m:val="["/>
                    <m:endChr m:val="]"/>
                    <m:ctrlPr>
                      <w:rPr>
                        <w:rFonts w:ascii="Cambria Math" w:eastAsiaTheme="minorHAnsi" w:hAnsi="Cambria Math"/>
                        <w:sz w:val="26"/>
                        <w:szCs w:val="26"/>
                      </w:rPr>
                    </m:ctrlPr>
                  </m:dPr>
                  <m:e>
                    <m:r>
                      <m:rPr>
                        <m:sty m:val="p"/>
                      </m:rPr>
                      <w:rPr>
                        <w:rFonts w:ascii="Cambria Math" w:eastAsiaTheme="minorHAnsi" w:hAnsi="Cambria Math"/>
                        <w:sz w:val="26"/>
                        <w:szCs w:val="26"/>
                      </w:rPr>
                      <m:t>3</m:t>
                    </m:r>
                  </m:e>
                </m:d>
                <m:r>
                  <m:rPr>
                    <m:sty m:val="p"/>
                  </m:rPr>
                  <w:rPr>
                    <w:rFonts w:ascii="Cambria Math" w:eastAsiaTheme="minorHAnsi" w:hAnsi="Cambria Math"/>
                    <w:sz w:val="26"/>
                    <w:szCs w:val="26"/>
                  </w:rPr>
                  <m:t>= M</m:t>
                </m:r>
                <m:d>
                  <m:dPr>
                    <m:begChr m:val="["/>
                    <m:endChr m:val="]"/>
                    <m:ctrlPr>
                      <w:rPr>
                        <w:rFonts w:ascii="Cambria Math" w:eastAsiaTheme="minorHAnsi" w:hAnsi="Cambria Math"/>
                        <w:sz w:val="26"/>
                        <w:szCs w:val="26"/>
                      </w:rPr>
                    </m:ctrlPr>
                  </m:dPr>
                  <m:e>
                    <m:r>
                      <m:rPr>
                        <m:sty m:val="p"/>
                      </m:rPr>
                      <w:rPr>
                        <w:rFonts w:ascii="Cambria Math" w:eastAsiaTheme="minorHAnsi" w:hAnsi="Cambria Math"/>
                        <w:sz w:val="26"/>
                        <w:szCs w:val="26"/>
                      </w:rPr>
                      <m:t>3</m:t>
                    </m:r>
                  </m:e>
                </m:d>
                <m:r>
                  <m:rPr>
                    <m:sty m:val="p"/>
                  </m:rPr>
                  <w:rPr>
                    <w:rFonts w:ascii="Cambria Math" w:eastAsiaTheme="minorHAnsi" w:hAnsi="Cambria Math"/>
                    <w:sz w:val="26"/>
                    <w:szCs w:val="26"/>
                  </w:rPr>
                  <m:t>- roll out + yaw out</m:t>
                </m:r>
              </m:oMath>
            </m:oMathPara>
          </w:p>
        </w:tc>
        <w:tc>
          <w:tcPr>
            <w:tcW w:w="875" w:type="dxa"/>
          </w:tcPr>
          <w:p w14:paraId="41ADA3FD" w14:textId="2C2C2A49" w:rsidR="004405B9" w:rsidRPr="00883174" w:rsidRDefault="004405B9" w:rsidP="00377A7F">
            <w:pPr>
              <w:spacing w:line="360" w:lineRule="auto"/>
              <w:jc w:val="right"/>
              <w:rPr>
                <w:rFonts w:ascii="Times New Roman" w:hAnsi="Times New Roman"/>
                <w:b/>
                <w:sz w:val="26"/>
                <w:szCs w:val="26"/>
              </w:rPr>
            </w:pPr>
            <w:r w:rsidRPr="00883174">
              <w:rPr>
                <w:rFonts w:ascii="Times New Roman" w:hAnsi="Times New Roman"/>
                <w:b/>
                <w:sz w:val="26"/>
                <w:szCs w:val="26"/>
              </w:rPr>
              <w:t>(13)</w:t>
            </w:r>
          </w:p>
        </w:tc>
      </w:tr>
    </w:tbl>
    <w:p w14:paraId="31D70C85" w14:textId="0BE7CDC6" w:rsidR="00377A7F" w:rsidRPr="004405B9" w:rsidRDefault="004405B9" w:rsidP="00377A7F">
      <w:pPr>
        <w:spacing w:after="200" w:line="360" w:lineRule="auto"/>
        <w:jc w:val="both"/>
        <w:rPr>
          <w:rFonts w:ascii="Times New Roman" w:hAnsi="Times New Roman"/>
          <w:sz w:val="26"/>
          <w:szCs w:val="26"/>
        </w:rPr>
      </w:pPr>
      <w:r>
        <w:rPr>
          <w:rFonts w:ascii="Times New Roman" w:hAnsi="Times New Roman"/>
          <w:sz w:val="26"/>
          <w:szCs w:val="26"/>
        </w:rPr>
        <w:t xml:space="preserve">     </w:t>
      </w:r>
      <w:r w:rsidR="00E25C9E" w:rsidRPr="009A5701">
        <w:rPr>
          <w:rFonts w:ascii="Times New Roman" w:hAnsi="Times New Roman"/>
          <w:sz w:val="26"/>
          <w:szCs w:val="26"/>
        </w:rPr>
        <w:t xml:space="preserve">Để tránh việc bị trôi và khó có thể kiểm soát </w:t>
      </w:r>
      <w:r w:rsidR="00E50E57" w:rsidRPr="009A5701">
        <w:rPr>
          <w:rFonts w:ascii="Times New Roman" w:hAnsi="Times New Roman"/>
          <w:sz w:val="26"/>
          <w:szCs w:val="26"/>
        </w:rPr>
        <w:t>Quadcopter</w:t>
      </w:r>
      <w:r w:rsidR="00E25C9E" w:rsidRPr="009A5701">
        <w:rPr>
          <w:rFonts w:ascii="Times New Roman" w:hAnsi="Times New Roman"/>
          <w:sz w:val="26"/>
          <w:szCs w:val="26"/>
        </w:rPr>
        <w:t xml:space="preserve"> thì có một cách khác</w:t>
      </w:r>
      <w:r w:rsidR="00377A7F">
        <w:rPr>
          <w:rFonts w:ascii="Times New Roman" w:hAnsi="Times New Roman"/>
          <w:sz w:val="26"/>
          <w:szCs w:val="26"/>
        </w:rPr>
        <w:t xml:space="preserve"> đó là thiết kế lại khung f</w:t>
      </w:r>
      <w:r w:rsidR="00352E6F" w:rsidRPr="009A5701">
        <w:rPr>
          <w:rFonts w:ascii="Times New Roman" w:hAnsi="Times New Roman"/>
          <w:sz w:val="26"/>
          <w:szCs w:val="26"/>
        </w:rPr>
        <w:t>rame</w:t>
      </w:r>
      <w:r w:rsidR="00E25C9E" w:rsidRPr="009A5701">
        <w:rPr>
          <w:rFonts w:ascii="Times New Roman" w:hAnsi="Times New Roman"/>
          <w:sz w:val="26"/>
          <w:szCs w:val="26"/>
        </w:rPr>
        <w:t>. Ta có thể thi</w:t>
      </w:r>
      <w:r w:rsidR="004F35F1" w:rsidRPr="009A5701">
        <w:rPr>
          <w:rFonts w:ascii="Times New Roman" w:hAnsi="Times New Roman"/>
          <w:sz w:val="26"/>
          <w:szCs w:val="26"/>
        </w:rPr>
        <w:t xml:space="preserve">ết kế </w:t>
      </w:r>
      <w:r w:rsidR="00E50E57" w:rsidRPr="009A5701">
        <w:rPr>
          <w:rFonts w:ascii="Times New Roman" w:hAnsi="Times New Roman"/>
          <w:sz w:val="26"/>
          <w:szCs w:val="26"/>
        </w:rPr>
        <w:t>Quadcopter</w:t>
      </w:r>
      <w:r w:rsidR="004F35F1" w:rsidRPr="009A5701">
        <w:rPr>
          <w:rFonts w:ascii="Times New Roman" w:hAnsi="Times New Roman"/>
          <w:sz w:val="26"/>
          <w:szCs w:val="26"/>
        </w:rPr>
        <w:t xml:space="preserve"> theo frame “X”</w:t>
      </w:r>
      <w:r w:rsidR="00E25C9E" w:rsidRPr="009A5701">
        <w:rPr>
          <w:rFonts w:ascii="Times New Roman" w:hAnsi="Times New Roman"/>
          <w:sz w:val="26"/>
          <w:szCs w:val="26"/>
        </w:rPr>
        <w:t xml:space="preserve">. Tuy nhiên việc </w:t>
      </w:r>
      <w:r w:rsidR="002555CC" w:rsidRPr="009A5701">
        <w:rPr>
          <w:rFonts w:ascii="Times New Roman" w:hAnsi="Times New Roman"/>
          <w:sz w:val="26"/>
          <w:szCs w:val="26"/>
        </w:rPr>
        <w:t>này dẫn tới việc thiết kế bộ PID khó khăn hơn và phức tạp hơn.</w:t>
      </w:r>
      <w:r w:rsidR="00377A7F">
        <w:rPr>
          <w:rFonts w:ascii="Times New Roman" w:hAnsi="Times New Roman"/>
          <w:sz w:val="26"/>
          <w:szCs w:val="26"/>
        </w:rPr>
        <w:t xml:space="preserve"> Việc</w:t>
      </w:r>
      <w:r w:rsidR="00377A7F" w:rsidRPr="009A5701">
        <w:rPr>
          <w:rFonts w:ascii="Times New Roman" w:hAnsi="Times New Roman"/>
          <w:sz w:val="26"/>
          <w:szCs w:val="26"/>
        </w:rPr>
        <w:t xml:space="preserve"> gây ra lỗi xác lập do cả 2 motor cùng phía gây nên và việc thiết kế bộ PID sẽ phải tác động đến cả 2 motor gây ra lỗi cùng lúc.</w:t>
      </w:r>
      <w:r w:rsidR="00377A7F">
        <w:rPr>
          <w:rFonts w:ascii="Times New Roman" w:hAnsi="Times New Roman"/>
          <w:sz w:val="26"/>
          <w:szCs w:val="26"/>
        </w:rPr>
        <w:t xml:space="preserve"> </w:t>
      </w:r>
      <w:r w:rsidR="00377A7F" w:rsidRPr="009A5701">
        <w:rPr>
          <w:rFonts w:ascii="Times New Roman" w:hAnsi="Times New Roman"/>
          <w:sz w:val="26"/>
          <w:szCs w:val="26"/>
        </w:rPr>
        <w:t xml:space="preserve">Tuy nhiên, việc tìm được bộ PID chính xác sẽ rất khó khăn và giá trị của bộ PID sẽ được san đều cho cả 2 motor để tránh vọt lố trong quá trình điều chỉnh. Ở frame này, các momen xoắn được phân bổ đều, chính vì vậy việc giảm trôi tốt hơn so với frame “+” và việc điều khiển hướng cũng dễ dàng hơn. </w:t>
      </w:r>
    </w:p>
    <w:p w14:paraId="4EC0FD52" w14:textId="77777777" w:rsidR="002555CC" w:rsidRPr="009A5701" w:rsidRDefault="00EF16B5" w:rsidP="00EF16B5">
      <w:pPr>
        <w:spacing w:after="200" w:line="276" w:lineRule="auto"/>
        <w:jc w:val="center"/>
        <w:rPr>
          <w:rFonts w:ascii="Times New Roman" w:hAnsi="Times New Roman"/>
          <w:sz w:val="26"/>
          <w:szCs w:val="26"/>
        </w:rPr>
      </w:pPr>
      <w:r w:rsidRPr="009A5701">
        <w:rPr>
          <w:rFonts w:ascii="Times New Roman" w:hAnsi="Times New Roman"/>
          <w:noProof/>
        </w:rPr>
        <w:drawing>
          <wp:inline distT="0" distB="0" distL="0" distR="0" wp14:anchorId="0E37F718" wp14:editId="60ABE847">
            <wp:extent cx="5009337" cy="328612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0406" cy="3299946"/>
                    </a:xfrm>
                    <a:prstGeom prst="rect">
                      <a:avLst/>
                    </a:prstGeom>
                  </pic:spPr>
                </pic:pic>
              </a:graphicData>
            </a:graphic>
          </wp:inline>
        </w:drawing>
      </w:r>
    </w:p>
    <w:p w14:paraId="5CC30BA7" w14:textId="5671FAD8" w:rsidR="00300B47" w:rsidRPr="009A5701" w:rsidRDefault="00222ACF" w:rsidP="00300B47">
      <w:pPr>
        <w:pStyle w:val="Heading1"/>
        <w:spacing w:line="360" w:lineRule="auto"/>
        <w:jc w:val="center"/>
        <w:rPr>
          <w:rFonts w:ascii="Times New Roman" w:hAnsi="Times New Roman" w:cs="Times New Roman"/>
        </w:rPr>
      </w:pPr>
      <w:bookmarkStart w:id="613" w:name="_Toc455101924"/>
      <w:bookmarkStart w:id="614" w:name="_Toc473481476"/>
      <w:bookmarkStart w:id="615" w:name="_Toc473481713"/>
      <w:bookmarkStart w:id="616" w:name="_Toc473482231"/>
      <w:bookmarkStart w:id="617" w:name="_Toc473484308"/>
      <w:bookmarkStart w:id="618" w:name="_Toc473484459"/>
      <w:bookmarkStart w:id="619" w:name="_Toc474362537"/>
      <w:bookmarkStart w:id="620" w:name="_Toc474362682"/>
      <w:r w:rsidRPr="009A5701">
        <w:rPr>
          <w:rFonts w:ascii="Times New Roman" w:hAnsi="Times New Roman" w:cs="Times New Roman"/>
          <w:color w:val="auto"/>
          <w:sz w:val="26"/>
          <w:szCs w:val="26"/>
        </w:rPr>
        <w:t xml:space="preserve">Hình </w:t>
      </w:r>
      <w:r w:rsidR="008D7BD5">
        <w:rPr>
          <w:rFonts w:ascii="Times New Roman" w:hAnsi="Times New Roman" w:cs="Times New Roman"/>
          <w:color w:val="auto"/>
          <w:sz w:val="26"/>
          <w:szCs w:val="26"/>
        </w:rPr>
        <w:t>3.1</w:t>
      </w:r>
      <w:r w:rsidR="00F46182">
        <w:rPr>
          <w:rFonts w:ascii="Times New Roman" w:hAnsi="Times New Roman" w:cs="Times New Roman"/>
          <w:color w:val="auto"/>
          <w:sz w:val="26"/>
          <w:szCs w:val="26"/>
        </w:rPr>
        <w:t>4</w:t>
      </w:r>
      <w:r w:rsidR="00DE69B5" w:rsidRPr="009A5701">
        <w:rPr>
          <w:rFonts w:ascii="Times New Roman" w:hAnsi="Times New Roman" w:cs="Times New Roman"/>
          <w:color w:val="auto"/>
          <w:sz w:val="26"/>
          <w:szCs w:val="26"/>
        </w:rPr>
        <w:t xml:space="preserve"> </w:t>
      </w:r>
      <w:r w:rsidR="002555CC" w:rsidRPr="009A5701">
        <w:rPr>
          <w:rFonts w:ascii="Times New Roman" w:hAnsi="Times New Roman" w:cs="Times New Roman"/>
          <w:color w:val="auto"/>
          <w:sz w:val="26"/>
          <w:szCs w:val="26"/>
        </w:rPr>
        <w:t>Cân chỉnh PID frame “X”</w:t>
      </w:r>
      <w:bookmarkEnd w:id="613"/>
      <w:bookmarkEnd w:id="614"/>
      <w:bookmarkEnd w:id="615"/>
      <w:bookmarkEnd w:id="616"/>
      <w:bookmarkEnd w:id="617"/>
      <w:bookmarkEnd w:id="618"/>
      <w:bookmarkEnd w:id="619"/>
      <w:bookmarkEnd w:id="620"/>
    </w:p>
    <w:p w14:paraId="22D7F3B5" w14:textId="33ED2C3E" w:rsidR="0051768A" w:rsidRPr="009A5701" w:rsidRDefault="002555CC" w:rsidP="00FD29AB">
      <w:pPr>
        <w:pStyle w:val="ListParagraph"/>
        <w:numPr>
          <w:ilvl w:val="0"/>
          <w:numId w:val="14"/>
        </w:numPr>
        <w:spacing w:after="200" w:line="360" w:lineRule="auto"/>
        <w:jc w:val="both"/>
        <w:rPr>
          <w:rFonts w:ascii="Times New Roman" w:hAnsi="Times New Roman" w:cs="Times New Roman"/>
          <w:sz w:val="26"/>
          <w:szCs w:val="26"/>
        </w:rPr>
      </w:pPr>
      <w:r w:rsidRPr="009A5701">
        <w:rPr>
          <w:rFonts w:ascii="Times New Roman" w:hAnsi="Times New Roman" w:cs="Times New Roman"/>
          <w:sz w:val="26"/>
          <w:szCs w:val="26"/>
        </w:rPr>
        <w:t>Công thức tí</w:t>
      </w:r>
      <w:r w:rsidR="00045DEF" w:rsidRPr="009A5701">
        <w:rPr>
          <w:rFonts w:ascii="Times New Roman" w:hAnsi="Times New Roman" w:cs="Times New Roman"/>
          <w:sz w:val="26"/>
          <w:szCs w:val="26"/>
        </w:rPr>
        <w:t>nh toán PID ở frame này như sau</w:t>
      </w:r>
      <w:r w:rsidR="00F27682" w:rsidRPr="009A5701">
        <w:rPr>
          <w:rFonts w:ascii="Times New Roman" w:hAnsi="Times New Roman" w:cs="Times New Roman"/>
          <w:sz w:val="26"/>
          <w:szCs w:val="26"/>
        </w:rPr>
        <w:t>:</w:t>
      </w:r>
    </w:p>
    <w:p w14:paraId="5C22E014" w14:textId="77777777" w:rsidR="00723F70" w:rsidRDefault="00045DEF" w:rsidP="00D12EF9">
      <w:pPr>
        <w:pStyle w:val="ListParagraph"/>
        <w:spacing w:after="200" w:line="360" w:lineRule="auto"/>
        <w:ind w:left="729"/>
        <w:jc w:val="both"/>
        <w:rPr>
          <w:rFonts w:ascii="Times New Roman" w:hAnsi="Times New Roman" w:cs="Times New Roman"/>
          <w:sz w:val="26"/>
          <w:szCs w:val="26"/>
        </w:rPr>
      </w:pPr>
      <w:r w:rsidRPr="009A5701">
        <w:rPr>
          <w:rFonts w:ascii="Times New Roman" w:hAnsi="Times New Roman" w:cs="Times New Roman"/>
          <w:sz w:val="26"/>
          <w:szCs w:val="26"/>
        </w:rPr>
        <w:t>Gọi M là vận tốc bay được</w:t>
      </w:r>
      <w:r w:rsidR="002555CC" w:rsidRPr="009A5701">
        <w:rPr>
          <w:rFonts w:ascii="Times New Roman" w:hAnsi="Times New Roman" w:cs="Times New Roman"/>
          <w:sz w:val="26"/>
          <w:szCs w:val="26"/>
        </w:rPr>
        <w:t xml:space="preserve">. </w:t>
      </w:r>
    </w:p>
    <w:p w14:paraId="41A372D0" w14:textId="40FB5368" w:rsidR="008D7BD5" w:rsidRPr="009A5701" w:rsidRDefault="002555CC" w:rsidP="00D12EF9">
      <w:pPr>
        <w:pStyle w:val="ListParagraph"/>
        <w:spacing w:after="200" w:line="360" w:lineRule="auto"/>
        <w:ind w:left="729"/>
        <w:jc w:val="both"/>
        <w:rPr>
          <w:rFonts w:ascii="Times New Roman" w:hAnsi="Times New Roman" w:cs="Times New Roman"/>
          <w:sz w:val="26"/>
          <w:szCs w:val="26"/>
        </w:rPr>
      </w:pPr>
      <w:r w:rsidRPr="009A5701">
        <w:rPr>
          <w:rFonts w:ascii="Times New Roman" w:hAnsi="Times New Roman" w:cs="Times New Roman"/>
          <w:sz w:val="26"/>
          <w:szCs w:val="26"/>
        </w:rPr>
        <w:t>Ta có</w:t>
      </w:r>
      <w:r w:rsidR="00300B47" w:rsidRPr="009A5701">
        <w:rPr>
          <w:rFonts w:ascii="Times New Roman" w:hAnsi="Times New Roman" w:cs="Times New Roman"/>
          <w:sz w:val="26"/>
          <w:szCs w:val="26"/>
        </w:rPr>
        <w:t>:</w:t>
      </w:r>
      <w:r w:rsidRPr="009A5701">
        <w:rPr>
          <w:rFonts w:ascii="Times New Roman" w:hAnsi="Times New Roman" w:cs="Times New Roman"/>
          <w:sz w:val="26"/>
          <w:szCs w:val="26"/>
        </w:rPr>
        <w:t xml:space="preserve"> </w:t>
      </w:r>
    </w:p>
    <w:tbl>
      <w:tblPr>
        <w:tblStyle w:val="TableGrid"/>
        <w:tblW w:w="8163" w:type="dxa"/>
        <w:tblInd w:w="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7"/>
        <w:gridCol w:w="696"/>
      </w:tblGrid>
      <w:tr w:rsidR="008D7BD5" w14:paraId="211FCE38" w14:textId="77777777" w:rsidTr="00436BF1">
        <w:trPr>
          <w:trHeight w:val="660"/>
        </w:trPr>
        <w:tc>
          <w:tcPr>
            <w:tcW w:w="7467" w:type="dxa"/>
          </w:tcPr>
          <w:p w14:paraId="143EEE11" w14:textId="7BDA282E" w:rsidR="008D7BD5" w:rsidRPr="008D7BD5" w:rsidRDefault="008D7BD5" w:rsidP="00D12EF9">
            <w:pPr>
              <w:pStyle w:val="ListParagraph"/>
              <w:spacing w:after="200" w:line="360" w:lineRule="auto"/>
              <w:ind w:left="0"/>
              <w:jc w:val="both"/>
              <w:rPr>
                <w:rFonts w:ascii="Times New Roman" w:hAnsi="Times New Roman" w:cs="Times New Roman"/>
                <w:sz w:val="26"/>
                <w:szCs w:val="26"/>
              </w:rPr>
            </w:pPr>
            <m:oMathPara>
              <m:oMath>
                <m:r>
                  <m:rPr>
                    <m:sty m:val="p"/>
                  </m:rPr>
                  <w:rPr>
                    <w:rFonts w:ascii="Cambria Math" w:hAnsi="Cambria Math" w:cs="Times New Roman"/>
                    <w:sz w:val="26"/>
                    <w:szCs w:val="26"/>
                  </w:rPr>
                  <m:t>M = M[0] = M[1] = M[2] = M[3]</m:t>
                </m:r>
              </m:oMath>
            </m:oMathPara>
          </w:p>
        </w:tc>
        <w:tc>
          <w:tcPr>
            <w:tcW w:w="696" w:type="dxa"/>
          </w:tcPr>
          <w:p w14:paraId="4D3FBC18" w14:textId="4EBA89C7" w:rsidR="008D7BD5" w:rsidRPr="008D7BD5" w:rsidRDefault="008D7BD5" w:rsidP="00D12EF9">
            <w:pPr>
              <w:pStyle w:val="ListParagraph"/>
              <w:spacing w:after="200" w:line="360" w:lineRule="auto"/>
              <w:ind w:left="0"/>
              <w:jc w:val="both"/>
              <w:rPr>
                <w:rFonts w:ascii="Times New Roman" w:hAnsi="Times New Roman" w:cs="Times New Roman"/>
                <w:b/>
                <w:sz w:val="26"/>
                <w:szCs w:val="26"/>
              </w:rPr>
            </w:pPr>
            <w:r w:rsidRPr="008D7BD5">
              <w:rPr>
                <w:rFonts w:ascii="Times New Roman" w:hAnsi="Times New Roman" w:cs="Times New Roman"/>
                <w:b/>
                <w:sz w:val="26"/>
                <w:szCs w:val="26"/>
              </w:rPr>
              <w:t>(14)</w:t>
            </w:r>
          </w:p>
        </w:tc>
      </w:tr>
    </w:tbl>
    <w:p w14:paraId="44717C46" w14:textId="098601A1" w:rsidR="002555CC" w:rsidRDefault="002555CC" w:rsidP="00FD29AB">
      <w:pPr>
        <w:pStyle w:val="ListParagraph"/>
        <w:numPr>
          <w:ilvl w:val="0"/>
          <w:numId w:val="14"/>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Tune PID: </w:t>
      </w:r>
    </w:p>
    <w:tbl>
      <w:tblPr>
        <w:tblStyle w:val="TableGrid"/>
        <w:tblW w:w="8132" w:type="dxa"/>
        <w:tblInd w:w="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7"/>
        <w:gridCol w:w="655"/>
      </w:tblGrid>
      <w:tr w:rsidR="008D7BD5" w14:paraId="7A88FB03" w14:textId="77777777" w:rsidTr="000A4788">
        <w:trPr>
          <w:trHeight w:val="571"/>
        </w:trPr>
        <w:tc>
          <w:tcPr>
            <w:tcW w:w="7477" w:type="dxa"/>
          </w:tcPr>
          <w:p w14:paraId="71CF3164" w14:textId="2B761861" w:rsidR="008D7BD5" w:rsidRPr="008D7BD5" w:rsidRDefault="00486DF0" w:rsidP="008D7BD5">
            <w:pPr>
              <w:pStyle w:val="ListParagraph"/>
              <w:spacing w:line="360" w:lineRule="auto"/>
              <w:ind w:left="0"/>
              <w:jc w:val="both"/>
              <w:rPr>
                <w:rFonts w:ascii="Times New Roman" w:hAnsi="Times New Roman" w:cs="Times New Roman"/>
                <w:sz w:val="26"/>
                <w:szCs w:val="26"/>
              </w:rPr>
            </w:pPr>
            <m:oMathPara>
              <m:oMathParaPr>
                <m:jc m:val="left"/>
              </m:oMathParaPr>
              <m:oMath>
                <m:r>
                  <m:rPr>
                    <m:sty m:val="p"/>
                  </m:rPr>
                  <w:rPr>
                    <w:rFonts w:ascii="Cambria Math" w:hAnsi="Cambria Math" w:cs="Times New Roman"/>
                    <w:sz w:val="26"/>
                    <w:szCs w:val="26"/>
                  </w:rPr>
                  <w:lastRenderedPageBreak/>
                  <m:t>M[0]= M[0]+  ((pitch out + roll out))/2  + yaw out</m:t>
                </m:r>
              </m:oMath>
            </m:oMathPara>
          </w:p>
        </w:tc>
        <w:tc>
          <w:tcPr>
            <w:tcW w:w="655" w:type="dxa"/>
          </w:tcPr>
          <w:p w14:paraId="34A6B560" w14:textId="6CB24318" w:rsidR="008D7BD5" w:rsidRPr="008D7BD5" w:rsidRDefault="008D7BD5" w:rsidP="008D7BD5">
            <w:pPr>
              <w:pStyle w:val="ListParagraph"/>
              <w:spacing w:line="360" w:lineRule="auto"/>
              <w:ind w:left="0"/>
              <w:jc w:val="both"/>
              <w:rPr>
                <w:rFonts w:ascii="Times New Roman" w:hAnsi="Times New Roman" w:cs="Times New Roman"/>
                <w:b/>
                <w:sz w:val="26"/>
                <w:szCs w:val="26"/>
              </w:rPr>
            </w:pPr>
            <w:r w:rsidRPr="008D7BD5">
              <w:rPr>
                <w:rFonts w:ascii="Times New Roman" w:hAnsi="Times New Roman" w:cs="Times New Roman"/>
                <w:b/>
                <w:sz w:val="26"/>
                <w:szCs w:val="26"/>
              </w:rPr>
              <w:t>(15)</w:t>
            </w:r>
          </w:p>
        </w:tc>
      </w:tr>
      <w:tr w:rsidR="008D7BD5" w14:paraId="7C30A0B0" w14:textId="77777777" w:rsidTr="000A4788">
        <w:trPr>
          <w:trHeight w:val="557"/>
        </w:trPr>
        <w:tc>
          <w:tcPr>
            <w:tcW w:w="7477" w:type="dxa"/>
          </w:tcPr>
          <w:p w14:paraId="7412ABCE" w14:textId="30C98435" w:rsidR="008D7BD5" w:rsidRPr="00486DF0" w:rsidRDefault="00486DF0" w:rsidP="008D7BD5">
            <w:pPr>
              <w:pStyle w:val="ListParagraph"/>
              <w:spacing w:line="360" w:lineRule="auto"/>
              <w:ind w:left="0"/>
              <w:jc w:val="both"/>
              <w:rPr>
                <w:rFonts w:ascii="Times New Roman" w:hAnsi="Times New Roman" w:cs="Times New Roman"/>
                <w:sz w:val="26"/>
                <w:szCs w:val="26"/>
              </w:rPr>
            </w:pPr>
            <m:oMathPara>
              <m:oMathParaPr>
                <m:jc m:val="left"/>
              </m:oMathParaPr>
              <m:oMath>
                <m:r>
                  <m:rPr>
                    <m:sty m:val="p"/>
                  </m:rPr>
                  <w:rPr>
                    <w:rFonts w:ascii="Cambria Math" w:hAnsi="Cambria Math"/>
                    <w:sz w:val="26"/>
                    <w:szCs w:val="26"/>
                  </w:rPr>
                  <m:t>M[1]= M[1]  –  ((pitch out – roll out))/2  – yaw out</m:t>
                </m:r>
              </m:oMath>
            </m:oMathPara>
          </w:p>
        </w:tc>
        <w:tc>
          <w:tcPr>
            <w:tcW w:w="655" w:type="dxa"/>
          </w:tcPr>
          <w:p w14:paraId="0B55F8A6" w14:textId="574361C2" w:rsidR="008D7BD5" w:rsidRPr="008D7BD5" w:rsidRDefault="008D7BD5" w:rsidP="008D7BD5">
            <w:pPr>
              <w:pStyle w:val="ListParagraph"/>
              <w:spacing w:line="360" w:lineRule="auto"/>
              <w:ind w:left="0"/>
              <w:jc w:val="both"/>
              <w:rPr>
                <w:rFonts w:ascii="Times New Roman" w:hAnsi="Times New Roman" w:cs="Times New Roman"/>
                <w:b/>
                <w:sz w:val="26"/>
                <w:szCs w:val="26"/>
              </w:rPr>
            </w:pPr>
            <w:r w:rsidRPr="008D7BD5">
              <w:rPr>
                <w:rFonts w:ascii="Times New Roman" w:hAnsi="Times New Roman" w:cs="Times New Roman"/>
                <w:b/>
                <w:sz w:val="26"/>
                <w:szCs w:val="26"/>
              </w:rPr>
              <w:t>(16)</w:t>
            </w:r>
          </w:p>
        </w:tc>
      </w:tr>
      <w:tr w:rsidR="008D7BD5" w14:paraId="57143850" w14:textId="77777777" w:rsidTr="000A4788">
        <w:trPr>
          <w:trHeight w:val="571"/>
        </w:trPr>
        <w:tc>
          <w:tcPr>
            <w:tcW w:w="7477" w:type="dxa"/>
          </w:tcPr>
          <w:p w14:paraId="70917C77" w14:textId="5197CA5B" w:rsidR="008D7BD5" w:rsidRPr="008D7BD5" w:rsidRDefault="008D7BD5" w:rsidP="008D7BD5">
            <w:pPr>
              <w:pStyle w:val="ListParagraph"/>
              <w:spacing w:line="360" w:lineRule="auto"/>
              <w:ind w:left="0"/>
              <w:jc w:val="both"/>
              <w:rPr>
                <w:rFonts w:ascii="Times New Roman" w:hAnsi="Times New Roman" w:cs="Times New Roman"/>
                <w:sz w:val="26"/>
                <w:szCs w:val="26"/>
              </w:rPr>
            </w:pPr>
            <m:oMathPara>
              <m:oMathParaPr>
                <m:jc m:val="left"/>
              </m:oMathParaPr>
              <m:oMath>
                <m:r>
                  <m:rPr>
                    <m:sty m:val="p"/>
                  </m:rPr>
                  <w:rPr>
                    <w:rFonts w:ascii="Cambria Math" w:hAnsi="Cambria Math"/>
                    <w:sz w:val="26"/>
                    <w:szCs w:val="26"/>
                  </w:rPr>
                  <m:t>M[2]= M[2]+  ((pitch out + roll out))/2- yaw out</m:t>
                </m:r>
              </m:oMath>
            </m:oMathPara>
          </w:p>
        </w:tc>
        <w:tc>
          <w:tcPr>
            <w:tcW w:w="655" w:type="dxa"/>
          </w:tcPr>
          <w:p w14:paraId="1860DD3D" w14:textId="4F0A3AA0" w:rsidR="008D7BD5" w:rsidRPr="008D7BD5" w:rsidRDefault="008D7BD5" w:rsidP="008D7BD5">
            <w:pPr>
              <w:pStyle w:val="ListParagraph"/>
              <w:spacing w:line="360" w:lineRule="auto"/>
              <w:ind w:left="0"/>
              <w:jc w:val="both"/>
              <w:rPr>
                <w:rFonts w:ascii="Times New Roman" w:hAnsi="Times New Roman" w:cs="Times New Roman"/>
                <w:b/>
                <w:sz w:val="26"/>
                <w:szCs w:val="26"/>
              </w:rPr>
            </w:pPr>
            <w:r w:rsidRPr="008D7BD5">
              <w:rPr>
                <w:rFonts w:ascii="Times New Roman" w:hAnsi="Times New Roman" w:cs="Times New Roman"/>
                <w:b/>
                <w:sz w:val="26"/>
                <w:szCs w:val="26"/>
              </w:rPr>
              <w:t>(17)</w:t>
            </w:r>
          </w:p>
        </w:tc>
      </w:tr>
      <w:tr w:rsidR="008D7BD5" w14:paraId="5F9D36DB" w14:textId="77777777" w:rsidTr="000A4788">
        <w:trPr>
          <w:trHeight w:val="557"/>
        </w:trPr>
        <w:tc>
          <w:tcPr>
            <w:tcW w:w="7477" w:type="dxa"/>
          </w:tcPr>
          <w:p w14:paraId="3DC13605" w14:textId="37B8BFEF" w:rsidR="008D7BD5" w:rsidRPr="008D7BD5" w:rsidRDefault="008D7BD5" w:rsidP="008D7BD5">
            <w:pPr>
              <w:pStyle w:val="ListParagraph"/>
              <w:spacing w:line="360" w:lineRule="auto"/>
              <w:ind w:left="0"/>
              <w:jc w:val="both"/>
              <w:rPr>
                <w:rFonts w:ascii="Times New Roman" w:hAnsi="Times New Roman" w:cs="Times New Roman"/>
                <w:sz w:val="26"/>
                <w:szCs w:val="26"/>
              </w:rPr>
            </w:pPr>
            <m:oMathPara>
              <m:oMathParaPr>
                <m:jc m:val="left"/>
              </m:oMathParaPr>
              <m:oMath>
                <m:r>
                  <m:rPr>
                    <m:sty m:val="p"/>
                  </m:rPr>
                  <w:rPr>
                    <w:rFonts w:ascii="Cambria Math" w:hAnsi="Cambria Math"/>
                    <w:sz w:val="26"/>
                    <w:szCs w:val="26"/>
                  </w:rPr>
                  <m:t>M[3]= M[3]–  ((pitch out – roll out))/2+ yaw out</m:t>
                </m:r>
              </m:oMath>
            </m:oMathPara>
          </w:p>
        </w:tc>
        <w:tc>
          <w:tcPr>
            <w:tcW w:w="655" w:type="dxa"/>
          </w:tcPr>
          <w:p w14:paraId="3842394E" w14:textId="5677DC39" w:rsidR="008D7BD5" w:rsidRPr="008D7BD5" w:rsidRDefault="008D7BD5" w:rsidP="008D7BD5">
            <w:pPr>
              <w:pStyle w:val="ListParagraph"/>
              <w:spacing w:line="360" w:lineRule="auto"/>
              <w:ind w:left="0"/>
              <w:jc w:val="both"/>
              <w:rPr>
                <w:rFonts w:ascii="Times New Roman" w:hAnsi="Times New Roman" w:cs="Times New Roman"/>
                <w:b/>
                <w:sz w:val="26"/>
                <w:szCs w:val="26"/>
              </w:rPr>
            </w:pPr>
            <w:r w:rsidRPr="008D7BD5">
              <w:rPr>
                <w:rFonts w:ascii="Times New Roman" w:hAnsi="Times New Roman" w:cs="Times New Roman"/>
                <w:b/>
                <w:sz w:val="26"/>
                <w:szCs w:val="26"/>
              </w:rPr>
              <w:t>(18)</w:t>
            </w:r>
          </w:p>
        </w:tc>
      </w:tr>
    </w:tbl>
    <w:p w14:paraId="2D407E1C" w14:textId="42BAABCE" w:rsidR="002555CC" w:rsidRPr="009A5701" w:rsidRDefault="005F6D2E" w:rsidP="00FD29AB">
      <w:pPr>
        <w:pStyle w:val="ListParagraph"/>
        <w:numPr>
          <w:ilvl w:val="0"/>
          <w:numId w:val="28"/>
        </w:numPr>
        <w:spacing w:after="200" w:line="360" w:lineRule="auto"/>
        <w:jc w:val="both"/>
        <w:rPr>
          <w:rFonts w:ascii="Times New Roman" w:hAnsi="Times New Roman" w:cs="Times New Roman"/>
          <w:b/>
          <w:sz w:val="26"/>
          <w:szCs w:val="26"/>
        </w:rPr>
      </w:pPr>
      <w:r w:rsidRPr="009A5701">
        <w:rPr>
          <w:rFonts w:ascii="Times New Roman" w:hAnsi="Times New Roman" w:cs="Times New Roman"/>
          <w:b/>
          <w:sz w:val="26"/>
          <w:szCs w:val="26"/>
        </w:rPr>
        <w:t>Cân chỉnh giá trị tỷ lệ P</w:t>
      </w:r>
    </w:p>
    <w:p w14:paraId="511E90C8" w14:textId="77777777" w:rsidR="00883174" w:rsidRPr="00281405" w:rsidRDefault="00883174" w:rsidP="00883174">
      <w:pPr>
        <w:pStyle w:val="ListParagraph"/>
        <w:numPr>
          <w:ilvl w:val="0"/>
          <w:numId w:val="14"/>
        </w:numPr>
        <w:spacing w:after="200" w:line="360" w:lineRule="auto"/>
        <w:jc w:val="both"/>
        <w:rPr>
          <w:rFonts w:ascii="Times New Roman" w:hAnsi="Times New Roman" w:cs="Times New Roman"/>
          <w:sz w:val="26"/>
          <w:szCs w:val="26"/>
        </w:rPr>
      </w:pPr>
      <w:r w:rsidRPr="00281405">
        <w:rPr>
          <w:rFonts w:ascii="Times New Roman" w:hAnsi="Times New Roman" w:cs="Times New Roman"/>
          <w:sz w:val="26"/>
          <w:szCs w:val="26"/>
        </w:rPr>
        <w:t xml:space="preserve">Để có thể cân chỉnh được, nhóm đã lập trình cho kit Tiva có thể truyền qua UART các thông số của hệ thống từ đó lập biểu đồ để điều chỉnh từ từ. Việc căn chỉnh P ảnh hưởng tới việc đáp ứng mạnh hay chậm của Quadcopter. </w:t>
      </w:r>
    </w:p>
    <w:p w14:paraId="1CA5365B" w14:textId="77777777" w:rsidR="00883174" w:rsidRPr="00281405" w:rsidRDefault="00883174" w:rsidP="00883174">
      <w:pPr>
        <w:spacing w:after="200" w:line="360" w:lineRule="auto"/>
        <w:jc w:val="center"/>
        <w:rPr>
          <w:rFonts w:ascii="Times New Roman" w:hAnsi="Times New Roman"/>
          <w:sz w:val="26"/>
          <w:szCs w:val="26"/>
        </w:rPr>
      </w:pPr>
      <w:r w:rsidRPr="00281405">
        <w:rPr>
          <w:rFonts w:ascii="Times New Roman" w:hAnsi="Times New Roman"/>
          <w:noProof/>
        </w:rPr>
        <w:drawing>
          <wp:inline distT="0" distB="0" distL="0" distR="0" wp14:anchorId="34AC208E" wp14:editId="369B5490">
            <wp:extent cx="3629025" cy="2163848"/>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5575" cy="2203529"/>
                    </a:xfrm>
                    <a:prstGeom prst="rect">
                      <a:avLst/>
                    </a:prstGeom>
                  </pic:spPr>
                </pic:pic>
              </a:graphicData>
            </a:graphic>
          </wp:inline>
        </w:drawing>
      </w:r>
      <w:bookmarkStart w:id="621" w:name="_Toc455101926"/>
    </w:p>
    <w:p w14:paraId="0922F18A" w14:textId="3C35C6C0" w:rsidR="00883174" w:rsidRPr="00281405" w:rsidRDefault="00F46182" w:rsidP="00883174">
      <w:pPr>
        <w:pStyle w:val="Heading1"/>
        <w:spacing w:line="360" w:lineRule="auto"/>
        <w:jc w:val="center"/>
        <w:rPr>
          <w:rFonts w:ascii="Times New Roman" w:hAnsi="Times New Roman" w:cs="Times New Roman"/>
          <w:sz w:val="26"/>
          <w:szCs w:val="26"/>
        </w:rPr>
      </w:pPr>
      <w:bookmarkStart w:id="622" w:name="_Toc473473186"/>
      <w:bookmarkStart w:id="623" w:name="_Toc473478224"/>
      <w:bookmarkStart w:id="624" w:name="_Toc473481477"/>
      <w:bookmarkStart w:id="625" w:name="_Toc473481714"/>
      <w:bookmarkStart w:id="626" w:name="_Toc473482232"/>
      <w:bookmarkStart w:id="627" w:name="_Toc473484309"/>
      <w:bookmarkStart w:id="628" w:name="_Toc473484460"/>
      <w:bookmarkStart w:id="629" w:name="_Toc474362538"/>
      <w:bookmarkStart w:id="630" w:name="_Toc474362683"/>
      <w:r>
        <w:rPr>
          <w:rFonts w:ascii="Times New Roman" w:hAnsi="Times New Roman" w:cs="Times New Roman"/>
          <w:color w:val="auto"/>
          <w:sz w:val="26"/>
          <w:szCs w:val="26"/>
        </w:rPr>
        <w:t>Hình 3.15</w:t>
      </w:r>
      <w:r w:rsidR="00883174" w:rsidRPr="00281405">
        <w:rPr>
          <w:rFonts w:ascii="Times New Roman" w:hAnsi="Times New Roman" w:cs="Times New Roman"/>
          <w:color w:val="auto"/>
          <w:sz w:val="26"/>
          <w:szCs w:val="26"/>
        </w:rPr>
        <w:t xml:space="preserve"> Chỉnh P</w:t>
      </w:r>
      <w:bookmarkEnd w:id="621"/>
      <w:bookmarkEnd w:id="622"/>
      <w:bookmarkEnd w:id="623"/>
      <w:bookmarkEnd w:id="624"/>
      <w:bookmarkEnd w:id="625"/>
      <w:bookmarkEnd w:id="626"/>
      <w:bookmarkEnd w:id="627"/>
      <w:bookmarkEnd w:id="628"/>
      <w:bookmarkEnd w:id="629"/>
      <w:bookmarkEnd w:id="630"/>
    </w:p>
    <w:p w14:paraId="1C99029E" w14:textId="77777777" w:rsidR="00883174" w:rsidRPr="00281405" w:rsidRDefault="00883174" w:rsidP="00883174">
      <w:pPr>
        <w:pStyle w:val="ListParagraph"/>
        <w:numPr>
          <w:ilvl w:val="0"/>
          <w:numId w:val="14"/>
        </w:numPr>
        <w:spacing w:after="200" w:line="360" w:lineRule="auto"/>
        <w:jc w:val="both"/>
        <w:rPr>
          <w:rFonts w:ascii="Times New Roman" w:hAnsi="Times New Roman" w:cs="Times New Roman"/>
          <w:sz w:val="26"/>
          <w:szCs w:val="26"/>
        </w:rPr>
      </w:pPr>
      <w:r w:rsidRPr="00281405">
        <w:rPr>
          <w:rFonts w:ascii="Times New Roman" w:hAnsi="Times New Roman" w:cs="Times New Roman"/>
          <w:sz w:val="26"/>
          <w:szCs w:val="26"/>
        </w:rPr>
        <w:t>Đầu tiên, nhóm đã thiếp lập giá trị P ở mức 0.005 và tăng từ từ giá trị này với hệ số là 0.001. Điều chỉnh thủ công theo từng trục, cần cố định 1 trục và dùng tay để cảm nhận sự thay đổi của Quadcopter sau mỗi lần tăng P. Một giá trị P đẹp khi mà đáp ứng nhanh, vọt lố không quá nhiều. Sau khi thử nghiệm với rất nhiều hệ số và kiểm nghiệm thực tế, nhóm đã chọn ra cho mình những giá trị tối ưu nhất mà P có thể đáp ứng tốt và vọt lố không quá nhiều.</w:t>
      </w:r>
    </w:p>
    <w:p w14:paraId="350625D1" w14:textId="77777777" w:rsidR="00883174" w:rsidRPr="00281405" w:rsidRDefault="00883174" w:rsidP="00883174">
      <w:pPr>
        <w:pStyle w:val="ListParagraph"/>
        <w:numPr>
          <w:ilvl w:val="0"/>
          <w:numId w:val="28"/>
        </w:numPr>
        <w:spacing w:after="200" w:line="360" w:lineRule="auto"/>
        <w:jc w:val="both"/>
        <w:rPr>
          <w:rFonts w:ascii="Times New Roman" w:hAnsi="Times New Roman" w:cs="Times New Roman"/>
          <w:b/>
          <w:sz w:val="26"/>
          <w:szCs w:val="26"/>
        </w:rPr>
      </w:pPr>
      <w:r w:rsidRPr="00281405">
        <w:rPr>
          <w:rFonts w:ascii="Times New Roman" w:hAnsi="Times New Roman" w:cs="Times New Roman"/>
          <w:b/>
          <w:sz w:val="26"/>
          <w:szCs w:val="26"/>
        </w:rPr>
        <w:t>Cân chỉnh giá trị vi phân D</w:t>
      </w:r>
    </w:p>
    <w:p w14:paraId="47E5822A" w14:textId="77777777" w:rsidR="00883174" w:rsidRPr="00281405" w:rsidRDefault="00883174" w:rsidP="00883174">
      <w:pPr>
        <w:pStyle w:val="ListParagraph"/>
        <w:numPr>
          <w:ilvl w:val="0"/>
          <w:numId w:val="14"/>
        </w:numPr>
        <w:spacing w:after="200" w:line="360" w:lineRule="auto"/>
        <w:jc w:val="both"/>
        <w:rPr>
          <w:rFonts w:ascii="Times New Roman" w:hAnsi="Times New Roman" w:cs="Times New Roman"/>
          <w:sz w:val="26"/>
          <w:szCs w:val="26"/>
        </w:rPr>
      </w:pPr>
      <w:r w:rsidRPr="00281405">
        <w:rPr>
          <w:rFonts w:ascii="Times New Roman" w:hAnsi="Times New Roman" w:cs="Times New Roman"/>
          <w:sz w:val="26"/>
          <w:szCs w:val="26"/>
        </w:rPr>
        <w:t xml:space="preserve">Việc chọn giá trị D có vẻ nhẹ nhàng hơn so với P, thậm chí nếu P và I làm việc đủ tốt có thể không cần tới giá trị của D. Tuy nhiên, có thêm D sẽ làm cho hệ </w:t>
      </w:r>
      <w:r w:rsidRPr="00281405">
        <w:rPr>
          <w:rFonts w:ascii="Times New Roman" w:hAnsi="Times New Roman" w:cs="Times New Roman"/>
          <w:sz w:val="26"/>
          <w:szCs w:val="26"/>
        </w:rPr>
        <w:lastRenderedPageBreak/>
        <w:t xml:space="preserve">thống ổn định cao hơn và thường D chỉ cần thêm vào một chút. Nhóm đã thiết lập giá trị D ban đầu là 0,0001 và tăng với bước nhảy là 0,0001. </w:t>
      </w:r>
    </w:p>
    <w:p w14:paraId="4ABF6AC9" w14:textId="77777777" w:rsidR="00883174" w:rsidRPr="00281405" w:rsidRDefault="00883174" w:rsidP="00883174">
      <w:pPr>
        <w:pStyle w:val="ListParagraph"/>
        <w:numPr>
          <w:ilvl w:val="0"/>
          <w:numId w:val="14"/>
        </w:numPr>
        <w:spacing w:after="200" w:line="360" w:lineRule="auto"/>
        <w:jc w:val="both"/>
        <w:rPr>
          <w:rFonts w:ascii="Times New Roman" w:hAnsi="Times New Roman" w:cs="Times New Roman"/>
          <w:sz w:val="26"/>
          <w:szCs w:val="26"/>
        </w:rPr>
      </w:pPr>
      <w:r w:rsidRPr="00281405">
        <w:rPr>
          <w:rFonts w:ascii="Times New Roman" w:hAnsi="Times New Roman" w:cs="Times New Roman"/>
          <w:sz w:val="26"/>
          <w:szCs w:val="26"/>
        </w:rPr>
        <w:t>Giá trị D rất khó có thể cảm nhận sự thay đổi nên việc chọn D sao cho hợp lý sẽ rất khó khăn. Nếu D lớn sẽ làm cho Quadcopter đáp ứng chậm vì D kìm hãm lại P. Nhóm đã điều chỉnh D bằng cách chỉ để ý phần vọt lố ban đầu do P gây ra còn các giá trị sau sẽ rất khó phát hiện sự thay đổi của P. Một con số D đẹp sẽ làm giảm vọt lố hết mức có thể.</w:t>
      </w:r>
    </w:p>
    <w:p w14:paraId="2C707F95" w14:textId="77777777" w:rsidR="00883174" w:rsidRPr="00281405" w:rsidRDefault="00883174" w:rsidP="00883174">
      <w:pPr>
        <w:pStyle w:val="ListParagraph"/>
        <w:numPr>
          <w:ilvl w:val="0"/>
          <w:numId w:val="28"/>
        </w:numPr>
        <w:spacing w:line="360" w:lineRule="auto"/>
        <w:jc w:val="both"/>
        <w:rPr>
          <w:rFonts w:ascii="Times New Roman" w:hAnsi="Times New Roman" w:cs="Times New Roman"/>
          <w:b/>
          <w:sz w:val="26"/>
          <w:szCs w:val="26"/>
        </w:rPr>
      </w:pPr>
      <w:r w:rsidRPr="00281405">
        <w:rPr>
          <w:rFonts w:ascii="Times New Roman" w:hAnsi="Times New Roman" w:cs="Times New Roman"/>
          <w:b/>
          <w:sz w:val="26"/>
          <w:szCs w:val="26"/>
        </w:rPr>
        <w:t>Cân chỉnh giá trị tích phân I</w:t>
      </w:r>
    </w:p>
    <w:p w14:paraId="76168CFD" w14:textId="77777777" w:rsidR="00F46182" w:rsidRDefault="00883174" w:rsidP="00883174">
      <w:pPr>
        <w:pStyle w:val="ListParagraph"/>
        <w:numPr>
          <w:ilvl w:val="0"/>
          <w:numId w:val="14"/>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 xml:space="preserve">Có thể nói việc cân chỉnh giá trị I và P là quan trọng hơn cả khi căn chỉnh PID. Máy bay sẽ không thể bay trong môi trường khắc nghiệt như nhiều gió nếu không có giá trị I. </w:t>
      </w:r>
    </w:p>
    <w:p w14:paraId="72DB3372" w14:textId="5A2BAC90" w:rsidR="00883174" w:rsidRPr="00281405" w:rsidRDefault="00883174" w:rsidP="00883174">
      <w:pPr>
        <w:pStyle w:val="ListParagraph"/>
        <w:numPr>
          <w:ilvl w:val="0"/>
          <w:numId w:val="14"/>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 xml:space="preserve">I có vai trò cho việc giữ Quadcopter giảm trôi và Quadcopter sẽ phải được “khóa cứng” trong không khí nếu gặp được một giá trị I tốt. Nếu giá trị I thấp thì Quadcopter không giữ được thăng bằng, giá trị I cao sẽ gây ra sai số xác lập khá lớn nên với bước nhảy của I, nhóm đã thiết lập giá trị ban đầu ở 0,0005 và tăng lên từ từ. </w:t>
      </w:r>
    </w:p>
    <w:p w14:paraId="5E517EB8" w14:textId="77777777" w:rsidR="00883174" w:rsidRPr="00281405" w:rsidRDefault="00883174" w:rsidP="00883174">
      <w:pPr>
        <w:pStyle w:val="ListParagraph"/>
        <w:numPr>
          <w:ilvl w:val="0"/>
          <w:numId w:val="28"/>
        </w:numPr>
        <w:spacing w:line="360" w:lineRule="auto"/>
        <w:jc w:val="both"/>
        <w:rPr>
          <w:rFonts w:ascii="Times New Roman" w:hAnsi="Times New Roman" w:cs="Times New Roman"/>
          <w:b/>
          <w:sz w:val="26"/>
          <w:szCs w:val="26"/>
        </w:rPr>
      </w:pPr>
      <w:r w:rsidRPr="00281405">
        <w:rPr>
          <w:rFonts w:ascii="Times New Roman" w:hAnsi="Times New Roman" w:cs="Times New Roman"/>
          <w:b/>
          <w:sz w:val="26"/>
          <w:szCs w:val="26"/>
        </w:rPr>
        <w:t>Các con số thực nghiệm</w:t>
      </w:r>
    </w:p>
    <w:p w14:paraId="77773EAB" w14:textId="2043C4B7" w:rsidR="00883174" w:rsidRPr="00281405" w:rsidRDefault="00883174" w:rsidP="00224C22">
      <w:pPr>
        <w:pStyle w:val="ListParagraph"/>
        <w:numPr>
          <w:ilvl w:val="0"/>
          <w:numId w:val="14"/>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Sau quá trình điều chỉnh các thông số thực nghiệm, sử dụng nhiều bộ số khác nhau, nhóm thực hiện đề tài đã đưa ra được các con số tốt nhất cho 3 bộ PID cho trục Roll, Pitch và Yaw như sau:</w:t>
      </w:r>
    </w:p>
    <w:p w14:paraId="6B0C03F0" w14:textId="39D5A5F8" w:rsidR="00A46ADD" w:rsidRPr="009A5701" w:rsidRDefault="00A46ADD" w:rsidP="00224C22">
      <w:pPr>
        <w:pStyle w:val="Heading1"/>
        <w:spacing w:line="360" w:lineRule="auto"/>
        <w:jc w:val="center"/>
        <w:rPr>
          <w:rFonts w:ascii="Times New Roman" w:hAnsi="Times New Roman" w:cs="Times New Roman"/>
          <w:color w:val="auto"/>
          <w:sz w:val="26"/>
          <w:szCs w:val="26"/>
        </w:rPr>
      </w:pPr>
      <w:bookmarkStart w:id="631" w:name="_Toc455101928"/>
      <w:bookmarkStart w:id="632" w:name="_Toc473481478"/>
      <w:bookmarkStart w:id="633" w:name="_Toc473481715"/>
      <w:bookmarkStart w:id="634" w:name="_Toc473482233"/>
      <w:bookmarkStart w:id="635" w:name="_Toc473484165"/>
      <w:bookmarkStart w:id="636" w:name="_Toc473484310"/>
      <w:bookmarkStart w:id="637" w:name="_Toc473484461"/>
      <w:bookmarkStart w:id="638" w:name="_Toc474362539"/>
      <w:bookmarkStart w:id="639" w:name="_Toc474362684"/>
      <w:r w:rsidRPr="009A5701">
        <w:rPr>
          <w:rFonts w:ascii="Times New Roman" w:hAnsi="Times New Roman" w:cs="Times New Roman"/>
          <w:color w:val="auto"/>
          <w:sz w:val="26"/>
          <w:szCs w:val="26"/>
        </w:rPr>
        <w:t>Bả</w:t>
      </w:r>
      <w:r>
        <w:rPr>
          <w:rFonts w:ascii="Times New Roman" w:hAnsi="Times New Roman" w:cs="Times New Roman"/>
          <w:color w:val="auto"/>
          <w:sz w:val="26"/>
          <w:szCs w:val="26"/>
        </w:rPr>
        <w:t>ng 3</w:t>
      </w:r>
      <w:r w:rsidRPr="009A5701">
        <w:rPr>
          <w:rFonts w:ascii="Times New Roman" w:hAnsi="Times New Roman" w:cs="Times New Roman"/>
          <w:color w:val="auto"/>
          <w:sz w:val="26"/>
          <w:szCs w:val="26"/>
        </w:rPr>
        <w:t>.</w:t>
      </w:r>
      <w:r>
        <w:rPr>
          <w:rFonts w:ascii="Times New Roman" w:hAnsi="Times New Roman" w:cs="Times New Roman"/>
          <w:color w:val="auto"/>
          <w:sz w:val="26"/>
          <w:szCs w:val="26"/>
        </w:rPr>
        <w:t>4</w:t>
      </w:r>
      <w:r w:rsidRPr="009A5701">
        <w:rPr>
          <w:rFonts w:ascii="Times New Roman" w:hAnsi="Times New Roman" w:cs="Times New Roman"/>
          <w:color w:val="auto"/>
          <w:sz w:val="26"/>
          <w:szCs w:val="26"/>
        </w:rPr>
        <w:t xml:space="preserve"> Căn chỉnh trục Roll</w:t>
      </w:r>
      <w:bookmarkEnd w:id="631"/>
      <w:bookmarkEnd w:id="632"/>
      <w:bookmarkEnd w:id="633"/>
      <w:bookmarkEnd w:id="634"/>
      <w:bookmarkEnd w:id="635"/>
      <w:bookmarkEnd w:id="636"/>
      <w:bookmarkEnd w:id="637"/>
      <w:bookmarkEnd w:id="638"/>
      <w:bookmarkEnd w:id="639"/>
    </w:p>
    <w:tbl>
      <w:tblPr>
        <w:tblStyle w:val="GridTable1Light-Accent5"/>
        <w:tblW w:w="0" w:type="auto"/>
        <w:tblLook w:val="04A0" w:firstRow="1" w:lastRow="0" w:firstColumn="1" w:lastColumn="0" w:noHBand="0" w:noVBand="1"/>
      </w:tblPr>
      <w:tblGrid>
        <w:gridCol w:w="1413"/>
        <w:gridCol w:w="1034"/>
        <w:gridCol w:w="1036"/>
        <w:gridCol w:w="1059"/>
        <w:gridCol w:w="1059"/>
        <w:gridCol w:w="1036"/>
        <w:gridCol w:w="1082"/>
        <w:gridCol w:w="1059"/>
      </w:tblGrid>
      <w:tr w:rsidR="00137033" w:rsidRPr="009A5701" w14:paraId="24C99FAE" w14:textId="77777777" w:rsidTr="00A46AD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3" w:type="dxa"/>
          </w:tcPr>
          <w:p w14:paraId="38C21ACA"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Thông số</w:t>
            </w:r>
          </w:p>
        </w:tc>
        <w:tc>
          <w:tcPr>
            <w:tcW w:w="7365" w:type="dxa"/>
            <w:gridSpan w:val="7"/>
          </w:tcPr>
          <w:p w14:paraId="098A96D8" w14:textId="77777777" w:rsidR="00137033" w:rsidRPr="009A5701" w:rsidRDefault="00137033" w:rsidP="00224C2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Giá trị đo</w:t>
            </w:r>
          </w:p>
        </w:tc>
      </w:tr>
      <w:tr w:rsidR="00137033" w:rsidRPr="009A5701" w14:paraId="433509AD" w14:textId="77777777" w:rsidTr="00A46ADD">
        <w:trPr>
          <w:trHeight w:val="578"/>
        </w:trPr>
        <w:tc>
          <w:tcPr>
            <w:cnfStyle w:val="001000000000" w:firstRow="0" w:lastRow="0" w:firstColumn="1" w:lastColumn="0" w:oddVBand="0" w:evenVBand="0" w:oddHBand="0" w:evenHBand="0" w:firstRowFirstColumn="0" w:firstRowLastColumn="0" w:lastRowFirstColumn="0" w:lastRowLastColumn="0"/>
            <w:tcW w:w="1413" w:type="dxa"/>
          </w:tcPr>
          <w:p w14:paraId="65FFAD6D"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P</w:t>
            </w:r>
          </w:p>
        </w:tc>
        <w:tc>
          <w:tcPr>
            <w:tcW w:w="1034" w:type="dxa"/>
          </w:tcPr>
          <w:p w14:paraId="1CAD18EC"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0.35</w:t>
            </w:r>
          </w:p>
        </w:tc>
        <w:tc>
          <w:tcPr>
            <w:tcW w:w="1036" w:type="dxa"/>
          </w:tcPr>
          <w:p w14:paraId="37A1E5E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0.345</w:t>
            </w:r>
          </w:p>
        </w:tc>
        <w:tc>
          <w:tcPr>
            <w:tcW w:w="1059" w:type="dxa"/>
          </w:tcPr>
          <w:p w14:paraId="58FDDCC2"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0.324</w:t>
            </w:r>
          </w:p>
        </w:tc>
        <w:tc>
          <w:tcPr>
            <w:tcW w:w="1059" w:type="dxa"/>
          </w:tcPr>
          <w:p w14:paraId="1E0AD266"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0.16</w:t>
            </w:r>
          </w:p>
        </w:tc>
        <w:tc>
          <w:tcPr>
            <w:tcW w:w="1036" w:type="dxa"/>
          </w:tcPr>
          <w:p w14:paraId="20365751"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0.32</w:t>
            </w:r>
          </w:p>
        </w:tc>
        <w:tc>
          <w:tcPr>
            <w:tcW w:w="1082" w:type="dxa"/>
          </w:tcPr>
          <w:p w14:paraId="5FC0841C"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0.315</w:t>
            </w:r>
          </w:p>
        </w:tc>
        <w:tc>
          <w:tcPr>
            <w:tcW w:w="1059" w:type="dxa"/>
          </w:tcPr>
          <w:p w14:paraId="7798FD2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0.31</w:t>
            </w:r>
          </w:p>
        </w:tc>
      </w:tr>
      <w:tr w:rsidR="00137033" w:rsidRPr="009A5701" w14:paraId="7DDC3F1C"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13" w:type="dxa"/>
          </w:tcPr>
          <w:p w14:paraId="64C10E62"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I</w:t>
            </w:r>
          </w:p>
        </w:tc>
        <w:tc>
          <w:tcPr>
            <w:tcW w:w="1034" w:type="dxa"/>
          </w:tcPr>
          <w:p w14:paraId="5D51ABF4"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1.5</w:t>
            </w:r>
          </w:p>
        </w:tc>
        <w:tc>
          <w:tcPr>
            <w:tcW w:w="1036" w:type="dxa"/>
          </w:tcPr>
          <w:p w14:paraId="213E8E21"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1.65</w:t>
            </w:r>
          </w:p>
        </w:tc>
        <w:tc>
          <w:tcPr>
            <w:tcW w:w="1059" w:type="dxa"/>
          </w:tcPr>
          <w:p w14:paraId="77DF3D56"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1.55</w:t>
            </w:r>
          </w:p>
        </w:tc>
        <w:tc>
          <w:tcPr>
            <w:tcW w:w="1059" w:type="dxa"/>
          </w:tcPr>
          <w:p w14:paraId="4A40F2A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1.45</w:t>
            </w:r>
          </w:p>
        </w:tc>
        <w:tc>
          <w:tcPr>
            <w:tcW w:w="1036" w:type="dxa"/>
          </w:tcPr>
          <w:p w14:paraId="38AA6FA6"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w:t>
            </w:r>
          </w:p>
        </w:tc>
        <w:tc>
          <w:tcPr>
            <w:tcW w:w="1082" w:type="dxa"/>
          </w:tcPr>
          <w:p w14:paraId="7D8A11DC"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1.72</w:t>
            </w:r>
          </w:p>
        </w:tc>
        <w:tc>
          <w:tcPr>
            <w:tcW w:w="1059" w:type="dxa"/>
          </w:tcPr>
          <w:p w14:paraId="34DC2DF7"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1.75</w:t>
            </w:r>
          </w:p>
        </w:tc>
      </w:tr>
      <w:tr w:rsidR="00137033" w:rsidRPr="009A5701" w14:paraId="246A8460"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13" w:type="dxa"/>
          </w:tcPr>
          <w:p w14:paraId="056E01F9" w14:textId="77777777" w:rsidR="00137033" w:rsidRPr="009A5701" w:rsidRDefault="00137033" w:rsidP="0082278F">
            <w:pPr>
              <w:spacing w:line="360" w:lineRule="auto"/>
              <w:jc w:val="center"/>
              <w:rPr>
                <w:rFonts w:ascii="Times New Roman" w:hAnsi="Times New Roman"/>
                <w:sz w:val="26"/>
                <w:szCs w:val="26"/>
              </w:rPr>
            </w:pPr>
            <w:r w:rsidRPr="009A5701">
              <w:rPr>
                <w:rFonts w:ascii="Times New Roman" w:hAnsi="Times New Roman"/>
                <w:sz w:val="26"/>
                <w:szCs w:val="26"/>
              </w:rPr>
              <w:t>D</w:t>
            </w:r>
          </w:p>
        </w:tc>
        <w:tc>
          <w:tcPr>
            <w:tcW w:w="1034" w:type="dxa"/>
          </w:tcPr>
          <w:p w14:paraId="684E570A"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0.001</w:t>
            </w:r>
          </w:p>
        </w:tc>
        <w:tc>
          <w:tcPr>
            <w:tcW w:w="1036" w:type="dxa"/>
          </w:tcPr>
          <w:p w14:paraId="206E1392"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0.005</w:t>
            </w:r>
          </w:p>
        </w:tc>
        <w:tc>
          <w:tcPr>
            <w:tcW w:w="1059" w:type="dxa"/>
          </w:tcPr>
          <w:p w14:paraId="39F181F6"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0.0055</w:t>
            </w:r>
          </w:p>
        </w:tc>
        <w:tc>
          <w:tcPr>
            <w:tcW w:w="1059" w:type="dxa"/>
          </w:tcPr>
          <w:p w14:paraId="01137D82"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0.0045</w:t>
            </w:r>
          </w:p>
        </w:tc>
        <w:tc>
          <w:tcPr>
            <w:tcW w:w="1036" w:type="dxa"/>
          </w:tcPr>
          <w:p w14:paraId="63C28E1C"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w:t>
            </w:r>
          </w:p>
        </w:tc>
        <w:tc>
          <w:tcPr>
            <w:tcW w:w="1082" w:type="dxa"/>
          </w:tcPr>
          <w:p w14:paraId="39D2B69E"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0.00035</w:t>
            </w:r>
          </w:p>
        </w:tc>
        <w:tc>
          <w:tcPr>
            <w:tcW w:w="1059" w:type="dxa"/>
          </w:tcPr>
          <w:p w14:paraId="63B4A6A9" w14:textId="77777777" w:rsidR="00137033" w:rsidRPr="009A5701" w:rsidRDefault="00137033" w:rsidP="008227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0.0004</w:t>
            </w:r>
          </w:p>
        </w:tc>
      </w:tr>
    </w:tbl>
    <w:p w14:paraId="43B18BF9" w14:textId="77777777" w:rsidR="0082278F" w:rsidRDefault="0082278F" w:rsidP="0082278F">
      <w:pPr>
        <w:pStyle w:val="Noidung"/>
      </w:pPr>
      <w:bookmarkStart w:id="640" w:name="_Toc455101929"/>
      <w:bookmarkStart w:id="641" w:name="_Toc473481479"/>
      <w:bookmarkStart w:id="642" w:name="_Toc473481716"/>
      <w:bookmarkStart w:id="643" w:name="_Toc473482234"/>
      <w:bookmarkStart w:id="644" w:name="_Toc473484166"/>
      <w:bookmarkStart w:id="645" w:name="_Toc473484311"/>
      <w:bookmarkStart w:id="646" w:name="_Toc473484462"/>
      <w:r>
        <w:t xml:space="preserve">Qua các lần đo để căn chỉnh giá trị trục Roll, bộ PID phù hợp nhất là </w:t>
      </w:r>
    </w:p>
    <w:p w14:paraId="14FFF8B2" w14:textId="0D53B583" w:rsidR="0082278F" w:rsidRDefault="0082278F" w:rsidP="0082278F">
      <w:pPr>
        <w:pStyle w:val="Noidung"/>
      </w:pPr>
      <w:r>
        <w:t xml:space="preserve">(0.32, 1.7, 0.003). </w:t>
      </w:r>
    </w:p>
    <w:p w14:paraId="7CC2A187" w14:textId="4CAE64A7" w:rsidR="00A46ADD" w:rsidRDefault="00A46ADD" w:rsidP="00224C22">
      <w:pPr>
        <w:pStyle w:val="Heading1"/>
        <w:spacing w:line="360" w:lineRule="auto"/>
        <w:jc w:val="center"/>
        <w:rPr>
          <w:rFonts w:ascii="Times New Roman" w:hAnsi="Times New Roman" w:cs="Times New Roman"/>
          <w:color w:val="auto"/>
          <w:sz w:val="26"/>
          <w:szCs w:val="26"/>
        </w:rPr>
      </w:pPr>
      <w:bookmarkStart w:id="647" w:name="_Toc474362540"/>
      <w:bookmarkStart w:id="648" w:name="_Toc474362685"/>
      <w:r w:rsidRPr="009A5701">
        <w:rPr>
          <w:rFonts w:ascii="Times New Roman" w:hAnsi="Times New Roman" w:cs="Times New Roman"/>
          <w:color w:val="auto"/>
          <w:sz w:val="26"/>
          <w:szCs w:val="26"/>
        </w:rPr>
        <w:lastRenderedPageBreak/>
        <w:t>Bả</w:t>
      </w:r>
      <w:r>
        <w:rPr>
          <w:rFonts w:ascii="Times New Roman" w:hAnsi="Times New Roman" w:cs="Times New Roman"/>
          <w:color w:val="auto"/>
          <w:sz w:val="26"/>
          <w:szCs w:val="26"/>
        </w:rPr>
        <w:t>ng 3.5</w:t>
      </w:r>
      <w:r w:rsidRPr="009A5701">
        <w:rPr>
          <w:rFonts w:ascii="Times New Roman" w:hAnsi="Times New Roman" w:cs="Times New Roman"/>
          <w:color w:val="auto"/>
          <w:sz w:val="26"/>
          <w:szCs w:val="26"/>
        </w:rPr>
        <w:t xml:space="preserve"> Căn chỉnh trục Pitch</w:t>
      </w:r>
      <w:bookmarkEnd w:id="640"/>
      <w:bookmarkEnd w:id="641"/>
      <w:bookmarkEnd w:id="642"/>
      <w:bookmarkEnd w:id="643"/>
      <w:bookmarkEnd w:id="644"/>
      <w:bookmarkEnd w:id="645"/>
      <w:bookmarkEnd w:id="646"/>
      <w:bookmarkEnd w:id="647"/>
      <w:bookmarkEnd w:id="648"/>
    </w:p>
    <w:tbl>
      <w:tblPr>
        <w:tblStyle w:val="GridTable1Light-Accent1"/>
        <w:tblW w:w="0" w:type="auto"/>
        <w:tblLook w:val="04A0" w:firstRow="1" w:lastRow="0" w:firstColumn="1" w:lastColumn="0" w:noHBand="0" w:noVBand="1"/>
      </w:tblPr>
      <w:tblGrid>
        <w:gridCol w:w="1412"/>
        <w:gridCol w:w="1030"/>
        <w:gridCol w:w="1056"/>
        <w:gridCol w:w="1056"/>
        <w:gridCol w:w="1056"/>
        <w:gridCol w:w="1031"/>
        <w:gridCol w:w="1056"/>
        <w:gridCol w:w="1081"/>
      </w:tblGrid>
      <w:tr w:rsidR="00137033" w:rsidRPr="009A5701" w14:paraId="1BF40669" w14:textId="77777777" w:rsidTr="00A46AD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2" w:type="dxa"/>
          </w:tcPr>
          <w:p w14:paraId="59AAABEB"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Thông số</w:t>
            </w:r>
          </w:p>
        </w:tc>
        <w:tc>
          <w:tcPr>
            <w:tcW w:w="7366" w:type="dxa"/>
            <w:gridSpan w:val="7"/>
          </w:tcPr>
          <w:p w14:paraId="03923B27" w14:textId="77777777" w:rsidR="00137033" w:rsidRPr="009A5701" w:rsidRDefault="00137033" w:rsidP="00224C2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Giá trị đo</w:t>
            </w:r>
          </w:p>
        </w:tc>
      </w:tr>
      <w:tr w:rsidR="00137033" w:rsidRPr="009A5701" w14:paraId="22DE9631" w14:textId="77777777" w:rsidTr="00A46ADD">
        <w:trPr>
          <w:trHeight w:val="578"/>
        </w:trPr>
        <w:tc>
          <w:tcPr>
            <w:cnfStyle w:val="001000000000" w:firstRow="0" w:lastRow="0" w:firstColumn="1" w:lastColumn="0" w:oddVBand="0" w:evenVBand="0" w:oddHBand="0" w:evenHBand="0" w:firstRowFirstColumn="0" w:firstRowLastColumn="0" w:lastRowFirstColumn="0" w:lastRowLastColumn="0"/>
            <w:tcW w:w="1412" w:type="dxa"/>
          </w:tcPr>
          <w:p w14:paraId="7BA6A94E"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P</w:t>
            </w:r>
          </w:p>
        </w:tc>
        <w:tc>
          <w:tcPr>
            <w:tcW w:w="1030" w:type="dxa"/>
          </w:tcPr>
          <w:p w14:paraId="43BA1A42"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0.325</w:t>
            </w:r>
          </w:p>
        </w:tc>
        <w:tc>
          <w:tcPr>
            <w:tcW w:w="1056" w:type="dxa"/>
          </w:tcPr>
          <w:p w14:paraId="558E38CE"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0.345</w:t>
            </w:r>
          </w:p>
        </w:tc>
        <w:tc>
          <w:tcPr>
            <w:tcW w:w="1056" w:type="dxa"/>
          </w:tcPr>
          <w:p w14:paraId="4C262714"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0.4</w:t>
            </w:r>
          </w:p>
        </w:tc>
        <w:tc>
          <w:tcPr>
            <w:tcW w:w="1056" w:type="dxa"/>
          </w:tcPr>
          <w:p w14:paraId="6EB607D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0.46</w:t>
            </w:r>
          </w:p>
        </w:tc>
        <w:tc>
          <w:tcPr>
            <w:tcW w:w="1031" w:type="dxa"/>
          </w:tcPr>
          <w:p w14:paraId="58580B03"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0.32</w:t>
            </w:r>
          </w:p>
        </w:tc>
        <w:tc>
          <w:tcPr>
            <w:tcW w:w="1056" w:type="dxa"/>
          </w:tcPr>
          <w:p w14:paraId="44AB639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0.315</w:t>
            </w:r>
          </w:p>
        </w:tc>
        <w:tc>
          <w:tcPr>
            <w:tcW w:w="1081" w:type="dxa"/>
          </w:tcPr>
          <w:p w14:paraId="7E191243"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0.037</w:t>
            </w:r>
          </w:p>
        </w:tc>
      </w:tr>
      <w:tr w:rsidR="00137033" w:rsidRPr="009A5701" w14:paraId="4778DCCE"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12" w:type="dxa"/>
          </w:tcPr>
          <w:p w14:paraId="5034A766"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I</w:t>
            </w:r>
          </w:p>
        </w:tc>
        <w:tc>
          <w:tcPr>
            <w:tcW w:w="1030" w:type="dxa"/>
          </w:tcPr>
          <w:p w14:paraId="0F06C67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1.45</w:t>
            </w:r>
          </w:p>
        </w:tc>
        <w:tc>
          <w:tcPr>
            <w:tcW w:w="1056" w:type="dxa"/>
          </w:tcPr>
          <w:p w14:paraId="11F908A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1.65</w:t>
            </w:r>
          </w:p>
        </w:tc>
        <w:tc>
          <w:tcPr>
            <w:tcW w:w="1056" w:type="dxa"/>
          </w:tcPr>
          <w:p w14:paraId="19CE5380"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1.505</w:t>
            </w:r>
          </w:p>
        </w:tc>
        <w:tc>
          <w:tcPr>
            <w:tcW w:w="1056" w:type="dxa"/>
          </w:tcPr>
          <w:p w14:paraId="1B662500"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1.75</w:t>
            </w:r>
          </w:p>
        </w:tc>
        <w:tc>
          <w:tcPr>
            <w:tcW w:w="1031" w:type="dxa"/>
          </w:tcPr>
          <w:p w14:paraId="38A64020"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w:t>
            </w:r>
          </w:p>
        </w:tc>
        <w:tc>
          <w:tcPr>
            <w:tcW w:w="1056" w:type="dxa"/>
          </w:tcPr>
          <w:p w14:paraId="5CF6DE45"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1.72</w:t>
            </w:r>
          </w:p>
        </w:tc>
        <w:tc>
          <w:tcPr>
            <w:tcW w:w="1081" w:type="dxa"/>
          </w:tcPr>
          <w:p w14:paraId="05B9E452"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1.65</w:t>
            </w:r>
          </w:p>
        </w:tc>
      </w:tr>
      <w:tr w:rsidR="00137033" w:rsidRPr="009A5701" w14:paraId="12902305"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12" w:type="dxa"/>
          </w:tcPr>
          <w:p w14:paraId="02BB9B76"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D</w:t>
            </w:r>
          </w:p>
        </w:tc>
        <w:tc>
          <w:tcPr>
            <w:tcW w:w="1030" w:type="dxa"/>
          </w:tcPr>
          <w:p w14:paraId="7247C26D"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0.004</w:t>
            </w:r>
          </w:p>
        </w:tc>
        <w:tc>
          <w:tcPr>
            <w:tcW w:w="1056" w:type="dxa"/>
          </w:tcPr>
          <w:p w14:paraId="45FAB128"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0.0055</w:t>
            </w:r>
          </w:p>
        </w:tc>
        <w:tc>
          <w:tcPr>
            <w:tcW w:w="1056" w:type="dxa"/>
          </w:tcPr>
          <w:p w14:paraId="3D6B291E"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0.0053</w:t>
            </w:r>
          </w:p>
        </w:tc>
        <w:tc>
          <w:tcPr>
            <w:tcW w:w="1056" w:type="dxa"/>
          </w:tcPr>
          <w:p w14:paraId="531538B7"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0.0045</w:t>
            </w:r>
          </w:p>
        </w:tc>
        <w:tc>
          <w:tcPr>
            <w:tcW w:w="1031" w:type="dxa"/>
          </w:tcPr>
          <w:p w14:paraId="702DB5FF"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w:t>
            </w:r>
          </w:p>
        </w:tc>
        <w:tc>
          <w:tcPr>
            <w:tcW w:w="1056" w:type="dxa"/>
          </w:tcPr>
          <w:p w14:paraId="24ABD89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0.0035</w:t>
            </w:r>
          </w:p>
        </w:tc>
        <w:tc>
          <w:tcPr>
            <w:tcW w:w="1081" w:type="dxa"/>
          </w:tcPr>
          <w:p w14:paraId="6FA11ADA"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0.00375</w:t>
            </w:r>
          </w:p>
        </w:tc>
      </w:tr>
    </w:tbl>
    <w:p w14:paraId="156C7B3C" w14:textId="05D7D275" w:rsidR="0082278F" w:rsidRDefault="0082278F" w:rsidP="0082278F">
      <w:pPr>
        <w:pStyle w:val="Noidung"/>
      </w:pPr>
      <w:bookmarkStart w:id="649" w:name="_Toc455101930"/>
      <w:bookmarkStart w:id="650" w:name="_Toc473481480"/>
      <w:bookmarkStart w:id="651" w:name="_Toc473481717"/>
      <w:bookmarkStart w:id="652" w:name="_Toc473482235"/>
      <w:bookmarkStart w:id="653" w:name="_Toc473484167"/>
      <w:bookmarkStart w:id="654" w:name="_Toc473484312"/>
      <w:bookmarkStart w:id="655" w:name="_Toc473484463"/>
      <w:r>
        <w:t>Giá trị căn chỉnh cho trục Pitch phù hợp nhất là (0.037, 1.65, 0.00375).</w:t>
      </w:r>
    </w:p>
    <w:p w14:paraId="222C3762" w14:textId="1E6407D1" w:rsidR="00186BEA" w:rsidRPr="00224C22" w:rsidRDefault="00A46ADD" w:rsidP="0082278F">
      <w:pPr>
        <w:pStyle w:val="Heading1"/>
        <w:spacing w:line="360" w:lineRule="auto"/>
        <w:jc w:val="center"/>
        <w:rPr>
          <w:rFonts w:ascii="Times New Roman" w:hAnsi="Times New Roman" w:cs="Times New Roman"/>
          <w:sz w:val="26"/>
          <w:szCs w:val="26"/>
        </w:rPr>
      </w:pPr>
      <w:bookmarkStart w:id="656" w:name="_Toc474362541"/>
      <w:bookmarkStart w:id="657" w:name="_Toc474362686"/>
      <w:r w:rsidRPr="00224C22">
        <w:rPr>
          <w:rFonts w:ascii="Times New Roman" w:hAnsi="Times New Roman" w:cs="Times New Roman"/>
          <w:color w:val="auto"/>
          <w:sz w:val="26"/>
          <w:szCs w:val="26"/>
        </w:rPr>
        <w:t>Bảng 3.6 Căn chỉnh trục Yaw</w:t>
      </w:r>
      <w:bookmarkEnd w:id="649"/>
      <w:bookmarkEnd w:id="650"/>
      <w:bookmarkEnd w:id="651"/>
      <w:bookmarkEnd w:id="652"/>
      <w:bookmarkEnd w:id="653"/>
      <w:bookmarkEnd w:id="654"/>
      <w:bookmarkEnd w:id="655"/>
      <w:bookmarkEnd w:id="656"/>
      <w:bookmarkEnd w:id="657"/>
    </w:p>
    <w:p w14:paraId="15557FDF" w14:textId="77777777" w:rsidR="00186BEA" w:rsidRDefault="00186BEA" w:rsidP="00224C22">
      <w:pPr>
        <w:spacing w:line="360" w:lineRule="auto"/>
      </w:pPr>
    </w:p>
    <w:tbl>
      <w:tblPr>
        <w:tblStyle w:val="GridTable1Light-Accent1"/>
        <w:tblW w:w="0" w:type="auto"/>
        <w:tblLook w:val="04A0" w:firstRow="1" w:lastRow="0" w:firstColumn="1" w:lastColumn="0" w:noHBand="0" w:noVBand="1"/>
      </w:tblPr>
      <w:tblGrid>
        <w:gridCol w:w="1422"/>
        <w:gridCol w:w="1038"/>
        <w:gridCol w:w="1060"/>
        <w:gridCol w:w="1060"/>
        <w:gridCol w:w="1039"/>
        <w:gridCol w:w="1060"/>
        <w:gridCol w:w="1060"/>
        <w:gridCol w:w="1039"/>
      </w:tblGrid>
      <w:tr w:rsidR="00137033" w:rsidRPr="009A5701" w14:paraId="41A7989B" w14:textId="77777777" w:rsidTr="00A46AD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22" w:type="dxa"/>
          </w:tcPr>
          <w:p w14:paraId="2B48120E"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Thông số</w:t>
            </w:r>
          </w:p>
        </w:tc>
        <w:tc>
          <w:tcPr>
            <w:tcW w:w="7356" w:type="dxa"/>
            <w:gridSpan w:val="7"/>
          </w:tcPr>
          <w:p w14:paraId="06E95D29" w14:textId="77777777" w:rsidR="00137033" w:rsidRPr="009A5701" w:rsidRDefault="00137033" w:rsidP="00224C2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Giá trị đo</w:t>
            </w:r>
          </w:p>
        </w:tc>
      </w:tr>
      <w:tr w:rsidR="00137033" w:rsidRPr="009A5701" w14:paraId="3555CCBD" w14:textId="77777777" w:rsidTr="00A46ADD">
        <w:trPr>
          <w:trHeight w:val="578"/>
        </w:trPr>
        <w:tc>
          <w:tcPr>
            <w:cnfStyle w:val="001000000000" w:firstRow="0" w:lastRow="0" w:firstColumn="1" w:lastColumn="0" w:oddVBand="0" w:evenVBand="0" w:oddHBand="0" w:evenHBand="0" w:firstRowFirstColumn="0" w:firstRowLastColumn="0" w:lastRowFirstColumn="0" w:lastRowLastColumn="0"/>
            <w:tcW w:w="1422" w:type="dxa"/>
          </w:tcPr>
          <w:p w14:paraId="55963A50"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P</w:t>
            </w:r>
          </w:p>
        </w:tc>
        <w:tc>
          <w:tcPr>
            <w:tcW w:w="1038" w:type="dxa"/>
          </w:tcPr>
          <w:p w14:paraId="7F47FE41"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0.37</w:t>
            </w:r>
          </w:p>
        </w:tc>
        <w:tc>
          <w:tcPr>
            <w:tcW w:w="1060" w:type="dxa"/>
          </w:tcPr>
          <w:p w14:paraId="07F1F2BC"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0.71</w:t>
            </w:r>
          </w:p>
        </w:tc>
        <w:tc>
          <w:tcPr>
            <w:tcW w:w="1060" w:type="dxa"/>
          </w:tcPr>
          <w:p w14:paraId="67F9D828"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0.75</w:t>
            </w:r>
          </w:p>
        </w:tc>
        <w:tc>
          <w:tcPr>
            <w:tcW w:w="1039" w:type="dxa"/>
          </w:tcPr>
          <w:p w14:paraId="76E669C5"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0.79</w:t>
            </w:r>
          </w:p>
        </w:tc>
        <w:tc>
          <w:tcPr>
            <w:tcW w:w="1060" w:type="dxa"/>
          </w:tcPr>
          <w:p w14:paraId="0074925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0.8</w:t>
            </w:r>
          </w:p>
        </w:tc>
        <w:tc>
          <w:tcPr>
            <w:tcW w:w="1060" w:type="dxa"/>
          </w:tcPr>
          <w:p w14:paraId="131F037A"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0.85</w:t>
            </w:r>
          </w:p>
        </w:tc>
        <w:tc>
          <w:tcPr>
            <w:tcW w:w="1039" w:type="dxa"/>
          </w:tcPr>
          <w:p w14:paraId="27D51A11"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0.87</w:t>
            </w:r>
          </w:p>
        </w:tc>
      </w:tr>
      <w:tr w:rsidR="00137033" w:rsidRPr="009A5701" w14:paraId="4CAF1F39"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22" w:type="dxa"/>
          </w:tcPr>
          <w:p w14:paraId="379C4697"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I</w:t>
            </w:r>
          </w:p>
        </w:tc>
        <w:tc>
          <w:tcPr>
            <w:tcW w:w="1038" w:type="dxa"/>
          </w:tcPr>
          <w:p w14:paraId="014CDB7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6.0</w:t>
            </w:r>
          </w:p>
        </w:tc>
        <w:tc>
          <w:tcPr>
            <w:tcW w:w="1060" w:type="dxa"/>
          </w:tcPr>
          <w:p w14:paraId="7C8C6D32"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6.2</w:t>
            </w:r>
          </w:p>
        </w:tc>
        <w:tc>
          <w:tcPr>
            <w:tcW w:w="1060" w:type="dxa"/>
          </w:tcPr>
          <w:p w14:paraId="324618DE"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5.7</w:t>
            </w:r>
          </w:p>
        </w:tc>
        <w:tc>
          <w:tcPr>
            <w:tcW w:w="1039" w:type="dxa"/>
          </w:tcPr>
          <w:p w14:paraId="4634CBD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5.6</w:t>
            </w:r>
          </w:p>
        </w:tc>
        <w:tc>
          <w:tcPr>
            <w:tcW w:w="1060" w:type="dxa"/>
          </w:tcPr>
          <w:p w14:paraId="727D1D72"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5.61</w:t>
            </w:r>
          </w:p>
        </w:tc>
        <w:tc>
          <w:tcPr>
            <w:tcW w:w="1060" w:type="dxa"/>
          </w:tcPr>
          <w:p w14:paraId="44DF818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5.65</w:t>
            </w:r>
          </w:p>
        </w:tc>
        <w:tc>
          <w:tcPr>
            <w:tcW w:w="1039" w:type="dxa"/>
          </w:tcPr>
          <w:p w14:paraId="4D799753"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5.67</w:t>
            </w:r>
          </w:p>
        </w:tc>
      </w:tr>
      <w:tr w:rsidR="00137033" w:rsidRPr="009A5701" w14:paraId="37E7B418" w14:textId="77777777" w:rsidTr="00A46ADD">
        <w:trPr>
          <w:trHeight w:val="546"/>
        </w:trPr>
        <w:tc>
          <w:tcPr>
            <w:cnfStyle w:val="001000000000" w:firstRow="0" w:lastRow="0" w:firstColumn="1" w:lastColumn="0" w:oddVBand="0" w:evenVBand="0" w:oddHBand="0" w:evenHBand="0" w:firstRowFirstColumn="0" w:firstRowLastColumn="0" w:lastRowFirstColumn="0" w:lastRowLastColumn="0"/>
            <w:tcW w:w="1422" w:type="dxa"/>
          </w:tcPr>
          <w:p w14:paraId="754D9FE7" w14:textId="77777777" w:rsidR="00137033" w:rsidRPr="009A5701" w:rsidRDefault="00137033" w:rsidP="00224C22">
            <w:pPr>
              <w:spacing w:line="360" w:lineRule="auto"/>
              <w:jc w:val="center"/>
              <w:rPr>
                <w:rFonts w:ascii="Times New Roman" w:hAnsi="Times New Roman"/>
                <w:sz w:val="26"/>
                <w:szCs w:val="26"/>
              </w:rPr>
            </w:pPr>
            <w:r w:rsidRPr="009A5701">
              <w:rPr>
                <w:rFonts w:ascii="Times New Roman" w:hAnsi="Times New Roman"/>
                <w:sz w:val="26"/>
                <w:szCs w:val="26"/>
              </w:rPr>
              <w:t>D</w:t>
            </w:r>
          </w:p>
        </w:tc>
        <w:tc>
          <w:tcPr>
            <w:tcW w:w="1038" w:type="dxa"/>
          </w:tcPr>
          <w:p w14:paraId="3DFC44B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0.001</w:t>
            </w:r>
          </w:p>
        </w:tc>
        <w:tc>
          <w:tcPr>
            <w:tcW w:w="1060" w:type="dxa"/>
          </w:tcPr>
          <w:p w14:paraId="11E544F4"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0.0012</w:t>
            </w:r>
          </w:p>
        </w:tc>
        <w:tc>
          <w:tcPr>
            <w:tcW w:w="1060" w:type="dxa"/>
          </w:tcPr>
          <w:p w14:paraId="2392ECA8"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0.0025</w:t>
            </w:r>
          </w:p>
        </w:tc>
        <w:tc>
          <w:tcPr>
            <w:tcW w:w="1039" w:type="dxa"/>
          </w:tcPr>
          <w:p w14:paraId="568D9C5B"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w:t>
            </w:r>
          </w:p>
        </w:tc>
        <w:tc>
          <w:tcPr>
            <w:tcW w:w="1060" w:type="dxa"/>
          </w:tcPr>
          <w:p w14:paraId="11B43929"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0.0035</w:t>
            </w:r>
          </w:p>
        </w:tc>
        <w:tc>
          <w:tcPr>
            <w:tcW w:w="1060" w:type="dxa"/>
          </w:tcPr>
          <w:p w14:paraId="4A01952A"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0.0022</w:t>
            </w:r>
          </w:p>
        </w:tc>
        <w:tc>
          <w:tcPr>
            <w:tcW w:w="1039" w:type="dxa"/>
          </w:tcPr>
          <w:p w14:paraId="39C439BC" w14:textId="77777777" w:rsidR="00137033" w:rsidRPr="009A5701" w:rsidRDefault="00137033" w:rsidP="00224C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9A5701">
              <w:rPr>
                <w:rFonts w:ascii="Times New Roman" w:hAnsi="Times New Roman"/>
                <w:sz w:val="26"/>
                <w:szCs w:val="26"/>
              </w:rPr>
              <w:t>0.002</w:t>
            </w:r>
          </w:p>
        </w:tc>
      </w:tr>
    </w:tbl>
    <w:p w14:paraId="2B14F7D1" w14:textId="68BA7374" w:rsidR="0082278F" w:rsidRDefault="0082278F" w:rsidP="0082278F">
      <w:pPr>
        <w:pStyle w:val="Noidung"/>
      </w:pPr>
      <w:bookmarkStart w:id="658" w:name="_Toc473484168"/>
      <w:bookmarkStart w:id="659" w:name="_Toc473484313"/>
      <w:r>
        <w:t>Giá trị căn chỉnh cho trục Yaw phù hợp nhất là (0.087, 5.67, 0.002).</w:t>
      </w:r>
    </w:p>
    <w:p w14:paraId="0C371413" w14:textId="1C9607DD" w:rsidR="00120623" w:rsidRPr="009A5701" w:rsidRDefault="005B31D7" w:rsidP="00D4252C">
      <w:pPr>
        <w:pStyle w:val="Heading2"/>
        <w:numPr>
          <w:ilvl w:val="1"/>
          <w:numId w:val="27"/>
        </w:numPr>
        <w:spacing w:line="360" w:lineRule="auto"/>
        <w:rPr>
          <w:rFonts w:ascii="Times New Roman" w:hAnsi="Times New Roman" w:cs="Times New Roman"/>
          <w:b/>
          <w:color w:val="000000" w:themeColor="text1"/>
        </w:rPr>
      </w:pPr>
      <w:bookmarkStart w:id="660" w:name="_Toc474362542"/>
      <w:bookmarkStart w:id="661" w:name="_Toc474362687"/>
      <w:r>
        <w:rPr>
          <w:rFonts w:ascii="Times New Roman" w:hAnsi="Times New Roman" w:cs="Times New Roman"/>
          <w:b/>
          <w:color w:val="000000" w:themeColor="text1"/>
        </w:rPr>
        <w:t>Đọc</w:t>
      </w:r>
      <w:r w:rsidR="00120623" w:rsidRPr="009A5701">
        <w:rPr>
          <w:rFonts w:ascii="Times New Roman" w:hAnsi="Times New Roman" w:cs="Times New Roman"/>
          <w:b/>
          <w:color w:val="000000" w:themeColor="text1"/>
        </w:rPr>
        <w:t xml:space="preserve"> dữ liệu GPS</w:t>
      </w:r>
      <w:bookmarkEnd w:id="658"/>
      <w:bookmarkEnd w:id="659"/>
      <w:bookmarkEnd w:id="660"/>
      <w:bookmarkEnd w:id="661"/>
    </w:p>
    <w:p w14:paraId="6C18C492" w14:textId="45D29F05" w:rsidR="00120623" w:rsidRPr="009A5701" w:rsidRDefault="005359DC" w:rsidP="00D4252C">
      <w:pPr>
        <w:spacing w:after="200" w:line="360" w:lineRule="auto"/>
        <w:jc w:val="both"/>
        <w:rPr>
          <w:rFonts w:ascii="Times New Roman" w:hAnsi="Times New Roman"/>
          <w:sz w:val="26"/>
          <w:szCs w:val="26"/>
        </w:rPr>
      </w:pPr>
      <w:r>
        <w:rPr>
          <w:rFonts w:ascii="Times New Roman" w:hAnsi="Times New Roman"/>
          <w:sz w:val="26"/>
          <w:szCs w:val="26"/>
        </w:rPr>
        <w:t xml:space="preserve">    </w:t>
      </w:r>
      <w:r w:rsidR="00120623" w:rsidRPr="005359DC">
        <w:rPr>
          <w:rFonts w:ascii="Times New Roman" w:hAnsi="Times New Roman"/>
          <w:sz w:val="26"/>
          <w:szCs w:val="26"/>
        </w:rPr>
        <w:t>GPS cho biết giá trị tọa độ của máy bay tại mỗi thời điểm được đo.</w:t>
      </w:r>
      <w:r>
        <w:rPr>
          <w:rFonts w:ascii="Times New Roman" w:hAnsi="Times New Roman"/>
          <w:sz w:val="26"/>
          <w:szCs w:val="26"/>
        </w:rPr>
        <w:t xml:space="preserve"> </w:t>
      </w:r>
      <w:r w:rsidR="00120623" w:rsidRPr="009A5701">
        <w:rPr>
          <w:rFonts w:ascii="Times New Roman" w:hAnsi="Times New Roman"/>
          <w:sz w:val="26"/>
          <w:szCs w:val="26"/>
        </w:rPr>
        <w:t xml:space="preserve">Trong phạm vi đề tài này, chúng ta quan tâm đến hai giá trị longitude (kinh độ) và latitude (vĩ độ) của máy bay. Hai giá trị này sẽ được gửi vể </w:t>
      </w:r>
      <w:r w:rsidR="00A04914" w:rsidRPr="009A5701">
        <w:rPr>
          <w:rFonts w:ascii="Times New Roman" w:hAnsi="Times New Roman"/>
          <w:sz w:val="26"/>
          <w:szCs w:val="26"/>
        </w:rPr>
        <w:t>điện thoại A</w:t>
      </w:r>
      <w:r w:rsidR="00120623" w:rsidRPr="009A5701">
        <w:rPr>
          <w:rFonts w:ascii="Times New Roman" w:hAnsi="Times New Roman"/>
          <w:sz w:val="26"/>
          <w:szCs w:val="26"/>
        </w:rPr>
        <w:t>ndroid để xử lý đường đi trong quá trình bay tự động. Vì vậy</w:t>
      </w:r>
      <w:r w:rsidR="00A04914" w:rsidRPr="009A5701">
        <w:rPr>
          <w:rFonts w:ascii="Times New Roman" w:hAnsi="Times New Roman"/>
          <w:sz w:val="26"/>
          <w:szCs w:val="26"/>
        </w:rPr>
        <w:t>,</w:t>
      </w:r>
      <w:r w:rsidR="00120623" w:rsidRPr="009A5701">
        <w:rPr>
          <w:rFonts w:ascii="Times New Roman" w:hAnsi="Times New Roman"/>
          <w:sz w:val="26"/>
          <w:szCs w:val="26"/>
        </w:rPr>
        <w:t xml:space="preserve"> từ data mà GPS gửi về, ta chỉ cần quan tâm chuỗi RMC.</w:t>
      </w:r>
    </w:p>
    <w:p w14:paraId="26231EE0" w14:textId="66091B3D" w:rsidR="008C3711" w:rsidRDefault="005359DC" w:rsidP="009A61D4">
      <w:pPr>
        <w:spacing w:after="200" w:line="360" w:lineRule="auto"/>
        <w:jc w:val="both"/>
        <w:rPr>
          <w:rFonts w:ascii="Times New Roman" w:hAnsi="Times New Roman"/>
          <w:sz w:val="26"/>
          <w:szCs w:val="26"/>
        </w:rPr>
      </w:pPr>
      <w:r>
        <w:rPr>
          <w:rFonts w:ascii="Times New Roman" w:hAnsi="Times New Roman"/>
          <w:sz w:val="26"/>
          <w:szCs w:val="26"/>
        </w:rPr>
        <w:t xml:space="preserve">     </w:t>
      </w:r>
      <w:r w:rsidR="00120623" w:rsidRPr="005359DC">
        <w:rPr>
          <w:rFonts w:ascii="Times New Roman" w:hAnsi="Times New Roman"/>
          <w:sz w:val="26"/>
          <w:szCs w:val="26"/>
        </w:rPr>
        <w:t xml:space="preserve">Về tốc độ lấy mẫu của GPS, nhóm đã cố gắng đưa ra biện pháp tối ưu nhất để khi </w:t>
      </w:r>
      <w:r w:rsidR="00A04914" w:rsidRPr="005359DC">
        <w:rPr>
          <w:rFonts w:ascii="Times New Roman" w:hAnsi="Times New Roman"/>
          <w:sz w:val="26"/>
          <w:szCs w:val="26"/>
        </w:rPr>
        <w:t>máy bay</w:t>
      </w:r>
      <w:r w:rsidR="00120623" w:rsidRPr="005359DC">
        <w:rPr>
          <w:rFonts w:ascii="Times New Roman" w:hAnsi="Times New Roman"/>
          <w:sz w:val="26"/>
          <w:szCs w:val="26"/>
        </w:rPr>
        <w:t xml:space="preserve"> bay nhanh, giá trị tọa độ lúc nhận là tọa độ thời điểm hiện tại hoặc tọa độ gần nhất đo được trước đó mà sai số không quá lớn.</w:t>
      </w:r>
      <w:r w:rsidR="008C2E32">
        <w:rPr>
          <w:rFonts w:ascii="Times New Roman" w:hAnsi="Times New Roman"/>
          <w:sz w:val="26"/>
          <w:szCs w:val="26"/>
        </w:rPr>
        <w:t xml:space="preserve"> </w:t>
      </w:r>
      <w:r w:rsidR="00120623" w:rsidRPr="005359DC">
        <w:rPr>
          <w:rFonts w:ascii="Times New Roman" w:hAnsi="Times New Roman"/>
          <w:sz w:val="26"/>
          <w:szCs w:val="26"/>
        </w:rPr>
        <w:t xml:space="preserve">Mặc định cứ mỗi 1s, GPS sẽ gửi data về 1 lần thông qua cổng serial. Khi có tín hiệu request từ </w:t>
      </w:r>
      <w:r w:rsidR="00A04914" w:rsidRPr="005359DC">
        <w:rPr>
          <w:rFonts w:ascii="Times New Roman" w:hAnsi="Times New Roman"/>
          <w:sz w:val="26"/>
          <w:szCs w:val="26"/>
        </w:rPr>
        <w:t>điện thoại Android</w:t>
      </w:r>
      <w:r w:rsidR="00120623" w:rsidRPr="005359DC">
        <w:rPr>
          <w:rFonts w:ascii="Times New Roman" w:hAnsi="Times New Roman"/>
          <w:sz w:val="26"/>
          <w:szCs w:val="26"/>
        </w:rPr>
        <w:t>, server sẽ quyết định xem có gửi data về client hay không.</w:t>
      </w:r>
      <w:r>
        <w:rPr>
          <w:rFonts w:ascii="Times New Roman" w:hAnsi="Times New Roman"/>
          <w:sz w:val="26"/>
          <w:szCs w:val="26"/>
        </w:rPr>
        <w:t xml:space="preserve"> </w:t>
      </w:r>
    </w:p>
    <w:p w14:paraId="699BC0CD" w14:textId="3B439572" w:rsidR="00F46182" w:rsidRDefault="00F46182" w:rsidP="009A61D4">
      <w:pPr>
        <w:spacing w:after="200" w:line="360" w:lineRule="auto"/>
        <w:jc w:val="both"/>
        <w:rPr>
          <w:rFonts w:ascii="Times New Roman" w:hAnsi="Times New Roman"/>
          <w:sz w:val="26"/>
          <w:szCs w:val="26"/>
        </w:rPr>
      </w:pPr>
      <w:r>
        <w:rPr>
          <w:rFonts w:ascii="Times New Roman" w:hAnsi="Times New Roman"/>
          <w:sz w:val="26"/>
          <w:szCs w:val="26"/>
        </w:rPr>
        <w:lastRenderedPageBreak/>
        <w:t xml:space="preserve">      </w:t>
      </w:r>
      <w:r w:rsidRPr="00302728">
        <w:rPr>
          <w:rFonts w:ascii="Times New Roman" w:hAnsi="Times New Roman"/>
          <w:sz w:val="26"/>
          <w:szCs w:val="26"/>
        </w:rPr>
        <w:t xml:space="preserve">UART trong chip </w:t>
      </w:r>
      <w:r>
        <w:rPr>
          <w:rFonts w:ascii="Times New Roman" w:hAnsi="Times New Roman"/>
          <w:sz w:val="26"/>
          <w:szCs w:val="26"/>
        </w:rPr>
        <w:t>Tiva</w:t>
      </w:r>
      <w:r w:rsidRPr="00302728">
        <w:rPr>
          <w:rFonts w:ascii="Times New Roman" w:hAnsi="Times New Roman"/>
          <w:sz w:val="26"/>
          <w:szCs w:val="26"/>
        </w:rPr>
        <w:t xml:space="preserve"> hỗ trợ việc gửi dữ liệu tối đa 1024 byte và có thể nhận dữ liệu tối đa 128</w:t>
      </w:r>
      <w:r>
        <w:rPr>
          <w:rFonts w:ascii="Times New Roman" w:hAnsi="Times New Roman"/>
          <w:sz w:val="26"/>
          <w:szCs w:val="26"/>
        </w:rPr>
        <w:t xml:space="preserve"> </w:t>
      </w:r>
      <w:r w:rsidRPr="00302728">
        <w:rPr>
          <w:rFonts w:ascii="Times New Roman" w:hAnsi="Times New Roman"/>
          <w:sz w:val="26"/>
          <w:szCs w:val="26"/>
        </w:rPr>
        <w:t>byte nê</w:t>
      </w:r>
      <w:r>
        <w:rPr>
          <w:rFonts w:ascii="Times New Roman" w:hAnsi="Times New Roman"/>
          <w:sz w:val="26"/>
          <w:szCs w:val="26"/>
        </w:rPr>
        <w:t>n cần phải cấu hình buffer cho T</w:t>
      </w:r>
      <w:r w:rsidRPr="00302728">
        <w:rPr>
          <w:rFonts w:ascii="Times New Roman" w:hAnsi="Times New Roman"/>
          <w:sz w:val="26"/>
          <w:szCs w:val="26"/>
        </w:rPr>
        <w:t>iva.</w:t>
      </w:r>
    </w:p>
    <w:p w14:paraId="680FCE8B" w14:textId="417385FC" w:rsidR="008C2E32" w:rsidRDefault="008C2E32" w:rsidP="00D4252C">
      <w:pPr>
        <w:spacing w:after="200" w:line="360" w:lineRule="auto"/>
        <w:jc w:val="center"/>
        <w:rPr>
          <w:rFonts w:ascii="Times New Roman" w:hAnsi="Times New Roman"/>
          <w:sz w:val="26"/>
          <w:szCs w:val="26"/>
        </w:rPr>
      </w:pPr>
      <w:r>
        <w:rPr>
          <w:noProof/>
        </w:rPr>
        <w:drawing>
          <wp:inline distT="0" distB="0" distL="0" distR="0" wp14:anchorId="07E7E613" wp14:editId="372CCF00">
            <wp:extent cx="5616837" cy="27051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ps.png"/>
                    <pic:cNvPicPr/>
                  </pic:nvPicPr>
                  <pic:blipFill>
                    <a:blip r:embed="rId62">
                      <a:extLst>
                        <a:ext uri="{28A0092B-C50C-407E-A947-70E740481C1C}">
                          <a14:useLocalDpi xmlns:a14="http://schemas.microsoft.com/office/drawing/2010/main" val="0"/>
                        </a:ext>
                      </a:extLst>
                    </a:blip>
                    <a:stretch>
                      <a:fillRect/>
                    </a:stretch>
                  </pic:blipFill>
                  <pic:spPr>
                    <a:xfrm>
                      <a:off x="0" y="0"/>
                      <a:ext cx="5677858" cy="2734488"/>
                    </a:xfrm>
                    <a:prstGeom prst="rect">
                      <a:avLst/>
                    </a:prstGeom>
                  </pic:spPr>
                </pic:pic>
              </a:graphicData>
            </a:graphic>
          </wp:inline>
        </w:drawing>
      </w:r>
    </w:p>
    <w:p w14:paraId="0DBD5478" w14:textId="39992D55" w:rsidR="008C2E32" w:rsidRPr="00302728" w:rsidRDefault="00F46182" w:rsidP="00F46182">
      <w:pPr>
        <w:pStyle w:val="Heading1"/>
        <w:spacing w:line="360" w:lineRule="auto"/>
        <w:jc w:val="center"/>
        <w:rPr>
          <w:rFonts w:ascii="Times New Roman" w:hAnsi="Times New Roman"/>
          <w:sz w:val="26"/>
          <w:szCs w:val="26"/>
        </w:rPr>
      </w:pPr>
      <w:bookmarkStart w:id="662" w:name="_Toc473481482"/>
      <w:bookmarkStart w:id="663" w:name="_Toc473481719"/>
      <w:bookmarkStart w:id="664" w:name="_Toc473482237"/>
      <w:bookmarkStart w:id="665" w:name="_Toc473484314"/>
      <w:bookmarkStart w:id="666" w:name="_Toc473484465"/>
      <w:bookmarkStart w:id="667" w:name="_Toc474362543"/>
      <w:bookmarkStart w:id="668" w:name="_Toc474362688"/>
      <w:r>
        <w:rPr>
          <w:rFonts w:ascii="Times New Roman" w:hAnsi="Times New Roman" w:cs="Times New Roman"/>
          <w:color w:val="auto"/>
          <w:sz w:val="26"/>
          <w:szCs w:val="26"/>
        </w:rPr>
        <w:t>Hình 3.16</w:t>
      </w:r>
      <w:r w:rsidR="008C2E32" w:rsidRPr="008C2E32">
        <w:rPr>
          <w:rFonts w:ascii="Times New Roman" w:hAnsi="Times New Roman" w:cs="Times New Roman"/>
          <w:color w:val="auto"/>
          <w:sz w:val="26"/>
          <w:szCs w:val="26"/>
        </w:rPr>
        <w:t xml:space="preserve"> Thuật toán phân tích dữ liệu GPS</w:t>
      </w:r>
      <w:bookmarkEnd w:id="662"/>
      <w:bookmarkEnd w:id="663"/>
      <w:bookmarkEnd w:id="664"/>
      <w:bookmarkEnd w:id="665"/>
      <w:bookmarkEnd w:id="666"/>
      <w:bookmarkEnd w:id="667"/>
      <w:bookmarkEnd w:id="668"/>
      <w:r w:rsidR="008C2E32">
        <w:rPr>
          <w:rFonts w:ascii="Times New Roman" w:hAnsi="Times New Roman"/>
          <w:sz w:val="26"/>
          <w:szCs w:val="26"/>
        </w:rPr>
        <w:t xml:space="preserve">     </w:t>
      </w:r>
    </w:p>
    <w:p w14:paraId="335E3997" w14:textId="08034288" w:rsidR="008C2E32" w:rsidRPr="00302728" w:rsidRDefault="008C2E32" w:rsidP="008C2E32">
      <w:pPr>
        <w:tabs>
          <w:tab w:val="left" w:pos="3120"/>
        </w:tabs>
        <w:spacing w:line="360" w:lineRule="auto"/>
        <w:jc w:val="both"/>
        <w:rPr>
          <w:rFonts w:ascii="Times New Roman" w:hAnsi="Times New Roman"/>
          <w:sz w:val="26"/>
          <w:szCs w:val="26"/>
        </w:rPr>
      </w:pPr>
      <w:r>
        <w:rPr>
          <w:rFonts w:ascii="Times New Roman" w:hAnsi="Times New Roman"/>
          <w:sz w:val="26"/>
          <w:szCs w:val="26"/>
        </w:rPr>
        <w:t xml:space="preserve">     </w:t>
      </w:r>
      <w:r w:rsidRPr="00302728">
        <w:rPr>
          <w:rFonts w:ascii="Times New Roman" w:hAnsi="Times New Roman"/>
          <w:sz w:val="26"/>
          <w:szCs w:val="26"/>
        </w:rPr>
        <w:t>Trong thuật toán trên</w:t>
      </w:r>
      <w:r w:rsidR="00535EB3">
        <w:rPr>
          <w:rFonts w:ascii="Times New Roman" w:hAnsi="Times New Roman"/>
          <w:sz w:val="26"/>
          <w:szCs w:val="26"/>
        </w:rPr>
        <w:t>,</w:t>
      </w:r>
      <w:r w:rsidR="00F46182">
        <w:rPr>
          <w:rFonts w:ascii="Times New Roman" w:hAnsi="Times New Roman"/>
          <w:sz w:val="26"/>
          <w:szCs w:val="26"/>
        </w:rPr>
        <w:t xml:space="preserve"> khối </w:t>
      </w:r>
      <w:r w:rsidRPr="00F46182">
        <w:rPr>
          <w:rFonts w:ascii="Times New Roman" w:hAnsi="Times New Roman"/>
          <w:i/>
          <w:sz w:val="26"/>
          <w:szCs w:val="26"/>
        </w:rPr>
        <w:t>GPS GPRMC data</w:t>
      </w:r>
      <w:r w:rsidR="00F46182" w:rsidRPr="00F46182">
        <w:rPr>
          <w:rFonts w:ascii="Times New Roman" w:hAnsi="Times New Roman"/>
          <w:i/>
          <w:sz w:val="26"/>
          <w:szCs w:val="26"/>
        </w:rPr>
        <w:t xml:space="preserve"> analysis</w:t>
      </w:r>
      <w:r w:rsidRPr="00302728">
        <w:rPr>
          <w:rFonts w:ascii="Times New Roman" w:hAnsi="Times New Roman"/>
          <w:sz w:val="26"/>
          <w:szCs w:val="26"/>
        </w:rPr>
        <w:t xml:space="preserve"> có vai trò quan trọng nhất vì </w:t>
      </w:r>
      <w:r w:rsidR="00535EB3">
        <w:rPr>
          <w:rFonts w:ascii="Times New Roman" w:hAnsi="Times New Roman"/>
          <w:sz w:val="26"/>
          <w:szCs w:val="26"/>
        </w:rPr>
        <w:t>nó chứa thông tin bản tin GPRMC</w:t>
      </w:r>
      <w:r w:rsidRPr="00302728">
        <w:rPr>
          <w:rFonts w:ascii="Times New Roman" w:hAnsi="Times New Roman"/>
          <w:sz w:val="26"/>
          <w:szCs w:val="26"/>
        </w:rPr>
        <w:t>, nếu bản tin sai sẽ dẫn tới việc lấy dữ liệu vị trí bị sai và thuật toán luôn luôn không nhận dạng được vị trí của máy bay khi bay theo chế độ tự động.</w:t>
      </w:r>
      <w:r w:rsidR="00856BD6">
        <w:rPr>
          <w:rFonts w:ascii="Times New Roman" w:hAnsi="Times New Roman"/>
          <w:sz w:val="26"/>
          <w:szCs w:val="26"/>
        </w:rPr>
        <w:t xml:space="preserve"> Khi đã có đầy đủ dữ liệu về vị trí ta sẽ tới thuật toán phân tích góc giữa điểm cần bay tới và vị trí của máy bay. Ở đây ta phân tích số liệu theo kinh độ và vĩ độ.</w:t>
      </w:r>
    </w:p>
    <w:p w14:paraId="37EFBA14" w14:textId="65C18046" w:rsidR="00120623" w:rsidRPr="009A5701" w:rsidRDefault="004F6789" w:rsidP="008C2E32">
      <w:pPr>
        <w:pStyle w:val="Heading2"/>
        <w:spacing w:line="360" w:lineRule="auto"/>
        <w:rPr>
          <w:rFonts w:ascii="Times New Roman" w:hAnsi="Times New Roman" w:cs="Times New Roman"/>
          <w:b/>
          <w:color w:val="000000" w:themeColor="text1"/>
        </w:rPr>
      </w:pPr>
      <w:bookmarkStart w:id="669" w:name="_Toc473484170"/>
      <w:bookmarkStart w:id="670" w:name="_Toc473484315"/>
      <w:bookmarkStart w:id="671" w:name="_Toc474362544"/>
      <w:bookmarkStart w:id="672" w:name="_Toc474362689"/>
      <w:r w:rsidRPr="009A5701">
        <w:rPr>
          <w:rFonts w:ascii="Times New Roman" w:hAnsi="Times New Roman" w:cs="Times New Roman"/>
          <w:b/>
          <w:color w:val="000000" w:themeColor="text1"/>
        </w:rPr>
        <w:t>3.7</w:t>
      </w:r>
      <w:r w:rsidR="00B57D35" w:rsidRPr="009A5701">
        <w:rPr>
          <w:rFonts w:ascii="Times New Roman" w:hAnsi="Times New Roman" w:cs="Times New Roman"/>
          <w:b/>
          <w:color w:val="000000" w:themeColor="text1"/>
        </w:rPr>
        <w:t xml:space="preserve"> Giao tiếp RF</w:t>
      </w:r>
      <w:bookmarkEnd w:id="669"/>
      <w:bookmarkEnd w:id="670"/>
      <w:bookmarkEnd w:id="671"/>
      <w:bookmarkEnd w:id="672"/>
    </w:p>
    <w:p w14:paraId="572691C0" w14:textId="1FE277C4" w:rsidR="003F4EA4" w:rsidRDefault="008C3711" w:rsidP="008C3711">
      <w:pPr>
        <w:pStyle w:val="Noidung"/>
        <w:ind w:firstLine="0"/>
        <w:rPr>
          <w:rFonts w:eastAsiaTheme="majorEastAsia"/>
        </w:rPr>
      </w:pPr>
      <w:r>
        <w:rPr>
          <w:rStyle w:val="Heading3Char"/>
          <w:rFonts w:ascii="Times New Roman" w:hAnsi="Times New Roman" w:cs="Times New Roman"/>
          <w:b/>
          <w:color w:val="000000" w:themeColor="text1"/>
          <w:sz w:val="26"/>
          <w:szCs w:val="26"/>
        </w:rPr>
        <w:t xml:space="preserve">     </w:t>
      </w:r>
      <w:r w:rsidR="00D00A61" w:rsidRPr="009A5701">
        <w:t xml:space="preserve">Một yêu cầu cơ bản trong truyền nhận RF là địa chỉ </w:t>
      </w:r>
      <w:r>
        <w:t xml:space="preserve">và kênh </w:t>
      </w:r>
      <w:r w:rsidR="00D00A61" w:rsidRPr="009A5701">
        <w:t>truyề</w:t>
      </w:r>
      <w:r w:rsidR="001269E2" w:rsidRPr="009A5701">
        <w:t xml:space="preserve">n </w:t>
      </w:r>
      <w:r w:rsidR="00D00A61" w:rsidRPr="009A5701">
        <w:t>–</w:t>
      </w:r>
      <w:r w:rsidR="001269E2" w:rsidRPr="009A5701">
        <w:t xml:space="preserve"> </w:t>
      </w:r>
      <w:r w:rsidR="00D00A61" w:rsidRPr="009A5701">
        <w:t>nhận ở hai bên phải giống nhau.</w:t>
      </w:r>
      <w:r>
        <w:t xml:space="preserve"> </w:t>
      </w:r>
      <w:r w:rsidR="001269E2" w:rsidRPr="009A5701">
        <w:rPr>
          <w:rFonts w:eastAsiaTheme="majorEastAsia"/>
        </w:rPr>
        <w:t xml:space="preserve">Nhóm đã tiến hành thiết lập cho hai bên truyền – nhận có cùng kênh 1 thông qua hàm </w:t>
      </w:r>
      <w:r w:rsidR="000A7923" w:rsidRPr="000A7923">
        <w:rPr>
          <w:rFonts w:eastAsiaTheme="majorEastAsia"/>
          <w:i/>
        </w:rPr>
        <w:t>nrf24_setChannel(0x00)</w:t>
      </w:r>
      <w:r w:rsidR="000A7923">
        <w:rPr>
          <w:rFonts w:eastAsiaTheme="majorEastAsia"/>
        </w:rPr>
        <w:t xml:space="preserve"> </w:t>
      </w:r>
      <w:r w:rsidR="001269E2" w:rsidRPr="009A5701">
        <w:rPr>
          <w:rFonts w:eastAsiaTheme="majorEastAsia"/>
        </w:rPr>
        <w:t xml:space="preserve">cũng như cấu hình cho rf radio qua các hàm: </w:t>
      </w:r>
    </w:p>
    <w:p w14:paraId="2C86D0B1" w14:textId="366E8BC7" w:rsidR="000A7923" w:rsidRPr="000A7923" w:rsidRDefault="000A7923" w:rsidP="000A7923">
      <w:pPr>
        <w:pStyle w:val="Noidung"/>
        <w:rPr>
          <w:rFonts w:eastAsiaTheme="majorEastAsia"/>
        </w:rPr>
      </w:pPr>
      <w:r>
        <w:rPr>
          <w:rFonts w:eastAsiaTheme="majorEastAsia"/>
        </w:rPr>
        <w:tab/>
        <w:t>nrf24_init(</w:t>
      </w:r>
      <w:r w:rsidRPr="000A7923">
        <w:rPr>
          <w:rFonts w:eastAsiaTheme="majorEastAsia"/>
        </w:rPr>
        <w:t>);</w:t>
      </w:r>
    </w:p>
    <w:p w14:paraId="4B00CFEC" w14:textId="77777777" w:rsidR="000A7923" w:rsidRPr="000A7923" w:rsidRDefault="000A7923" w:rsidP="000A7923">
      <w:pPr>
        <w:pStyle w:val="Noidung"/>
        <w:rPr>
          <w:rFonts w:eastAsiaTheme="majorEastAsia"/>
        </w:rPr>
      </w:pPr>
      <w:r w:rsidRPr="000A7923">
        <w:rPr>
          <w:rFonts w:eastAsiaTheme="majorEastAsia"/>
        </w:rPr>
        <w:tab/>
        <w:t>nrf24_begin();</w:t>
      </w:r>
    </w:p>
    <w:p w14:paraId="0F71D028" w14:textId="1633935F" w:rsidR="000A7923" w:rsidRPr="000A7923" w:rsidRDefault="000A7923" w:rsidP="000A7923">
      <w:pPr>
        <w:pStyle w:val="Noidung"/>
        <w:rPr>
          <w:rFonts w:eastAsiaTheme="majorEastAsia"/>
        </w:rPr>
      </w:pPr>
      <w:r w:rsidRPr="000A7923">
        <w:rPr>
          <w:rFonts w:eastAsiaTheme="majorEastAsia"/>
        </w:rPr>
        <w:tab/>
        <w:t>nrf24_setAutoAck(1);</w:t>
      </w:r>
    </w:p>
    <w:p w14:paraId="1C4B5531" w14:textId="77777777" w:rsidR="000A7923" w:rsidRPr="000A7923" w:rsidRDefault="000A7923" w:rsidP="000A7923">
      <w:pPr>
        <w:pStyle w:val="Noidung"/>
        <w:rPr>
          <w:rFonts w:eastAsiaTheme="majorEastAsia"/>
        </w:rPr>
      </w:pPr>
      <w:r w:rsidRPr="000A7923">
        <w:rPr>
          <w:rFonts w:eastAsiaTheme="majorEastAsia"/>
        </w:rPr>
        <w:lastRenderedPageBreak/>
        <w:tab/>
        <w:t>nrf24_setRetries(15,15);</w:t>
      </w:r>
    </w:p>
    <w:p w14:paraId="110FF74B" w14:textId="77777777" w:rsidR="000A7923" w:rsidRPr="000A7923" w:rsidRDefault="000A7923" w:rsidP="000A7923">
      <w:pPr>
        <w:pStyle w:val="Noidung"/>
        <w:rPr>
          <w:rFonts w:eastAsiaTheme="majorEastAsia"/>
        </w:rPr>
      </w:pPr>
      <w:r w:rsidRPr="000A7923">
        <w:rPr>
          <w:rFonts w:eastAsiaTheme="majorEastAsia"/>
        </w:rPr>
        <w:tab/>
        <w:t>nrf24_setDataRate(RF24_1MBPS);</w:t>
      </w:r>
    </w:p>
    <w:p w14:paraId="2C8EBE75" w14:textId="77777777" w:rsidR="000A7923" w:rsidRPr="000A7923" w:rsidRDefault="000A7923" w:rsidP="000A7923">
      <w:pPr>
        <w:pStyle w:val="Noidung"/>
        <w:rPr>
          <w:rFonts w:eastAsiaTheme="majorEastAsia"/>
        </w:rPr>
      </w:pPr>
      <w:r w:rsidRPr="000A7923">
        <w:rPr>
          <w:rFonts w:eastAsiaTheme="majorEastAsia"/>
        </w:rPr>
        <w:tab/>
        <w:t>nrf24_setPALevel(RF24_PA_MAX);</w:t>
      </w:r>
    </w:p>
    <w:p w14:paraId="7043C481" w14:textId="3C7DD59B" w:rsidR="000A7923" w:rsidRPr="009A5701" w:rsidRDefault="000A7923" w:rsidP="000A7923">
      <w:pPr>
        <w:pStyle w:val="Noidung"/>
        <w:rPr>
          <w:rFonts w:eastAsiaTheme="majorEastAsia"/>
        </w:rPr>
      </w:pPr>
      <w:r w:rsidRPr="000A7923">
        <w:rPr>
          <w:rFonts w:eastAsiaTheme="majorEastAsia"/>
        </w:rPr>
        <w:tab/>
        <w:t>nrf24_setCRCLength(RF24_CRC_16);</w:t>
      </w:r>
    </w:p>
    <w:p w14:paraId="71CEB56D" w14:textId="77777777" w:rsidR="000A7923" w:rsidRDefault="000A7923" w:rsidP="000A7923">
      <w:pPr>
        <w:spacing w:line="360" w:lineRule="auto"/>
        <w:rPr>
          <w:rFonts w:ascii="Times New Roman" w:eastAsiaTheme="majorEastAsia" w:hAnsi="Times New Roman"/>
          <w:sz w:val="26"/>
          <w:szCs w:val="26"/>
        </w:rPr>
      </w:pPr>
      <w:r>
        <w:rPr>
          <w:rFonts w:ascii="Times New Roman" w:eastAsiaTheme="majorEastAsia" w:hAnsi="Times New Roman"/>
          <w:sz w:val="26"/>
          <w:szCs w:val="26"/>
        </w:rPr>
        <w:t>Đặt địa chỉ của kênh truyền là:</w:t>
      </w:r>
    </w:p>
    <w:p w14:paraId="4D842187" w14:textId="05D7E7B6" w:rsidR="000A7923" w:rsidRDefault="000A7923" w:rsidP="000A7923">
      <w:pPr>
        <w:spacing w:line="360" w:lineRule="auto"/>
        <w:rPr>
          <w:rFonts w:ascii="Times New Roman" w:eastAsiaTheme="majorEastAsia" w:hAnsi="Times New Roman"/>
          <w:sz w:val="26"/>
          <w:szCs w:val="26"/>
        </w:rPr>
      </w:pPr>
      <w:r w:rsidRPr="000A7923">
        <w:rPr>
          <w:rFonts w:ascii="Times New Roman" w:eastAsiaTheme="majorEastAsia" w:hAnsi="Times New Roman"/>
          <w:sz w:val="26"/>
          <w:szCs w:val="26"/>
        </w:rPr>
        <w:t>uint8_t addresses_trans[] =  {0x05, 0x04, 0x03, 0x02, 0x01}</w:t>
      </w:r>
      <w:r>
        <w:rPr>
          <w:rFonts w:ascii="Times New Roman" w:eastAsiaTheme="majorEastAsia" w:hAnsi="Times New Roman"/>
          <w:sz w:val="26"/>
          <w:szCs w:val="26"/>
        </w:rPr>
        <w:t xml:space="preserve"> </w:t>
      </w:r>
    </w:p>
    <w:p w14:paraId="293C355D" w14:textId="7CC580CD" w:rsidR="000A7923" w:rsidRDefault="000A7923" w:rsidP="000A7923">
      <w:pPr>
        <w:spacing w:line="360" w:lineRule="auto"/>
        <w:rPr>
          <w:rFonts w:ascii="Times New Roman" w:eastAsiaTheme="majorEastAsia" w:hAnsi="Times New Roman"/>
          <w:sz w:val="26"/>
          <w:szCs w:val="26"/>
        </w:rPr>
      </w:pPr>
      <w:r>
        <w:rPr>
          <w:rFonts w:ascii="Times New Roman" w:eastAsiaTheme="majorEastAsia" w:hAnsi="Times New Roman"/>
          <w:sz w:val="26"/>
          <w:szCs w:val="26"/>
        </w:rPr>
        <w:t>thì địa chỉ của kênh nhận là:</w:t>
      </w:r>
    </w:p>
    <w:p w14:paraId="3FEB29C4" w14:textId="1C5126A2" w:rsidR="000A7923" w:rsidRDefault="000A7923" w:rsidP="000A7923">
      <w:pPr>
        <w:spacing w:line="360" w:lineRule="auto"/>
        <w:rPr>
          <w:rFonts w:ascii="Times New Roman" w:eastAsiaTheme="majorEastAsia" w:hAnsi="Times New Roman"/>
          <w:sz w:val="26"/>
          <w:szCs w:val="26"/>
        </w:rPr>
      </w:pPr>
      <w:r w:rsidRPr="000A7923">
        <w:rPr>
          <w:rFonts w:ascii="Times New Roman" w:eastAsiaTheme="majorEastAsia" w:hAnsi="Times New Roman"/>
          <w:sz w:val="26"/>
          <w:szCs w:val="26"/>
        </w:rPr>
        <w:t>uint8_t addresses_recv[]  = {0x01, 0x02, 0x03, 0x04, 0x05}</w:t>
      </w:r>
    </w:p>
    <w:p w14:paraId="53A9611A" w14:textId="57BBBEB8" w:rsidR="000A7923" w:rsidRPr="000A7923" w:rsidRDefault="000A7923" w:rsidP="000A7923">
      <w:pPr>
        <w:spacing w:line="360" w:lineRule="auto"/>
        <w:rPr>
          <w:rFonts w:ascii="Times New Roman" w:eastAsiaTheme="majorEastAsia" w:hAnsi="Times New Roman"/>
          <w:sz w:val="26"/>
          <w:szCs w:val="26"/>
        </w:rPr>
      </w:pPr>
      <w:r>
        <w:rPr>
          <w:rFonts w:ascii="Times New Roman" w:eastAsiaTheme="majorEastAsia" w:hAnsi="Times New Roman"/>
          <w:sz w:val="26"/>
          <w:szCs w:val="26"/>
        </w:rPr>
        <w:t xml:space="preserve">     Kết nối chân cho các module như bảng sau:</w:t>
      </w:r>
    </w:p>
    <w:p w14:paraId="474BE11A" w14:textId="32635239" w:rsidR="00224C22" w:rsidRPr="00F46182" w:rsidRDefault="00224C22" w:rsidP="000A7923">
      <w:pPr>
        <w:pStyle w:val="Heading1"/>
        <w:spacing w:line="360" w:lineRule="auto"/>
        <w:jc w:val="center"/>
        <w:rPr>
          <w:rFonts w:ascii="Times New Roman" w:hAnsi="Times New Roman" w:cs="Times New Roman"/>
          <w:color w:val="000000" w:themeColor="text1"/>
          <w:sz w:val="26"/>
          <w:szCs w:val="26"/>
        </w:rPr>
      </w:pPr>
      <w:bookmarkStart w:id="673" w:name="_Toc473481484"/>
      <w:bookmarkStart w:id="674" w:name="_Toc473481721"/>
      <w:bookmarkStart w:id="675" w:name="_Toc473482239"/>
      <w:bookmarkStart w:id="676" w:name="_Toc473484171"/>
      <w:bookmarkStart w:id="677" w:name="_Toc473484316"/>
      <w:bookmarkStart w:id="678" w:name="_Toc473484467"/>
      <w:bookmarkStart w:id="679" w:name="_Toc474362545"/>
      <w:bookmarkStart w:id="680" w:name="_Toc474362690"/>
      <w:r w:rsidRPr="00F46182">
        <w:rPr>
          <w:rFonts w:ascii="Times New Roman" w:hAnsi="Times New Roman" w:cs="Times New Roman"/>
          <w:noProof/>
          <w:color w:val="000000" w:themeColor="text1"/>
          <w:sz w:val="26"/>
          <w:szCs w:val="26"/>
        </w:rPr>
        <w:t>Bảng 3.7 Kết nối PIN giữa RASPI và RF</w:t>
      </w:r>
      <w:bookmarkEnd w:id="673"/>
      <w:bookmarkEnd w:id="674"/>
      <w:bookmarkEnd w:id="675"/>
      <w:bookmarkEnd w:id="676"/>
      <w:bookmarkEnd w:id="677"/>
      <w:bookmarkEnd w:id="678"/>
      <w:bookmarkEnd w:id="679"/>
      <w:bookmarkEnd w:id="680"/>
    </w:p>
    <w:tbl>
      <w:tblPr>
        <w:tblStyle w:val="GridTable1Light-Accent5"/>
        <w:tblW w:w="5000" w:type="pct"/>
        <w:tblLook w:val="04A0" w:firstRow="1" w:lastRow="0" w:firstColumn="1" w:lastColumn="0" w:noHBand="0" w:noVBand="1"/>
      </w:tblPr>
      <w:tblGrid>
        <w:gridCol w:w="1841"/>
        <w:gridCol w:w="974"/>
        <w:gridCol w:w="995"/>
        <w:gridCol w:w="995"/>
        <w:gridCol w:w="995"/>
        <w:gridCol w:w="995"/>
        <w:gridCol w:w="995"/>
        <w:gridCol w:w="988"/>
      </w:tblGrid>
      <w:tr w:rsidR="00AE3FC2" w:rsidRPr="009A5701" w14:paraId="3462EE8F" w14:textId="28920638" w:rsidTr="00AE3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1C30045" w14:textId="25925D46" w:rsidR="00AE3FC2" w:rsidRPr="009A5701" w:rsidRDefault="00AE3FC2" w:rsidP="007D7D81">
            <w:pPr>
              <w:spacing w:line="360" w:lineRule="auto"/>
              <w:jc w:val="center"/>
              <w:rPr>
                <w:rFonts w:ascii="Times New Roman" w:eastAsiaTheme="majorEastAsia" w:hAnsi="Times New Roman"/>
                <w:sz w:val="26"/>
                <w:szCs w:val="26"/>
              </w:rPr>
            </w:pPr>
            <w:r w:rsidRPr="009A5701">
              <w:rPr>
                <w:rFonts w:ascii="Times New Roman" w:eastAsiaTheme="majorEastAsia" w:hAnsi="Times New Roman"/>
                <w:sz w:val="26"/>
                <w:szCs w:val="26"/>
              </w:rPr>
              <w:t>RASPI</w:t>
            </w:r>
          </w:p>
        </w:tc>
        <w:tc>
          <w:tcPr>
            <w:tcW w:w="554" w:type="pct"/>
          </w:tcPr>
          <w:p w14:paraId="60EE5DDC" w14:textId="657453BB"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1</w:t>
            </w:r>
          </w:p>
        </w:tc>
        <w:tc>
          <w:tcPr>
            <w:tcW w:w="567" w:type="pct"/>
          </w:tcPr>
          <w:p w14:paraId="3393B86F" w14:textId="4743AE1B"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25</w:t>
            </w:r>
          </w:p>
        </w:tc>
        <w:tc>
          <w:tcPr>
            <w:tcW w:w="567" w:type="pct"/>
          </w:tcPr>
          <w:p w14:paraId="4517494C" w14:textId="3ABD14B6"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15</w:t>
            </w:r>
          </w:p>
        </w:tc>
        <w:tc>
          <w:tcPr>
            <w:tcW w:w="567" w:type="pct"/>
          </w:tcPr>
          <w:p w14:paraId="2963D3AF" w14:textId="02D0538D"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19</w:t>
            </w:r>
          </w:p>
        </w:tc>
        <w:tc>
          <w:tcPr>
            <w:tcW w:w="567" w:type="pct"/>
          </w:tcPr>
          <w:p w14:paraId="75BCA9B4" w14:textId="0D21FC00"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21</w:t>
            </w:r>
          </w:p>
        </w:tc>
        <w:tc>
          <w:tcPr>
            <w:tcW w:w="567" w:type="pct"/>
          </w:tcPr>
          <w:p w14:paraId="61C74305" w14:textId="6BCD532F"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b w:val="0"/>
                <w:noProof/>
                <w:sz w:val="26"/>
                <w:szCs w:val="26"/>
              </w:rPr>
              <w:t>23</w:t>
            </w:r>
          </w:p>
        </w:tc>
        <w:tc>
          <w:tcPr>
            <w:tcW w:w="565" w:type="pct"/>
          </w:tcPr>
          <w:p w14:paraId="05055DE0" w14:textId="3B058FFE" w:rsidR="00AE3FC2" w:rsidRPr="009A5701" w:rsidRDefault="00AE3FC2" w:rsidP="007D7D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sz w:val="26"/>
                <w:szCs w:val="26"/>
              </w:rPr>
            </w:pPr>
            <w:r w:rsidRPr="009A5701">
              <w:rPr>
                <w:rFonts w:ascii="Times New Roman" w:hAnsi="Times New Roman"/>
                <w:b w:val="0"/>
                <w:noProof/>
                <w:sz w:val="26"/>
                <w:szCs w:val="26"/>
              </w:rPr>
              <w:t>24</w:t>
            </w:r>
          </w:p>
        </w:tc>
      </w:tr>
      <w:tr w:rsidR="00AE3FC2" w:rsidRPr="009A5701" w14:paraId="3390BBBE" w14:textId="39EF1173" w:rsidTr="00AE3FC2">
        <w:tc>
          <w:tcPr>
            <w:cnfStyle w:val="001000000000" w:firstRow="0" w:lastRow="0" w:firstColumn="1" w:lastColumn="0" w:oddVBand="0" w:evenVBand="0" w:oddHBand="0" w:evenHBand="0" w:firstRowFirstColumn="0" w:firstRowLastColumn="0" w:lastRowFirstColumn="0" w:lastRowLastColumn="0"/>
            <w:tcW w:w="1048" w:type="pct"/>
          </w:tcPr>
          <w:p w14:paraId="5266B253" w14:textId="3EFD11F9" w:rsidR="00AE3FC2" w:rsidRPr="009A5701" w:rsidRDefault="00AE3FC2" w:rsidP="007D7D81">
            <w:pPr>
              <w:spacing w:line="360" w:lineRule="auto"/>
              <w:jc w:val="center"/>
              <w:rPr>
                <w:rFonts w:ascii="Times New Roman" w:eastAsiaTheme="majorEastAsia" w:hAnsi="Times New Roman"/>
                <w:sz w:val="26"/>
                <w:szCs w:val="26"/>
              </w:rPr>
            </w:pPr>
            <w:r w:rsidRPr="009A5701">
              <w:rPr>
                <w:rFonts w:ascii="Times New Roman" w:eastAsiaTheme="majorEastAsia" w:hAnsi="Times New Roman"/>
                <w:sz w:val="26"/>
                <w:szCs w:val="26"/>
              </w:rPr>
              <w:t>RF</w:t>
            </w:r>
          </w:p>
        </w:tc>
        <w:tc>
          <w:tcPr>
            <w:tcW w:w="554" w:type="pct"/>
          </w:tcPr>
          <w:p w14:paraId="48D3F3D7" w14:textId="0DA75B58"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2</w:t>
            </w:r>
          </w:p>
        </w:tc>
        <w:tc>
          <w:tcPr>
            <w:tcW w:w="567" w:type="pct"/>
          </w:tcPr>
          <w:p w14:paraId="063E6935" w14:textId="6868094C"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1</w:t>
            </w:r>
          </w:p>
        </w:tc>
        <w:tc>
          <w:tcPr>
            <w:tcW w:w="567" w:type="pct"/>
          </w:tcPr>
          <w:p w14:paraId="2356D186" w14:textId="7A3989A3"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3</w:t>
            </w:r>
          </w:p>
        </w:tc>
        <w:tc>
          <w:tcPr>
            <w:tcW w:w="567" w:type="pct"/>
          </w:tcPr>
          <w:p w14:paraId="54B0CF28" w14:textId="0C623B0A"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6</w:t>
            </w:r>
          </w:p>
        </w:tc>
        <w:tc>
          <w:tcPr>
            <w:tcW w:w="567" w:type="pct"/>
          </w:tcPr>
          <w:p w14:paraId="1E080454" w14:textId="2F7F95D2"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7</w:t>
            </w:r>
          </w:p>
        </w:tc>
        <w:tc>
          <w:tcPr>
            <w:tcW w:w="567" w:type="pct"/>
          </w:tcPr>
          <w:p w14:paraId="349AD957" w14:textId="4CA3730D"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sz w:val="26"/>
                <w:szCs w:val="26"/>
              </w:rPr>
            </w:pPr>
            <w:r w:rsidRPr="009A5701">
              <w:rPr>
                <w:rFonts w:ascii="Times New Roman" w:hAnsi="Times New Roman"/>
                <w:noProof/>
                <w:sz w:val="26"/>
                <w:szCs w:val="26"/>
              </w:rPr>
              <w:t>5</w:t>
            </w:r>
          </w:p>
        </w:tc>
        <w:tc>
          <w:tcPr>
            <w:tcW w:w="565" w:type="pct"/>
          </w:tcPr>
          <w:p w14:paraId="237D2FA9" w14:textId="3581AACA" w:rsidR="00AE3FC2" w:rsidRPr="009A5701" w:rsidRDefault="00AE3FC2" w:rsidP="007D7D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6"/>
                <w:szCs w:val="26"/>
              </w:rPr>
            </w:pPr>
            <w:r w:rsidRPr="009A5701">
              <w:rPr>
                <w:rFonts w:ascii="Times New Roman" w:hAnsi="Times New Roman"/>
                <w:noProof/>
                <w:sz w:val="26"/>
                <w:szCs w:val="26"/>
              </w:rPr>
              <w:t>4</w:t>
            </w:r>
          </w:p>
        </w:tc>
      </w:tr>
    </w:tbl>
    <w:p w14:paraId="5D3FE84A" w14:textId="27E2BBD8" w:rsidR="00AE3FC2" w:rsidRPr="009A5701" w:rsidRDefault="008C3711" w:rsidP="008C3711">
      <w:pPr>
        <w:spacing w:line="360" w:lineRule="auto"/>
        <w:jc w:val="both"/>
        <w:rPr>
          <w:rFonts w:ascii="Times New Roman" w:hAnsi="Times New Roman"/>
          <w:sz w:val="26"/>
          <w:szCs w:val="26"/>
        </w:rPr>
      </w:pPr>
      <w:r>
        <w:rPr>
          <w:rFonts w:ascii="Times New Roman" w:eastAsiaTheme="majorEastAsia" w:hAnsi="Times New Roman"/>
          <w:sz w:val="26"/>
          <w:szCs w:val="26"/>
        </w:rPr>
        <w:t xml:space="preserve">     T</w:t>
      </w:r>
      <w:r w:rsidR="00AE3FC2" w:rsidRPr="009A5701">
        <w:rPr>
          <w:rFonts w:ascii="Times New Roman" w:eastAsiaTheme="majorEastAsia" w:hAnsi="Times New Roman"/>
          <w:sz w:val="26"/>
          <w:szCs w:val="26"/>
        </w:rPr>
        <w:t>iến hành</w:t>
      </w:r>
      <w:r w:rsidR="00AE3FC2" w:rsidRPr="009A5701">
        <w:rPr>
          <w:rFonts w:ascii="Times New Roman" w:hAnsi="Times New Roman"/>
          <w:sz w:val="26"/>
          <w:szCs w:val="26"/>
        </w:rPr>
        <w:t xml:space="preserve"> </w:t>
      </w:r>
      <w:r w:rsidR="00A77418" w:rsidRPr="009A5701">
        <w:rPr>
          <w:rFonts w:ascii="Times New Roman" w:hAnsi="Times New Roman"/>
          <w:sz w:val="26"/>
          <w:szCs w:val="26"/>
        </w:rPr>
        <w:t>c</w:t>
      </w:r>
      <w:r w:rsidR="00E50E57" w:rsidRPr="009A5701">
        <w:rPr>
          <w:rFonts w:ascii="Times New Roman" w:hAnsi="Times New Roman"/>
          <w:sz w:val="26"/>
          <w:szCs w:val="26"/>
        </w:rPr>
        <w:t>ài đặt thư viện librf24.so.1.0 cho RASPI</w:t>
      </w:r>
      <w:r w:rsidR="00A77418" w:rsidRPr="009A5701">
        <w:rPr>
          <w:rFonts w:ascii="Times New Roman" w:hAnsi="Times New Roman"/>
          <w:sz w:val="26"/>
          <w:szCs w:val="26"/>
        </w:rPr>
        <w:t xml:space="preserve"> như sau:</w:t>
      </w:r>
    </w:p>
    <w:p w14:paraId="437596E4" w14:textId="4CC4D853" w:rsidR="00A77418" w:rsidRPr="009A5701" w:rsidRDefault="00A77418" w:rsidP="00FD29AB">
      <w:pPr>
        <w:pStyle w:val="ListParagraph"/>
        <w:numPr>
          <w:ilvl w:val="0"/>
          <w:numId w:val="1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Sử dụng git để download thư viện RF24 về:</w:t>
      </w:r>
    </w:p>
    <w:p w14:paraId="07CB77A0" w14:textId="6C519FB2" w:rsidR="00A77418" w:rsidRPr="00C250D2" w:rsidRDefault="00A77418"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 xml:space="preserve">git clone </w:t>
      </w:r>
      <w:hyperlink r:id="rId63" w:history="1">
        <w:r w:rsidRPr="00C250D2">
          <w:rPr>
            <w:rStyle w:val="Hyperlink"/>
            <w:rFonts w:ascii="Times New Roman" w:hAnsi="Times New Roman" w:cs="Times New Roman"/>
            <w:sz w:val="24"/>
            <w:szCs w:val="24"/>
          </w:rPr>
          <w:t>https://github.com/stanleyseow/RF24.git</w:t>
        </w:r>
      </w:hyperlink>
    </w:p>
    <w:p w14:paraId="5AC4996C" w14:textId="4C90E5C7" w:rsidR="00204BB1" w:rsidRPr="009A5701" w:rsidRDefault="00204BB1" w:rsidP="00FD29AB">
      <w:pPr>
        <w:pStyle w:val="Noidung"/>
        <w:numPr>
          <w:ilvl w:val="0"/>
          <w:numId w:val="17"/>
        </w:numPr>
      </w:pPr>
      <w:r w:rsidRPr="009A5701">
        <w:t>Di chuyển vào thư mục chứa thư viện librf24:</w:t>
      </w:r>
    </w:p>
    <w:p w14:paraId="73F18118" w14:textId="6446D7F7" w:rsidR="00204BB1" w:rsidRPr="00C250D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cd RF24/librf24-rpi/librf24</w:t>
      </w:r>
    </w:p>
    <w:p w14:paraId="6776DDEF" w14:textId="3A244322" w:rsidR="00204BB1" w:rsidRPr="009A5701" w:rsidRDefault="00204BB1" w:rsidP="00FD29AB">
      <w:pPr>
        <w:pStyle w:val="Noidung"/>
        <w:numPr>
          <w:ilvl w:val="0"/>
          <w:numId w:val="17"/>
        </w:numPr>
      </w:pPr>
      <w:r w:rsidRPr="009A5701">
        <w:t>Compile file bằng lệnh:</w:t>
      </w:r>
    </w:p>
    <w:p w14:paraId="01C8B733" w14:textId="00707C06" w:rsidR="00204BB1" w:rsidRPr="00C250D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make</w:t>
      </w:r>
    </w:p>
    <w:p w14:paraId="31D87CB2" w14:textId="3B736669" w:rsidR="00204BB1" w:rsidRPr="009A5701" w:rsidRDefault="00204BB1" w:rsidP="00FD29AB">
      <w:pPr>
        <w:pStyle w:val="Noidung"/>
        <w:numPr>
          <w:ilvl w:val="0"/>
          <w:numId w:val="17"/>
        </w:numPr>
      </w:pPr>
      <w:r w:rsidRPr="009A5701">
        <w:t>Tiến hành cài đặt thư viện bằng các câu lệnh sau:</w:t>
      </w:r>
    </w:p>
    <w:p w14:paraId="0D09EF60" w14:textId="6E32FB1C" w:rsidR="00204BB1" w:rsidRPr="00C250D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sudo make install</w:t>
      </w:r>
    </w:p>
    <w:p w14:paraId="34D846DA" w14:textId="50CFF711" w:rsidR="00204BB1" w:rsidRPr="00C250D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sudo ldconfig -v | grep librf librf24.so.1 -&gt; librf24.so.1.0</w:t>
      </w:r>
    </w:p>
    <w:p w14:paraId="7D0D7BE6" w14:textId="53394DAC" w:rsidR="00204BB1" w:rsidRPr="00F4618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222222"/>
          <w:sz w:val="24"/>
          <w:szCs w:val="24"/>
          <w:shd w:val="clear" w:color="auto" w:fill="FFFFFF"/>
        </w:rPr>
      </w:pPr>
      <w:r w:rsidRPr="00F46182">
        <w:rPr>
          <w:rFonts w:ascii="Times New Roman" w:hAnsi="Times New Roman" w:cs="Times New Roman"/>
          <w:color w:val="333333"/>
          <w:sz w:val="24"/>
          <w:szCs w:val="24"/>
        </w:rPr>
        <w:t>cd ../examples</w:t>
      </w:r>
    </w:p>
    <w:p w14:paraId="5C02DD08" w14:textId="541DB190" w:rsidR="00204BB1" w:rsidRPr="00F4618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F46182">
        <w:rPr>
          <w:rFonts w:ascii="Times New Roman" w:hAnsi="Times New Roman" w:cs="Times New Roman"/>
          <w:color w:val="333333"/>
          <w:sz w:val="24"/>
          <w:szCs w:val="24"/>
        </w:rPr>
        <w:t>make</w:t>
      </w:r>
    </w:p>
    <w:p w14:paraId="25C44A99" w14:textId="7222E4B6" w:rsidR="00204BB1" w:rsidRPr="009A5701" w:rsidRDefault="00204BB1" w:rsidP="00FD29AB">
      <w:pPr>
        <w:pStyle w:val="Noidung"/>
        <w:numPr>
          <w:ilvl w:val="0"/>
          <w:numId w:val="17"/>
        </w:numPr>
      </w:pPr>
      <w:r w:rsidRPr="009A5701">
        <w:t>Để chạy chương trình thì gõ lệnh:</w:t>
      </w:r>
    </w:p>
    <w:p w14:paraId="4655B512" w14:textId="1033443B" w:rsidR="00204BB1" w:rsidRPr="00C250D2" w:rsidRDefault="00204BB1"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lastRenderedPageBreak/>
        <w:t>sudo ./rpi-hub</w:t>
      </w:r>
    </w:p>
    <w:p w14:paraId="774F201E" w14:textId="34429455" w:rsidR="00204BB1" w:rsidRPr="009A5701" w:rsidRDefault="00192184" w:rsidP="007D7D81">
      <w:pPr>
        <w:pStyle w:val="Noidung"/>
      </w:pPr>
      <w:r w:rsidRPr="009A5701">
        <w:t>hoặc</w:t>
      </w:r>
      <w:r w:rsidR="007D7D81" w:rsidRPr="009A5701">
        <w:t xml:space="preserve"> lệnh</w:t>
      </w:r>
      <w:r w:rsidRPr="009A5701">
        <w:t>:</w:t>
      </w:r>
    </w:p>
    <w:p w14:paraId="4ECEE5C8" w14:textId="75D4B298" w:rsidR="00192184" w:rsidRPr="00C250D2" w:rsidRDefault="00192184"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sudo ./scanner</w:t>
      </w:r>
    </w:p>
    <w:p w14:paraId="5AF69371" w14:textId="530783B8" w:rsidR="00192184" w:rsidRPr="009A5701" w:rsidRDefault="00FD52DB" w:rsidP="00FD29AB">
      <w:pPr>
        <w:pStyle w:val="Noidung"/>
        <w:numPr>
          <w:ilvl w:val="0"/>
          <w:numId w:val="17"/>
        </w:numPr>
      </w:pPr>
      <w:r w:rsidRPr="009A5701">
        <w:t>Để truy cập vào spidev0.0 thì gõ lệnh:</w:t>
      </w:r>
    </w:p>
    <w:p w14:paraId="6255046E" w14:textId="63D9E384" w:rsidR="00FD52DB" w:rsidRPr="00C250D2" w:rsidRDefault="00FD52DB" w:rsidP="007D7D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jc w:val="both"/>
        <w:rPr>
          <w:rFonts w:ascii="Times New Roman" w:hAnsi="Times New Roman" w:cs="Times New Roman"/>
          <w:color w:val="333333"/>
          <w:sz w:val="24"/>
          <w:szCs w:val="24"/>
        </w:rPr>
      </w:pPr>
      <w:r w:rsidRPr="00C250D2">
        <w:rPr>
          <w:rFonts w:ascii="Times New Roman" w:hAnsi="Times New Roman" w:cs="Times New Roman"/>
          <w:color w:val="333333"/>
          <w:sz w:val="24"/>
          <w:szCs w:val="24"/>
        </w:rPr>
        <w:t>sudo/root</w:t>
      </w:r>
    </w:p>
    <w:p w14:paraId="0C390D3F" w14:textId="220D62EA" w:rsidR="00B812B3" w:rsidRDefault="00447556" w:rsidP="00B812B3">
      <w:pPr>
        <w:spacing w:after="200" w:line="360" w:lineRule="auto"/>
        <w:rPr>
          <w:rFonts w:ascii="Times New Roman" w:hAnsi="Times New Roman"/>
          <w:sz w:val="26"/>
          <w:szCs w:val="26"/>
        </w:rPr>
      </w:pPr>
      <w:r>
        <w:rPr>
          <w:rFonts w:ascii="Times New Roman" w:hAnsi="Times New Roman"/>
          <w:sz w:val="26"/>
          <w:szCs w:val="26"/>
        </w:rPr>
        <w:t xml:space="preserve">     </w:t>
      </w:r>
      <w:r w:rsidRPr="00702167">
        <w:rPr>
          <w:rFonts w:ascii="Times New Roman" w:hAnsi="Times New Roman"/>
          <w:sz w:val="26"/>
          <w:szCs w:val="26"/>
        </w:rPr>
        <w:t>Client - server giao tiếp với nhau qua format message chung gồm 2 phần như hình bên dưới</w:t>
      </w:r>
      <w:r w:rsidR="00282D8D">
        <w:rPr>
          <w:rFonts w:ascii="Times New Roman" w:hAnsi="Times New Roman"/>
          <w:sz w:val="26"/>
          <w:szCs w:val="26"/>
        </w:rPr>
        <w:t>:</w:t>
      </w:r>
    </w:p>
    <w:p w14:paraId="55E54ACA" w14:textId="2B058029" w:rsidR="00F46182" w:rsidRDefault="00447556" w:rsidP="00F46182">
      <w:pPr>
        <w:spacing w:after="200" w:line="360" w:lineRule="auto"/>
        <w:jc w:val="center"/>
        <w:rPr>
          <w:rFonts w:ascii="Times New Roman" w:hAnsi="Times New Roman"/>
          <w:color w:val="000000" w:themeColor="text1"/>
          <w:sz w:val="26"/>
          <w:szCs w:val="26"/>
        </w:rPr>
      </w:pPr>
      <w:r w:rsidRPr="00702167">
        <w:rPr>
          <w:rFonts w:ascii="Times New Roman" w:hAnsi="Times New Roman"/>
          <w:sz w:val="26"/>
          <w:szCs w:val="26"/>
        </w:rPr>
        <w:t xml:space="preserve">. </w:t>
      </w:r>
      <w:r w:rsidRPr="009A5701">
        <w:rPr>
          <w:rFonts w:ascii="Times New Roman" w:hAnsi="Times New Roman"/>
          <w:noProof/>
        </w:rPr>
        <w:drawing>
          <wp:inline distT="0" distB="0" distL="0" distR="0" wp14:anchorId="6ED6052D" wp14:editId="23919087">
            <wp:extent cx="2714625" cy="3689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1.png"/>
                    <pic:cNvPicPr/>
                  </pic:nvPicPr>
                  <pic:blipFill>
                    <a:blip r:embed="rId64">
                      <a:extLst>
                        <a:ext uri="{28A0092B-C50C-407E-A947-70E740481C1C}">
                          <a14:useLocalDpi xmlns:a14="http://schemas.microsoft.com/office/drawing/2010/main" val="0"/>
                        </a:ext>
                      </a:extLst>
                    </a:blip>
                    <a:stretch>
                      <a:fillRect/>
                    </a:stretch>
                  </pic:blipFill>
                  <pic:spPr>
                    <a:xfrm>
                      <a:off x="0" y="0"/>
                      <a:ext cx="2773450" cy="376929"/>
                    </a:xfrm>
                    <a:prstGeom prst="rect">
                      <a:avLst/>
                    </a:prstGeom>
                  </pic:spPr>
                </pic:pic>
              </a:graphicData>
            </a:graphic>
          </wp:inline>
        </w:drawing>
      </w:r>
      <w:bookmarkStart w:id="681" w:name="_Toc473481485"/>
      <w:bookmarkStart w:id="682" w:name="_Toc473481722"/>
      <w:bookmarkStart w:id="683" w:name="_Toc473482240"/>
      <w:bookmarkStart w:id="684" w:name="_Toc473484317"/>
      <w:bookmarkStart w:id="685" w:name="_Toc473484468"/>
    </w:p>
    <w:p w14:paraId="4005B55B" w14:textId="349265BB" w:rsidR="009A61D4" w:rsidRDefault="00F46182" w:rsidP="00F46182">
      <w:pPr>
        <w:pStyle w:val="Heading1"/>
        <w:spacing w:line="360" w:lineRule="auto"/>
        <w:jc w:val="center"/>
        <w:rPr>
          <w:rFonts w:ascii="Times New Roman" w:hAnsi="Times New Roman" w:cs="Times New Roman"/>
          <w:color w:val="000000" w:themeColor="text1"/>
          <w:sz w:val="26"/>
          <w:szCs w:val="26"/>
        </w:rPr>
      </w:pPr>
      <w:bookmarkStart w:id="686" w:name="_Toc474362546"/>
      <w:bookmarkStart w:id="687" w:name="_Toc474362691"/>
      <w:r>
        <w:rPr>
          <w:rFonts w:ascii="Times New Roman" w:hAnsi="Times New Roman" w:cs="Times New Roman"/>
          <w:color w:val="000000" w:themeColor="text1"/>
          <w:sz w:val="26"/>
          <w:szCs w:val="26"/>
        </w:rPr>
        <w:t>Hình 3.17</w:t>
      </w:r>
      <w:r w:rsidR="009A61D4" w:rsidRPr="00F46182">
        <w:rPr>
          <w:rFonts w:ascii="Times New Roman" w:hAnsi="Times New Roman" w:cs="Times New Roman"/>
          <w:color w:val="000000" w:themeColor="text1"/>
          <w:sz w:val="26"/>
          <w:szCs w:val="26"/>
        </w:rPr>
        <w:t xml:space="preserve"> Format message chung cho giao tiếp client – server</w:t>
      </w:r>
      <w:bookmarkEnd w:id="681"/>
      <w:bookmarkEnd w:id="682"/>
      <w:bookmarkEnd w:id="683"/>
      <w:bookmarkEnd w:id="684"/>
      <w:bookmarkEnd w:id="685"/>
      <w:bookmarkEnd w:id="686"/>
      <w:bookmarkEnd w:id="687"/>
    </w:p>
    <w:p w14:paraId="2E54CDDC" w14:textId="77777777" w:rsidR="00F46182" w:rsidRPr="00F46182" w:rsidRDefault="00F46182" w:rsidP="00F46182"/>
    <w:p w14:paraId="7029FC9A" w14:textId="77777777" w:rsidR="00447556" w:rsidRPr="009A5701" w:rsidRDefault="00447556" w:rsidP="00F46182">
      <w:pPr>
        <w:spacing w:line="360" w:lineRule="auto"/>
        <w:jc w:val="both"/>
        <w:rPr>
          <w:rFonts w:ascii="Times New Roman" w:hAnsi="Times New Roman"/>
          <w:sz w:val="26"/>
          <w:szCs w:val="26"/>
        </w:rPr>
      </w:pPr>
      <w:r w:rsidRPr="009A5701">
        <w:rPr>
          <w:rFonts w:ascii="Times New Roman" w:hAnsi="Times New Roman"/>
          <w:sz w:val="26"/>
          <w:szCs w:val="26"/>
        </w:rPr>
        <w:t>Trong đó:</w:t>
      </w:r>
    </w:p>
    <w:p w14:paraId="15CC89E6" w14:textId="77777777" w:rsidR="00447556" w:rsidRPr="009A5701" w:rsidRDefault="00447556" w:rsidP="009A61D4">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 xml:space="preserve">msg_type: byte đầu tiên trong format message, phân biệt loại message là L (location) hay M (move). </w:t>
      </w:r>
    </w:p>
    <w:p w14:paraId="62D2EA09" w14:textId="77777777" w:rsidR="00447556" w:rsidRPr="009A5701" w:rsidRDefault="00447556" w:rsidP="009A61D4">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data: dữ liệu đi kèm tương ứng với từng loại message.</w:t>
      </w:r>
    </w:p>
    <w:p w14:paraId="50693EEC" w14:textId="77777777" w:rsidR="00447556" w:rsidRPr="009A5701" w:rsidRDefault="00447556" w:rsidP="00447556">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Với request dạng “/api/ move”, message là một mảng dài 14 byte, bao gồm 8 thông số.</w:t>
      </w:r>
    </w:p>
    <w:p w14:paraId="709FD3E6" w14:textId="77777777" w:rsidR="00447556" w:rsidRPr="009A5701" w:rsidRDefault="00447556" w:rsidP="00447556">
      <w:pPr>
        <w:spacing w:line="360" w:lineRule="auto"/>
        <w:jc w:val="center"/>
        <w:rPr>
          <w:rFonts w:ascii="Times New Roman" w:hAnsi="Times New Roman"/>
        </w:rPr>
      </w:pPr>
      <w:r w:rsidRPr="009A5701">
        <w:rPr>
          <w:rFonts w:ascii="Times New Roman" w:hAnsi="Times New Roman"/>
          <w:noProof/>
        </w:rPr>
        <w:drawing>
          <wp:inline distT="0" distB="0" distL="0" distR="0" wp14:anchorId="22624437" wp14:editId="2EDFBC29">
            <wp:extent cx="5105400" cy="3649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2.png"/>
                    <pic:cNvPicPr/>
                  </pic:nvPicPr>
                  <pic:blipFill>
                    <a:blip r:embed="rId65">
                      <a:extLst>
                        <a:ext uri="{28A0092B-C50C-407E-A947-70E740481C1C}">
                          <a14:useLocalDpi xmlns:a14="http://schemas.microsoft.com/office/drawing/2010/main" val="0"/>
                        </a:ext>
                      </a:extLst>
                    </a:blip>
                    <a:stretch>
                      <a:fillRect/>
                    </a:stretch>
                  </pic:blipFill>
                  <pic:spPr>
                    <a:xfrm>
                      <a:off x="0" y="0"/>
                      <a:ext cx="5349177" cy="382361"/>
                    </a:xfrm>
                    <a:prstGeom prst="rect">
                      <a:avLst/>
                    </a:prstGeom>
                  </pic:spPr>
                </pic:pic>
              </a:graphicData>
            </a:graphic>
          </wp:inline>
        </w:drawing>
      </w:r>
    </w:p>
    <w:p w14:paraId="3E911B89" w14:textId="4040F1DF" w:rsidR="00447556" w:rsidRPr="009A5701" w:rsidRDefault="00695B8E" w:rsidP="00447556">
      <w:pPr>
        <w:pStyle w:val="Heading1"/>
        <w:spacing w:line="360" w:lineRule="auto"/>
        <w:jc w:val="center"/>
        <w:rPr>
          <w:rFonts w:ascii="Times New Roman" w:hAnsi="Times New Roman" w:cs="Times New Roman"/>
        </w:rPr>
      </w:pPr>
      <w:bookmarkStart w:id="688" w:name="_Toc473481486"/>
      <w:bookmarkStart w:id="689" w:name="_Toc473481723"/>
      <w:bookmarkStart w:id="690" w:name="_Toc473482241"/>
      <w:bookmarkStart w:id="691" w:name="_Toc473484318"/>
      <w:bookmarkStart w:id="692" w:name="_Toc473484469"/>
      <w:bookmarkStart w:id="693" w:name="_Toc474362547"/>
      <w:bookmarkStart w:id="694" w:name="_Toc474362692"/>
      <w:r>
        <w:rPr>
          <w:rFonts w:ascii="Times New Roman" w:hAnsi="Times New Roman" w:cs="Times New Roman"/>
          <w:color w:val="000000" w:themeColor="text1"/>
          <w:sz w:val="26"/>
          <w:szCs w:val="26"/>
        </w:rPr>
        <w:t>Hình 3.1</w:t>
      </w:r>
      <w:r w:rsidR="00F46182">
        <w:rPr>
          <w:rFonts w:ascii="Times New Roman" w:hAnsi="Times New Roman" w:cs="Times New Roman"/>
          <w:color w:val="000000" w:themeColor="text1"/>
          <w:sz w:val="26"/>
          <w:szCs w:val="26"/>
        </w:rPr>
        <w:t>8</w:t>
      </w:r>
      <w:r w:rsidR="00447556" w:rsidRPr="009A5701">
        <w:rPr>
          <w:rFonts w:ascii="Times New Roman" w:hAnsi="Times New Roman" w:cs="Times New Roman"/>
          <w:color w:val="000000" w:themeColor="text1"/>
          <w:sz w:val="26"/>
          <w:szCs w:val="26"/>
        </w:rPr>
        <w:t xml:space="preserve"> Format message khi lấy location</w:t>
      </w:r>
      <w:bookmarkEnd w:id="688"/>
      <w:bookmarkEnd w:id="689"/>
      <w:bookmarkEnd w:id="690"/>
      <w:bookmarkEnd w:id="691"/>
      <w:bookmarkEnd w:id="692"/>
      <w:bookmarkEnd w:id="693"/>
      <w:bookmarkEnd w:id="694"/>
    </w:p>
    <w:p w14:paraId="5FDA2FB5"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M: quy định loại message là /api/move. Kích thước 1 byte</w:t>
      </w:r>
    </w:p>
    <w:p w14:paraId="506523E5"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x: thông số bay trái. Kích thước 1 byte</w:t>
      </w:r>
    </w:p>
    <w:p w14:paraId="531EECAB"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y: thông số bay phải. Kích thước 1 byte</w:t>
      </w:r>
    </w:p>
    <w:p w14:paraId="646A4C36"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z: thông số quy định tốc độ bay. Kích thước 1 byte</w:t>
      </w:r>
    </w:p>
    <w:p w14:paraId="5CFAA9A1"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t: quy định mode. Máy bay ở chế độ manual nếu t = 0 và sẽ ở chế độ auto nếu t = 1. Kích thước 1 byte</w:t>
      </w:r>
    </w:p>
    <w:p w14:paraId="174A628D"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lastRenderedPageBreak/>
        <w:t>m: byte quy định tín hiệu bay. Máy bay sẽ start fly nếu m = 1, ngược lại máy bay chưa start khi m = 0. Kích thước 1 byte</w:t>
      </w:r>
    </w:p>
    <w:p w14:paraId="1BB385A1"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Lat: latitude (vĩ độ). Kích thước 4 byte</w:t>
      </w:r>
    </w:p>
    <w:p w14:paraId="511A3320"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Long: longitude (kinh độ). Kích thước 4 byte</w:t>
      </w:r>
    </w:p>
    <w:p w14:paraId="752830F5" w14:textId="77777777" w:rsidR="00447556" w:rsidRPr="009A5701" w:rsidRDefault="00447556" w:rsidP="00447556">
      <w:pPr>
        <w:spacing w:line="360" w:lineRule="auto"/>
        <w:ind w:firstLine="720"/>
        <w:jc w:val="both"/>
        <w:rPr>
          <w:rFonts w:ascii="Times New Roman" w:hAnsi="Times New Roman"/>
          <w:sz w:val="26"/>
          <w:szCs w:val="26"/>
        </w:rPr>
      </w:pPr>
      <w:r w:rsidRPr="009A5701">
        <w:rPr>
          <w:rFonts w:ascii="Times New Roman" w:hAnsi="Times New Roman"/>
          <w:sz w:val="26"/>
          <w:szCs w:val="26"/>
        </w:rPr>
        <w:t>Khi đó, chuỗi JSON trả về có dạng:</w:t>
      </w:r>
    </w:p>
    <w:p w14:paraId="21EB1B25" w14:textId="77777777" w:rsidR="00447556" w:rsidRPr="009A5701" w:rsidRDefault="00447556" w:rsidP="00447556">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537D22E5" w14:textId="77777777" w:rsidR="00447556" w:rsidRPr="009A5701" w:rsidRDefault="00447556" w:rsidP="00447556">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sz w:val="26"/>
          <w:szCs w:val="26"/>
        </w:rPr>
        <w:tab/>
        <w:t>"error": 0,</w:t>
      </w:r>
    </w:p>
    <w:p w14:paraId="02B09DD6" w14:textId="77777777" w:rsidR="00447556" w:rsidRPr="009A5701" w:rsidRDefault="00447556" w:rsidP="00447556">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sz w:val="26"/>
          <w:szCs w:val="26"/>
        </w:rPr>
        <w:tab/>
        <w:t xml:space="preserve">"data": { </w:t>
      </w:r>
    </w:p>
    <w:p w14:paraId="4CA3CAC5" w14:textId="77777777" w:rsidR="00447556" w:rsidRPr="009A5701" w:rsidRDefault="00447556" w:rsidP="00447556">
      <w:pPr>
        <w:spacing w:line="360" w:lineRule="auto"/>
        <w:ind w:left="1440" w:firstLine="720"/>
        <w:jc w:val="both"/>
        <w:rPr>
          <w:rFonts w:ascii="Times New Roman" w:hAnsi="Times New Roman"/>
          <w:sz w:val="26"/>
          <w:szCs w:val="26"/>
        </w:rPr>
      </w:pPr>
      <w:r w:rsidRPr="009A5701">
        <w:rPr>
          <w:rFonts w:ascii="Times New Roman" w:hAnsi="Times New Roman"/>
          <w:sz w:val="26"/>
          <w:szCs w:val="26"/>
        </w:rPr>
        <w:t>Lat = xxx;</w:t>
      </w:r>
    </w:p>
    <w:p w14:paraId="42A6D1F8" w14:textId="77777777" w:rsidR="00447556" w:rsidRPr="009A5701" w:rsidRDefault="00447556" w:rsidP="00447556">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sz w:val="26"/>
          <w:szCs w:val="26"/>
        </w:rPr>
        <w:tab/>
      </w:r>
      <w:r w:rsidRPr="009A5701">
        <w:rPr>
          <w:rFonts w:ascii="Times New Roman" w:hAnsi="Times New Roman"/>
          <w:sz w:val="26"/>
          <w:szCs w:val="26"/>
        </w:rPr>
        <w:tab/>
        <w:t>Long = yyy;</w:t>
      </w:r>
    </w:p>
    <w:p w14:paraId="14D1DEE1" w14:textId="77777777" w:rsidR="00447556" w:rsidRPr="009A5701" w:rsidRDefault="00447556" w:rsidP="00447556">
      <w:pPr>
        <w:spacing w:line="360" w:lineRule="auto"/>
        <w:ind w:left="1440"/>
        <w:jc w:val="both"/>
        <w:rPr>
          <w:rFonts w:ascii="Times New Roman" w:hAnsi="Times New Roman"/>
          <w:sz w:val="26"/>
          <w:szCs w:val="26"/>
        </w:rPr>
      </w:pPr>
      <w:r w:rsidRPr="009A5701">
        <w:rPr>
          <w:rFonts w:ascii="Times New Roman" w:hAnsi="Times New Roman"/>
          <w:sz w:val="26"/>
          <w:szCs w:val="26"/>
        </w:rPr>
        <w:t>}</w:t>
      </w:r>
    </w:p>
    <w:p w14:paraId="526011AA" w14:textId="77777777" w:rsidR="00447556" w:rsidRPr="009A5701" w:rsidRDefault="00447556" w:rsidP="00447556">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4A927BE0" w14:textId="77777777" w:rsidR="00447556" w:rsidRPr="009A5701" w:rsidRDefault="00447556" w:rsidP="00447556">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Tọa độ tại mỗi vị trí máy bay đi qua cần được gửi về cho điện thoại lưu lại trên bản đồ. URI này được sử dụng cả khi ở chế độ manual lẫn auto. Khi ở mode manual thì các thông số m, Lat, Long là không cần thiết.</w:t>
      </w:r>
    </w:p>
    <w:p w14:paraId="70A72766" w14:textId="77777777" w:rsidR="00447556" w:rsidRPr="009A5701" w:rsidRDefault="00447556" w:rsidP="00447556">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 xml:space="preserve">Với request dạng “/api/location” thì format ngắn hơn, chỉ là 10 byte. Tuy nhiên, cuối message này có quy định 1 byte để kết thúc quá trình bay. </w:t>
      </w:r>
    </w:p>
    <w:p w14:paraId="579F6AE4" w14:textId="77777777" w:rsidR="00447556" w:rsidRPr="009A5701" w:rsidRDefault="00447556" w:rsidP="00447556">
      <w:pPr>
        <w:spacing w:line="360" w:lineRule="auto"/>
        <w:jc w:val="center"/>
        <w:rPr>
          <w:rFonts w:ascii="Times New Roman" w:hAnsi="Times New Roman"/>
        </w:rPr>
      </w:pPr>
      <w:r w:rsidRPr="009A5701">
        <w:rPr>
          <w:rFonts w:ascii="Times New Roman" w:hAnsi="Times New Roman"/>
          <w:noProof/>
        </w:rPr>
        <w:drawing>
          <wp:inline distT="0" distB="0" distL="0" distR="0" wp14:anchorId="584243FD" wp14:editId="01372B9D">
            <wp:extent cx="3457575" cy="354961"/>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3.png"/>
                    <pic:cNvPicPr/>
                  </pic:nvPicPr>
                  <pic:blipFill>
                    <a:blip r:embed="rId66">
                      <a:extLst>
                        <a:ext uri="{28A0092B-C50C-407E-A947-70E740481C1C}">
                          <a14:useLocalDpi xmlns:a14="http://schemas.microsoft.com/office/drawing/2010/main" val="0"/>
                        </a:ext>
                      </a:extLst>
                    </a:blip>
                    <a:stretch>
                      <a:fillRect/>
                    </a:stretch>
                  </pic:blipFill>
                  <pic:spPr>
                    <a:xfrm>
                      <a:off x="0" y="0"/>
                      <a:ext cx="3715803" cy="381471"/>
                    </a:xfrm>
                    <a:prstGeom prst="rect">
                      <a:avLst/>
                    </a:prstGeom>
                  </pic:spPr>
                </pic:pic>
              </a:graphicData>
            </a:graphic>
          </wp:inline>
        </w:drawing>
      </w:r>
    </w:p>
    <w:p w14:paraId="19D489F7" w14:textId="0A5248A6" w:rsidR="00447556" w:rsidRPr="009A5701" w:rsidRDefault="00F46182" w:rsidP="00447556">
      <w:pPr>
        <w:pStyle w:val="Heading1"/>
        <w:spacing w:line="360" w:lineRule="auto"/>
        <w:jc w:val="center"/>
        <w:rPr>
          <w:rFonts w:ascii="Times New Roman" w:hAnsi="Times New Roman" w:cs="Times New Roman"/>
          <w:color w:val="000000" w:themeColor="text1"/>
          <w:sz w:val="26"/>
          <w:szCs w:val="26"/>
        </w:rPr>
      </w:pPr>
      <w:bookmarkStart w:id="695" w:name="_Toc473481487"/>
      <w:bookmarkStart w:id="696" w:name="_Toc473481724"/>
      <w:bookmarkStart w:id="697" w:name="_Toc473482242"/>
      <w:bookmarkStart w:id="698" w:name="_Toc473484319"/>
      <w:bookmarkStart w:id="699" w:name="_Toc473484470"/>
      <w:bookmarkStart w:id="700" w:name="_Toc474362548"/>
      <w:bookmarkStart w:id="701" w:name="_Toc474362693"/>
      <w:r>
        <w:rPr>
          <w:rFonts w:ascii="Times New Roman" w:hAnsi="Times New Roman" w:cs="Times New Roman"/>
          <w:color w:val="000000" w:themeColor="text1"/>
          <w:sz w:val="26"/>
          <w:szCs w:val="26"/>
        </w:rPr>
        <w:t>Hình 3.19</w:t>
      </w:r>
      <w:r w:rsidR="00447556" w:rsidRPr="009A5701">
        <w:rPr>
          <w:rFonts w:ascii="Times New Roman" w:hAnsi="Times New Roman" w:cs="Times New Roman"/>
          <w:color w:val="000000" w:themeColor="text1"/>
          <w:sz w:val="26"/>
          <w:szCs w:val="26"/>
        </w:rPr>
        <w:t xml:space="preserve"> Format message khi máy bay di chuyển</w:t>
      </w:r>
      <w:bookmarkEnd w:id="695"/>
      <w:bookmarkEnd w:id="696"/>
      <w:bookmarkEnd w:id="697"/>
      <w:bookmarkEnd w:id="698"/>
      <w:bookmarkEnd w:id="699"/>
      <w:bookmarkEnd w:id="700"/>
      <w:bookmarkEnd w:id="701"/>
    </w:p>
    <w:p w14:paraId="09BD9A1B"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L: quy định loại message là /api/location. Kích thước 1 byte</w:t>
      </w:r>
    </w:p>
    <w:p w14:paraId="49CDBB53"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Lat: latitude (vĩ độ). Kích thước 4 byte</w:t>
      </w:r>
    </w:p>
    <w:p w14:paraId="74983DDC"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Long: longitude (kinh độ). Kích thước 4 byte</w:t>
      </w:r>
    </w:p>
    <w:p w14:paraId="0F8A118B" w14:textId="77777777" w:rsidR="00447556" w:rsidRPr="009A5701" w:rsidRDefault="00447556" w:rsidP="00447556">
      <w:pPr>
        <w:pStyle w:val="ListParagraph"/>
        <w:numPr>
          <w:ilvl w:val="0"/>
          <w:numId w:val="7"/>
        </w:numPr>
        <w:spacing w:line="360" w:lineRule="auto"/>
        <w:jc w:val="both"/>
        <w:rPr>
          <w:rFonts w:ascii="Times New Roman" w:hAnsi="Times New Roman" w:cs="Times New Roman"/>
          <w:sz w:val="26"/>
          <w:szCs w:val="26"/>
        </w:rPr>
      </w:pPr>
      <w:r w:rsidRPr="009A5701">
        <w:rPr>
          <w:rFonts w:ascii="Times New Roman" w:hAnsi="Times New Roman" w:cs="Times New Roman"/>
          <w:sz w:val="26"/>
          <w:szCs w:val="26"/>
        </w:rPr>
        <w:t>Fi: byte quy định việc kết thúc bay. Với Fi = 0 thì quá trình bay chưa kết thúc, ngược lại thì quá trình bay kết thúc khi Fi = 1. Kích thước 1 byte</w:t>
      </w:r>
    </w:p>
    <w:p w14:paraId="3ECFB546" w14:textId="77777777" w:rsidR="00447556" w:rsidRPr="009A5701" w:rsidRDefault="00447556" w:rsidP="00447556">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Khi đó, chuỗi JSON trả về có dạng:</w:t>
      </w:r>
    </w:p>
    <w:p w14:paraId="416A059D" w14:textId="77777777" w:rsidR="00447556" w:rsidRPr="009A5701" w:rsidRDefault="00447556" w:rsidP="00447556">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1B6620F1" w14:textId="77777777" w:rsidR="00447556" w:rsidRPr="009A5701" w:rsidRDefault="00447556" w:rsidP="00447556">
      <w:pPr>
        <w:spacing w:line="360" w:lineRule="auto"/>
        <w:jc w:val="both"/>
        <w:rPr>
          <w:rFonts w:ascii="Times New Roman" w:hAnsi="Times New Roman"/>
          <w:sz w:val="26"/>
          <w:szCs w:val="26"/>
        </w:rPr>
      </w:pPr>
      <w:r w:rsidRPr="009A5701">
        <w:rPr>
          <w:rFonts w:ascii="Times New Roman" w:hAnsi="Times New Roman"/>
          <w:sz w:val="26"/>
          <w:szCs w:val="26"/>
        </w:rPr>
        <w:t xml:space="preserve">   </w:t>
      </w:r>
      <w:r w:rsidRPr="009A5701">
        <w:rPr>
          <w:rFonts w:ascii="Times New Roman" w:hAnsi="Times New Roman"/>
          <w:sz w:val="26"/>
          <w:szCs w:val="26"/>
        </w:rPr>
        <w:tab/>
        <w:t xml:space="preserve"> "error": 0,</w:t>
      </w:r>
    </w:p>
    <w:p w14:paraId="380A8D46" w14:textId="77777777" w:rsidR="00447556" w:rsidRPr="009A5701" w:rsidRDefault="00447556" w:rsidP="00447556">
      <w:pPr>
        <w:spacing w:line="360" w:lineRule="auto"/>
        <w:jc w:val="both"/>
        <w:rPr>
          <w:rFonts w:ascii="Times New Roman" w:hAnsi="Times New Roman"/>
          <w:sz w:val="26"/>
          <w:szCs w:val="26"/>
        </w:rPr>
      </w:pPr>
      <w:r w:rsidRPr="009A5701">
        <w:rPr>
          <w:rFonts w:ascii="Times New Roman" w:hAnsi="Times New Roman"/>
          <w:sz w:val="26"/>
          <w:szCs w:val="26"/>
        </w:rPr>
        <w:lastRenderedPageBreak/>
        <w:t xml:space="preserve">   </w:t>
      </w:r>
      <w:r w:rsidRPr="009A5701">
        <w:rPr>
          <w:rFonts w:ascii="Times New Roman" w:hAnsi="Times New Roman"/>
          <w:sz w:val="26"/>
          <w:szCs w:val="26"/>
        </w:rPr>
        <w:tab/>
        <w:t xml:space="preserve"> "data": NULL</w:t>
      </w:r>
    </w:p>
    <w:p w14:paraId="07DA9A76" w14:textId="77777777" w:rsidR="00447556" w:rsidRPr="009A5701" w:rsidRDefault="00447556" w:rsidP="00447556">
      <w:pPr>
        <w:spacing w:line="360" w:lineRule="auto"/>
        <w:ind w:firstLine="720"/>
        <w:jc w:val="both"/>
        <w:rPr>
          <w:rFonts w:ascii="Times New Roman" w:hAnsi="Times New Roman"/>
          <w:sz w:val="26"/>
          <w:szCs w:val="26"/>
        </w:rPr>
      </w:pPr>
      <w:r w:rsidRPr="009A5701">
        <w:rPr>
          <w:rFonts w:ascii="Times New Roman" w:hAnsi="Times New Roman"/>
          <w:sz w:val="26"/>
          <w:szCs w:val="26"/>
        </w:rPr>
        <w:t>}</w:t>
      </w:r>
    </w:p>
    <w:p w14:paraId="68646726" w14:textId="77777777" w:rsidR="00447556" w:rsidRPr="009A5701" w:rsidRDefault="00447556" w:rsidP="00447556">
      <w:pPr>
        <w:spacing w:line="360" w:lineRule="auto"/>
        <w:jc w:val="both"/>
        <w:rPr>
          <w:rFonts w:ascii="Times New Roman" w:hAnsi="Times New Roman"/>
          <w:sz w:val="26"/>
          <w:szCs w:val="26"/>
        </w:rPr>
      </w:pPr>
      <w:r>
        <w:rPr>
          <w:rFonts w:ascii="Times New Roman" w:hAnsi="Times New Roman"/>
          <w:sz w:val="26"/>
          <w:szCs w:val="26"/>
        </w:rPr>
        <w:t xml:space="preserve">     </w:t>
      </w:r>
      <w:r w:rsidRPr="009A5701">
        <w:rPr>
          <w:rFonts w:ascii="Times New Roman" w:hAnsi="Times New Roman"/>
          <w:sz w:val="26"/>
          <w:szCs w:val="26"/>
        </w:rPr>
        <w:t>Data của chuỗi NULL là do trong quá trình máy bay di chuyển thì việc hiển thị các thông số khi bay là không cần thiết. URI này cứ mỗi giây sẽ được request một lần. Bằng giao thức HTTP post, yêu cầu được gửi đến cho server sẽ đảm bảo nhất.</w:t>
      </w:r>
    </w:p>
    <w:p w14:paraId="65A10F58" w14:textId="286DC860" w:rsidR="00EC6748" w:rsidRPr="009A5701" w:rsidRDefault="003E12DA" w:rsidP="00922D04">
      <w:pPr>
        <w:pStyle w:val="Heading2"/>
        <w:spacing w:line="360" w:lineRule="auto"/>
        <w:rPr>
          <w:rFonts w:ascii="Times New Roman" w:hAnsi="Times New Roman" w:cs="Times New Roman"/>
          <w:b/>
          <w:color w:val="000000" w:themeColor="text1"/>
        </w:rPr>
      </w:pPr>
      <w:bookmarkStart w:id="702" w:name="_Toc473484175"/>
      <w:bookmarkStart w:id="703" w:name="_Toc473484320"/>
      <w:bookmarkStart w:id="704" w:name="_Toc474362549"/>
      <w:bookmarkStart w:id="705" w:name="_Toc474362694"/>
      <w:r w:rsidRPr="009A5701">
        <w:rPr>
          <w:rFonts w:ascii="Times New Roman" w:hAnsi="Times New Roman" w:cs="Times New Roman"/>
          <w:b/>
          <w:color w:val="000000" w:themeColor="text1"/>
        </w:rPr>
        <w:t>3</w:t>
      </w:r>
      <w:r w:rsidR="00EC6748" w:rsidRPr="009A5701">
        <w:rPr>
          <w:rFonts w:ascii="Times New Roman" w:hAnsi="Times New Roman" w:cs="Times New Roman"/>
          <w:b/>
          <w:color w:val="000000" w:themeColor="text1"/>
        </w:rPr>
        <w:t>.</w:t>
      </w:r>
      <w:r w:rsidRPr="009A5701">
        <w:rPr>
          <w:rFonts w:ascii="Times New Roman" w:hAnsi="Times New Roman" w:cs="Times New Roman"/>
          <w:b/>
          <w:color w:val="000000" w:themeColor="text1"/>
        </w:rPr>
        <w:t>8</w:t>
      </w:r>
      <w:r w:rsidR="00EC6748" w:rsidRPr="009A5701">
        <w:rPr>
          <w:rFonts w:ascii="Times New Roman" w:hAnsi="Times New Roman" w:cs="Times New Roman"/>
          <w:b/>
          <w:color w:val="000000" w:themeColor="text1"/>
        </w:rPr>
        <w:t xml:space="preserve"> Lập trình bay thẳng cho máy bay</w:t>
      </w:r>
      <w:bookmarkEnd w:id="702"/>
      <w:bookmarkEnd w:id="703"/>
      <w:bookmarkEnd w:id="704"/>
      <w:bookmarkEnd w:id="705"/>
    </w:p>
    <w:p w14:paraId="6F94686F" w14:textId="2592F3E7" w:rsidR="00EF1BD3" w:rsidRDefault="005359DC" w:rsidP="005359DC">
      <w:pPr>
        <w:spacing w:line="360" w:lineRule="auto"/>
        <w:jc w:val="both"/>
        <w:rPr>
          <w:rFonts w:ascii="Times New Roman" w:eastAsiaTheme="majorEastAsia" w:hAnsi="Times New Roman"/>
          <w:sz w:val="26"/>
          <w:szCs w:val="26"/>
        </w:rPr>
      </w:pPr>
      <w:r>
        <w:rPr>
          <w:rFonts w:ascii="Times New Roman" w:eastAsiaTheme="majorEastAsia" w:hAnsi="Times New Roman"/>
          <w:sz w:val="26"/>
          <w:szCs w:val="26"/>
        </w:rPr>
        <w:t xml:space="preserve">     </w:t>
      </w:r>
      <w:r w:rsidR="00EF1BD3" w:rsidRPr="009A5701">
        <w:rPr>
          <w:rFonts w:ascii="Times New Roman" w:eastAsiaTheme="majorEastAsia" w:hAnsi="Times New Roman"/>
          <w:sz w:val="26"/>
          <w:szCs w:val="26"/>
        </w:rPr>
        <w:t xml:space="preserve">Việc lập trình bay thẳng cho máy bay là công việc quan trọng của đề tài. </w:t>
      </w:r>
      <w:r w:rsidR="00DE2A0B" w:rsidRPr="009A5701">
        <w:rPr>
          <w:rFonts w:ascii="Times New Roman" w:eastAsiaTheme="majorEastAsia" w:hAnsi="Times New Roman"/>
          <w:sz w:val="26"/>
          <w:szCs w:val="26"/>
        </w:rPr>
        <w:t>Sau khi tìm hiểu một số giải thuậ</w:t>
      </w:r>
      <w:r w:rsidR="00106C69" w:rsidRPr="009A5701">
        <w:rPr>
          <w:rFonts w:ascii="Times New Roman" w:eastAsiaTheme="majorEastAsia" w:hAnsi="Times New Roman"/>
          <w:sz w:val="26"/>
          <w:szCs w:val="26"/>
        </w:rPr>
        <w:t>t tính toán cũng như</w:t>
      </w:r>
      <w:r w:rsidR="00DE2A0B" w:rsidRPr="009A5701">
        <w:rPr>
          <w:rFonts w:ascii="Times New Roman" w:eastAsiaTheme="majorEastAsia" w:hAnsi="Times New Roman"/>
          <w:sz w:val="26"/>
          <w:szCs w:val="26"/>
        </w:rPr>
        <w:t xml:space="preserve"> lập trình của các nghiên cứu trong và ngoài nước, nhóm thực hiện đã quyết định rõ các yếu tố cần thiết trong việc lập trình này, đó là phải xác định được góc giữa phương nối hai điểm xuất phát của máy bay và điểm cần bay tới so với phương bắ</w:t>
      </w:r>
      <w:r w:rsidR="001F4C56" w:rsidRPr="009A5701">
        <w:rPr>
          <w:rFonts w:ascii="Times New Roman" w:eastAsiaTheme="majorEastAsia" w:hAnsi="Times New Roman"/>
          <w:sz w:val="26"/>
          <w:szCs w:val="26"/>
        </w:rPr>
        <w:t>c.</w:t>
      </w:r>
      <w:r w:rsidR="00DE2A0B" w:rsidRPr="009A5701">
        <w:rPr>
          <w:rFonts w:ascii="Times New Roman" w:eastAsiaTheme="majorEastAsia" w:hAnsi="Times New Roman"/>
          <w:sz w:val="26"/>
          <w:szCs w:val="26"/>
        </w:rPr>
        <w:t xml:space="preserve"> Yếu tố thứ hai đó là cần tìm được khoảng cách giữa hai điểm này.</w:t>
      </w:r>
    </w:p>
    <w:p w14:paraId="63446105" w14:textId="77777777" w:rsidR="00EE5C55" w:rsidRDefault="00EE5C55" w:rsidP="00EE5C55">
      <w:pPr>
        <w:spacing w:line="360" w:lineRule="auto"/>
        <w:jc w:val="center"/>
        <w:rPr>
          <w:rFonts w:ascii="Times New Roman" w:hAnsi="Times New Roman"/>
          <w:color w:val="000000" w:themeColor="text1"/>
          <w:sz w:val="26"/>
          <w:szCs w:val="26"/>
        </w:rPr>
      </w:pPr>
      <w:r>
        <w:rPr>
          <w:rFonts w:ascii="Times New Roman" w:eastAsiaTheme="majorEastAsia" w:hAnsi="Times New Roman"/>
          <w:noProof/>
          <w:sz w:val="26"/>
          <w:szCs w:val="26"/>
        </w:rPr>
        <w:drawing>
          <wp:inline distT="0" distB="0" distL="0" distR="0" wp14:anchorId="41C8BDCB" wp14:editId="4D25FAA6">
            <wp:extent cx="3625217"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t_long.png"/>
                    <pic:cNvPicPr/>
                  </pic:nvPicPr>
                  <pic:blipFill>
                    <a:blip r:embed="rId67">
                      <a:extLst>
                        <a:ext uri="{28A0092B-C50C-407E-A947-70E740481C1C}">
                          <a14:useLocalDpi xmlns:a14="http://schemas.microsoft.com/office/drawing/2010/main" val="0"/>
                        </a:ext>
                      </a:extLst>
                    </a:blip>
                    <a:stretch>
                      <a:fillRect/>
                    </a:stretch>
                  </pic:blipFill>
                  <pic:spPr>
                    <a:xfrm>
                      <a:off x="0" y="0"/>
                      <a:ext cx="3640727" cy="2735805"/>
                    </a:xfrm>
                    <a:prstGeom prst="rect">
                      <a:avLst/>
                    </a:prstGeom>
                  </pic:spPr>
                </pic:pic>
              </a:graphicData>
            </a:graphic>
          </wp:inline>
        </w:drawing>
      </w:r>
    </w:p>
    <w:p w14:paraId="514AE890" w14:textId="2096149A" w:rsidR="00EE5C55" w:rsidRDefault="00F46182" w:rsidP="007A54E5">
      <w:pPr>
        <w:pStyle w:val="Heading1"/>
        <w:jc w:val="center"/>
        <w:rPr>
          <w:rFonts w:ascii="Times New Roman" w:hAnsi="Times New Roman" w:cs="Times New Roman"/>
          <w:color w:val="auto"/>
          <w:sz w:val="26"/>
          <w:szCs w:val="26"/>
        </w:rPr>
      </w:pPr>
      <w:bookmarkStart w:id="706" w:name="_Toc473481489"/>
      <w:bookmarkStart w:id="707" w:name="_Toc473481726"/>
      <w:bookmarkStart w:id="708" w:name="_Toc473482244"/>
      <w:bookmarkStart w:id="709" w:name="_Toc473484321"/>
      <w:bookmarkStart w:id="710" w:name="_Toc473484472"/>
      <w:bookmarkStart w:id="711" w:name="_Toc474362550"/>
      <w:bookmarkStart w:id="712" w:name="_Toc474362695"/>
      <w:r>
        <w:rPr>
          <w:rFonts w:ascii="Times New Roman" w:hAnsi="Times New Roman" w:cs="Times New Roman"/>
          <w:color w:val="auto"/>
          <w:sz w:val="26"/>
          <w:szCs w:val="26"/>
        </w:rPr>
        <w:t>Hình 3.20</w:t>
      </w:r>
      <w:r w:rsidR="00EE5C55" w:rsidRPr="007A54E5">
        <w:rPr>
          <w:rFonts w:ascii="Times New Roman" w:hAnsi="Times New Roman" w:cs="Times New Roman"/>
          <w:color w:val="auto"/>
          <w:sz w:val="26"/>
          <w:szCs w:val="26"/>
        </w:rPr>
        <w:t xml:space="preserve"> Góc giữa phương nối hai điểm so với kinh tuyến</w:t>
      </w:r>
      <w:bookmarkEnd w:id="706"/>
      <w:bookmarkEnd w:id="707"/>
      <w:bookmarkEnd w:id="708"/>
      <w:bookmarkEnd w:id="709"/>
      <w:bookmarkEnd w:id="710"/>
      <w:bookmarkEnd w:id="711"/>
      <w:bookmarkEnd w:id="712"/>
    </w:p>
    <w:p w14:paraId="3603BEBE" w14:textId="77777777" w:rsidR="007A54E5" w:rsidRPr="007A54E5" w:rsidRDefault="007A54E5" w:rsidP="007A54E5"/>
    <w:p w14:paraId="78234BA9" w14:textId="3AF0852D" w:rsidR="009B2A3C" w:rsidRDefault="009B2A3C" w:rsidP="005359DC">
      <w:pPr>
        <w:spacing w:line="360" w:lineRule="auto"/>
        <w:jc w:val="both"/>
        <w:rPr>
          <w:rFonts w:ascii="Times New Roman" w:eastAsiaTheme="majorEastAsia" w:hAnsi="Times New Roman"/>
          <w:sz w:val="26"/>
          <w:szCs w:val="26"/>
        </w:rPr>
      </w:pPr>
      <w:r>
        <w:rPr>
          <w:rFonts w:ascii="Times New Roman" w:eastAsiaTheme="majorEastAsia" w:hAnsi="Times New Roman"/>
          <w:sz w:val="26"/>
          <w:szCs w:val="26"/>
        </w:rPr>
        <w:t xml:space="preserve">     </w:t>
      </w:r>
      <w:r w:rsidRPr="009B2A3C">
        <w:rPr>
          <w:rFonts w:ascii="Times New Roman" w:eastAsiaTheme="majorEastAsia" w:hAnsi="Times New Roman"/>
          <w:sz w:val="26"/>
          <w:szCs w:val="26"/>
        </w:rPr>
        <w:t>Việc đầu tiên</w:t>
      </w:r>
      <w:r w:rsidR="00893250">
        <w:rPr>
          <w:rFonts w:ascii="Times New Roman" w:eastAsiaTheme="majorEastAsia" w:hAnsi="Times New Roman"/>
          <w:sz w:val="26"/>
          <w:szCs w:val="26"/>
        </w:rPr>
        <w:t>,</w:t>
      </w:r>
      <w:r w:rsidRPr="009B2A3C">
        <w:rPr>
          <w:rFonts w:ascii="Times New Roman" w:eastAsiaTheme="majorEastAsia" w:hAnsi="Times New Roman"/>
          <w:sz w:val="26"/>
          <w:szCs w:val="26"/>
        </w:rPr>
        <w:t xml:space="preserve"> ta cần dời trục và chọn</w:t>
      </w:r>
      <w:r w:rsidR="00893250">
        <w:rPr>
          <w:rFonts w:ascii="Times New Roman" w:eastAsiaTheme="majorEastAsia" w:hAnsi="Times New Roman"/>
          <w:sz w:val="26"/>
          <w:szCs w:val="26"/>
        </w:rPr>
        <w:t xml:space="preserve"> một</w:t>
      </w:r>
      <w:r w:rsidRPr="009B2A3C">
        <w:rPr>
          <w:rFonts w:ascii="Times New Roman" w:eastAsiaTheme="majorEastAsia" w:hAnsi="Times New Roman"/>
          <w:sz w:val="26"/>
          <w:szCs w:val="26"/>
        </w:rPr>
        <w:t xml:space="preserve"> trục</w:t>
      </w:r>
      <w:r w:rsidR="00893250">
        <w:rPr>
          <w:rFonts w:ascii="Times New Roman" w:eastAsiaTheme="majorEastAsia" w:hAnsi="Times New Roman"/>
          <w:sz w:val="26"/>
          <w:szCs w:val="26"/>
        </w:rPr>
        <w:t xml:space="preserve"> nào đó </w:t>
      </w:r>
      <w:r w:rsidRPr="009B2A3C">
        <w:rPr>
          <w:rFonts w:ascii="Times New Roman" w:eastAsiaTheme="majorEastAsia" w:hAnsi="Times New Roman"/>
          <w:sz w:val="26"/>
          <w:szCs w:val="26"/>
        </w:rPr>
        <w:t>làm trục cố định</w:t>
      </w:r>
      <w:r w:rsidR="00893250">
        <w:rPr>
          <w:rFonts w:ascii="Times New Roman" w:eastAsiaTheme="majorEastAsia" w:hAnsi="Times New Roman"/>
          <w:sz w:val="26"/>
          <w:szCs w:val="26"/>
        </w:rPr>
        <w:t xml:space="preserve"> đ</w:t>
      </w:r>
      <w:r w:rsidRPr="009B2A3C">
        <w:rPr>
          <w:rFonts w:ascii="Times New Roman" w:eastAsiaTheme="majorEastAsia" w:hAnsi="Times New Roman"/>
          <w:sz w:val="26"/>
          <w:szCs w:val="26"/>
        </w:rPr>
        <w:t>ể có thể từ đó tính góc một cách chuẩn xác nhất.</w:t>
      </w:r>
      <w:r w:rsidR="00893250">
        <w:rPr>
          <w:rFonts w:ascii="Times New Roman" w:eastAsiaTheme="majorEastAsia" w:hAnsi="Times New Roman"/>
          <w:sz w:val="26"/>
          <w:szCs w:val="26"/>
        </w:rPr>
        <w:t xml:space="preserve"> </w:t>
      </w:r>
      <w:r w:rsidRPr="009B2A3C">
        <w:rPr>
          <w:rFonts w:ascii="Times New Roman" w:eastAsiaTheme="majorEastAsia" w:hAnsi="Times New Roman"/>
          <w:sz w:val="26"/>
          <w:szCs w:val="26"/>
        </w:rPr>
        <w:t xml:space="preserve">Ở đây nhóm đã chọn trục </w:t>
      </w:r>
      <w:r w:rsidR="00893250">
        <w:rPr>
          <w:rFonts w:ascii="Times New Roman" w:eastAsiaTheme="majorEastAsia" w:hAnsi="Times New Roman"/>
          <w:sz w:val="26"/>
          <w:szCs w:val="26"/>
        </w:rPr>
        <w:t>longitude</w:t>
      </w:r>
      <w:r w:rsidRPr="009B2A3C">
        <w:rPr>
          <w:rFonts w:ascii="Times New Roman" w:eastAsiaTheme="majorEastAsia" w:hAnsi="Times New Roman"/>
          <w:sz w:val="26"/>
          <w:szCs w:val="26"/>
        </w:rPr>
        <w:t xml:space="preserve"> làm trục chính vậy góc cần tính sẽ là góc </w:t>
      </w:r>
      <w:r>
        <w:rPr>
          <w:rFonts w:ascii="Times New Roman" w:eastAsiaTheme="majorEastAsia" w:hAnsi="Times New Roman"/>
          <w:sz w:val="26"/>
          <w:szCs w:val="26"/>
        </w:rPr>
        <w:sym w:font="Symbol" w:char="F062"/>
      </w:r>
      <w:r w:rsidRPr="009B2A3C">
        <w:rPr>
          <w:rFonts w:ascii="Times New Roman" w:eastAsiaTheme="majorEastAsia" w:hAnsi="Times New Roman"/>
          <w:sz w:val="26"/>
          <w:szCs w:val="26"/>
        </w:rPr>
        <w:t xml:space="preserve"> nh</w:t>
      </w:r>
      <w:r w:rsidRPr="009B2A3C">
        <w:rPr>
          <w:rFonts w:ascii="Times New Roman" w:eastAsiaTheme="majorEastAsia" w:hAnsi="Times New Roman" w:hint="eastAsia"/>
          <w:sz w:val="26"/>
          <w:szCs w:val="26"/>
        </w:rPr>
        <w:t>ư</w:t>
      </w:r>
      <w:r w:rsidRPr="009B2A3C">
        <w:rPr>
          <w:rFonts w:ascii="Times New Roman" w:eastAsiaTheme="majorEastAsia" w:hAnsi="Times New Roman"/>
          <w:sz w:val="26"/>
          <w:szCs w:val="26"/>
        </w:rPr>
        <w:t xml:space="preserve"> hình </w:t>
      </w:r>
      <w:r w:rsidR="00EE5C55">
        <w:rPr>
          <w:rFonts w:ascii="Times New Roman" w:eastAsiaTheme="majorEastAsia" w:hAnsi="Times New Roman"/>
          <w:sz w:val="26"/>
          <w:szCs w:val="26"/>
        </w:rPr>
        <w:t>trên</w:t>
      </w:r>
      <w:r w:rsidRPr="009B2A3C">
        <w:rPr>
          <w:rFonts w:ascii="Times New Roman" w:eastAsiaTheme="majorEastAsia" w:hAnsi="Times New Roman"/>
          <w:sz w:val="26"/>
          <w:szCs w:val="26"/>
        </w:rPr>
        <w:t>.</w:t>
      </w:r>
    </w:p>
    <w:p w14:paraId="5B5EAE1B" w14:textId="01CDD50E" w:rsidR="003C7F03" w:rsidRPr="009A5701" w:rsidRDefault="00DE2A0B" w:rsidP="003C7F03">
      <w:pPr>
        <w:spacing w:line="360" w:lineRule="auto"/>
        <w:rPr>
          <w:rFonts w:ascii="Times New Roman" w:eastAsiaTheme="majorEastAsia" w:hAnsi="Times New Roman"/>
          <w:sz w:val="26"/>
          <w:szCs w:val="26"/>
        </w:rPr>
      </w:pPr>
      <w:r w:rsidRPr="005359DC">
        <w:rPr>
          <w:rFonts w:ascii="Times New Roman" w:eastAsiaTheme="majorEastAsia" w:hAnsi="Times New Roman"/>
          <w:sz w:val="26"/>
          <w:szCs w:val="26"/>
        </w:rPr>
        <w:t xml:space="preserve">Với d là khoảng cách giữa hai điểm (km) thì: </w:t>
      </w:r>
      <w:r w:rsidR="00FA633A" w:rsidRPr="005359DC">
        <w:rPr>
          <w:rFonts w:ascii="Times New Roman" w:eastAsiaTheme="majorEastAsia" w:hAnsi="Times New Roman"/>
          <w:sz w:val="26"/>
          <w:szCs w:val="26"/>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683"/>
      </w:tblGrid>
      <w:tr w:rsidR="003C7F03" w14:paraId="476F7F18" w14:textId="77777777" w:rsidTr="003C7F03">
        <w:tc>
          <w:tcPr>
            <w:tcW w:w="7375" w:type="dxa"/>
          </w:tcPr>
          <w:p w14:paraId="3370343F" w14:textId="61613C60" w:rsidR="003C7F03" w:rsidRDefault="003C7F03" w:rsidP="00DE2A0B">
            <w:pPr>
              <w:pStyle w:val="ListParagraph"/>
              <w:spacing w:line="360" w:lineRule="auto"/>
              <w:ind w:left="0"/>
              <w:rPr>
                <w:rFonts w:ascii="Times New Roman" w:eastAsiaTheme="majorEastAsia" w:hAnsi="Times New Roman" w:cs="Times New Roman"/>
                <w:sz w:val="26"/>
                <w:szCs w:val="26"/>
              </w:rPr>
            </w:pPr>
            <m:oMathPara>
              <m:oMath>
                <m:r>
                  <w:rPr>
                    <w:rFonts w:ascii="Cambria Math" w:eastAsiaTheme="majorEastAsia" w:hAnsi="Cambria Math" w:cs="Times New Roman"/>
                    <w:sz w:val="26"/>
                    <w:szCs w:val="26"/>
                  </w:rPr>
                  <m:t>d = R.c</m:t>
                </m:r>
              </m:oMath>
            </m:oMathPara>
          </w:p>
        </w:tc>
        <w:tc>
          <w:tcPr>
            <w:tcW w:w="683" w:type="dxa"/>
          </w:tcPr>
          <w:p w14:paraId="72913372" w14:textId="24F93EE5" w:rsidR="003C7F03" w:rsidRPr="003C7F03" w:rsidRDefault="003C7F03" w:rsidP="00DE2A0B">
            <w:pPr>
              <w:pStyle w:val="ListParagraph"/>
              <w:spacing w:line="360" w:lineRule="auto"/>
              <w:ind w:left="0"/>
              <w:rPr>
                <w:rFonts w:ascii="Times New Roman" w:eastAsiaTheme="majorEastAsia" w:hAnsi="Times New Roman" w:cs="Times New Roman"/>
                <w:b/>
                <w:sz w:val="26"/>
                <w:szCs w:val="26"/>
              </w:rPr>
            </w:pPr>
            <w:r w:rsidRPr="003C7F03">
              <w:rPr>
                <w:rFonts w:ascii="Times New Roman" w:eastAsiaTheme="majorEastAsia" w:hAnsi="Times New Roman" w:cs="Times New Roman"/>
                <w:b/>
                <w:sz w:val="26"/>
                <w:szCs w:val="26"/>
              </w:rPr>
              <w:t>(19)</w:t>
            </w:r>
          </w:p>
        </w:tc>
      </w:tr>
    </w:tbl>
    <w:p w14:paraId="2205DCE9" w14:textId="77777777" w:rsidR="003C7F03" w:rsidRDefault="00DE2A0B" w:rsidP="00FA633A">
      <w:pPr>
        <w:spacing w:line="360" w:lineRule="auto"/>
        <w:jc w:val="both"/>
        <w:rPr>
          <w:rFonts w:ascii="Times New Roman" w:eastAsiaTheme="majorEastAsia" w:hAnsi="Times New Roman"/>
          <w:sz w:val="26"/>
          <w:szCs w:val="26"/>
        </w:rPr>
      </w:pPr>
      <w:r w:rsidRPr="009A5701">
        <w:rPr>
          <w:rFonts w:ascii="Times New Roman" w:eastAsiaTheme="majorEastAsia" w:hAnsi="Times New Roman"/>
          <w:sz w:val="26"/>
          <w:szCs w:val="26"/>
        </w:rPr>
        <w:lastRenderedPageBreak/>
        <w:t>Trong đó:</w:t>
      </w:r>
    </w:p>
    <w:p w14:paraId="16D85FF9" w14:textId="77777777" w:rsidR="008F6CC6" w:rsidRPr="009A5701" w:rsidRDefault="008F6CC6" w:rsidP="00FA633A">
      <w:pPr>
        <w:spacing w:line="360" w:lineRule="auto"/>
        <w:jc w:val="both"/>
        <w:rPr>
          <w:rFonts w:ascii="Times New Roman" w:eastAsiaTheme="majorEastAsia" w:hAnsi="Times New Roman"/>
          <w:sz w:val="26"/>
          <w:szCs w:val="26"/>
        </w:rPr>
      </w:pPr>
    </w:p>
    <w:tbl>
      <w:tblPr>
        <w:tblStyle w:val="TableGrid"/>
        <w:tblW w:w="0" w:type="auto"/>
        <w:tblInd w:w="1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5"/>
        <w:gridCol w:w="650"/>
      </w:tblGrid>
      <w:tr w:rsidR="003C7F03" w14:paraId="0C3516D5" w14:textId="77777777" w:rsidTr="00987C96">
        <w:trPr>
          <w:trHeight w:val="462"/>
        </w:trPr>
        <w:tc>
          <w:tcPr>
            <w:tcW w:w="6395" w:type="dxa"/>
          </w:tcPr>
          <w:p w14:paraId="0EF8ADC0" w14:textId="15995016" w:rsidR="003C7F03" w:rsidRPr="003C7F03" w:rsidRDefault="003C7F03" w:rsidP="00FA633A">
            <w:pPr>
              <w:spacing w:line="360" w:lineRule="auto"/>
              <w:jc w:val="both"/>
              <w:rPr>
                <w:rFonts w:ascii="Times New Roman" w:eastAsiaTheme="majorEastAsia" w:hAnsi="Times New Roman"/>
                <w:sz w:val="26"/>
                <w:szCs w:val="26"/>
              </w:rPr>
            </w:pPr>
            <m:oMathPara>
              <m:oMathParaPr>
                <m:jc m:val="left"/>
              </m:oMathParaPr>
              <m:oMath>
                <m:r>
                  <w:rPr>
                    <w:rFonts w:ascii="Cambria Math" w:eastAsiaTheme="majorEastAsia" w:hAnsi="Cambria Math"/>
                    <w:sz w:val="26"/>
                    <w:szCs w:val="26"/>
                  </w:rPr>
                  <m:t>Δlat = latB- latA</m:t>
                </m:r>
              </m:oMath>
            </m:oMathPara>
          </w:p>
        </w:tc>
        <w:tc>
          <w:tcPr>
            <w:tcW w:w="647" w:type="dxa"/>
          </w:tcPr>
          <w:p w14:paraId="752E4C61" w14:textId="7F623F96" w:rsidR="003C7F03" w:rsidRPr="003C7F03" w:rsidRDefault="003C7F03" w:rsidP="00FA633A">
            <w:pPr>
              <w:spacing w:line="360" w:lineRule="auto"/>
              <w:jc w:val="both"/>
              <w:rPr>
                <w:rFonts w:ascii="Times New Roman" w:eastAsiaTheme="majorEastAsia" w:hAnsi="Times New Roman"/>
                <w:b/>
                <w:sz w:val="26"/>
                <w:szCs w:val="26"/>
              </w:rPr>
            </w:pPr>
            <w:r w:rsidRPr="003C7F03">
              <w:rPr>
                <w:rFonts w:ascii="Times New Roman" w:eastAsiaTheme="majorEastAsia" w:hAnsi="Times New Roman"/>
                <w:b/>
                <w:sz w:val="26"/>
                <w:szCs w:val="26"/>
              </w:rPr>
              <w:t>(20)</w:t>
            </w:r>
          </w:p>
        </w:tc>
      </w:tr>
      <w:tr w:rsidR="003C7F03" w14:paraId="3D79276B" w14:textId="77777777" w:rsidTr="00987C96">
        <w:trPr>
          <w:trHeight w:val="478"/>
        </w:trPr>
        <w:tc>
          <w:tcPr>
            <w:tcW w:w="6395" w:type="dxa"/>
          </w:tcPr>
          <w:p w14:paraId="6BB9AAF0" w14:textId="4EECEF15" w:rsidR="003C7F03" w:rsidRPr="003C7F03" w:rsidRDefault="003C7F03" w:rsidP="00FA633A">
            <w:pPr>
              <w:spacing w:line="360" w:lineRule="auto"/>
              <w:jc w:val="both"/>
              <w:rPr>
                <w:rFonts w:ascii="Times New Roman" w:eastAsiaTheme="majorEastAsia" w:hAnsi="Times New Roman"/>
                <w:sz w:val="26"/>
                <w:szCs w:val="26"/>
              </w:rPr>
            </w:pPr>
            <m:oMathPara>
              <m:oMathParaPr>
                <m:jc m:val="left"/>
              </m:oMathParaPr>
              <m:oMath>
                <m:r>
                  <w:rPr>
                    <w:rFonts w:ascii="Cambria Math" w:eastAsiaTheme="majorEastAsia" w:hAnsi="Cambria Math"/>
                    <w:sz w:val="26"/>
                    <w:szCs w:val="26"/>
                  </w:rPr>
                  <m:t>Δlong = longB- longA</m:t>
                </m:r>
              </m:oMath>
            </m:oMathPara>
          </w:p>
        </w:tc>
        <w:tc>
          <w:tcPr>
            <w:tcW w:w="647" w:type="dxa"/>
          </w:tcPr>
          <w:p w14:paraId="4CDFB6EB" w14:textId="46212631" w:rsidR="003C7F03" w:rsidRPr="003C7F03" w:rsidRDefault="003C7F03" w:rsidP="00FA633A">
            <w:pPr>
              <w:spacing w:line="360" w:lineRule="auto"/>
              <w:jc w:val="both"/>
              <w:rPr>
                <w:rFonts w:ascii="Times New Roman" w:eastAsiaTheme="majorEastAsia" w:hAnsi="Times New Roman"/>
                <w:b/>
                <w:sz w:val="26"/>
                <w:szCs w:val="26"/>
              </w:rPr>
            </w:pPr>
            <w:r w:rsidRPr="003C7F03">
              <w:rPr>
                <w:rFonts w:ascii="Times New Roman" w:eastAsiaTheme="majorEastAsia" w:hAnsi="Times New Roman"/>
                <w:b/>
                <w:sz w:val="26"/>
                <w:szCs w:val="26"/>
              </w:rPr>
              <w:t>(21)</w:t>
            </w:r>
          </w:p>
        </w:tc>
      </w:tr>
      <w:tr w:rsidR="003C7F03" w14:paraId="50EEC2A4" w14:textId="77777777" w:rsidTr="00987C96">
        <w:trPr>
          <w:trHeight w:val="755"/>
        </w:trPr>
        <w:tc>
          <w:tcPr>
            <w:tcW w:w="6395" w:type="dxa"/>
          </w:tcPr>
          <w:p w14:paraId="6BEA09BD" w14:textId="03ACE4AB" w:rsidR="003C7F03" w:rsidRPr="003C7F03" w:rsidRDefault="003C7F03" w:rsidP="00FA633A">
            <w:pPr>
              <w:spacing w:line="360" w:lineRule="auto"/>
              <w:jc w:val="both"/>
              <w:rPr>
                <w:rFonts w:ascii="Times New Roman" w:eastAsiaTheme="majorEastAsia" w:hAnsi="Times New Roman"/>
                <w:sz w:val="26"/>
                <w:szCs w:val="26"/>
              </w:rPr>
            </w:pPr>
            <m:oMathPara>
              <m:oMathParaPr>
                <m:jc m:val="left"/>
              </m:oMathParaPr>
              <m:oMath>
                <m:r>
                  <w:rPr>
                    <w:rFonts w:ascii="Cambria Math" w:eastAsiaTheme="majorEastAsia" w:hAnsi="Cambria Math"/>
                    <w:sz w:val="26"/>
                    <w:szCs w:val="26"/>
                  </w:rPr>
                  <m:t>a = sin²(</m:t>
                </m:r>
                <m:f>
                  <m:fPr>
                    <m:ctrlPr>
                      <w:rPr>
                        <w:rFonts w:ascii="Cambria Math" w:eastAsiaTheme="majorEastAsia" w:hAnsi="Cambria Math"/>
                        <w:i/>
                        <w:sz w:val="26"/>
                        <w:szCs w:val="26"/>
                      </w:rPr>
                    </m:ctrlPr>
                  </m:fPr>
                  <m:num>
                    <m:r>
                      <w:rPr>
                        <w:rFonts w:ascii="Cambria Math" w:eastAsiaTheme="majorEastAsia" w:hAnsi="Cambria Math"/>
                        <w:sz w:val="26"/>
                        <w:szCs w:val="26"/>
                      </w:rPr>
                      <m:t>Δlat</m:t>
                    </m:r>
                  </m:num>
                  <m:den>
                    <m:r>
                      <w:rPr>
                        <w:rFonts w:ascii="Cambria Math" w:eastAsiaTheme="majorEastAsia" w:hAnsi="Cambria Math"/>
                        <w:sz w:val="26"/>
                        <w:szCs w:val="26"/>
                      </w:rPr>
                      <m:t>2</m:t>
                    </m:r>
                  </m:den>
                </m:f>
                <m:r>
                  <w:rPr>
                    <w:rFonts w:ascii="Cambria Math" w:eastAsiaTheme="majorEastAsia" w:hAnsi="Cambria Math"/>
                    <w:sz w:val="26"/>
                    <w:szCs w:val="26"/>
                  </w:rPr>
                  <m:t>) + cos(latA).cos(latB).sin²(</m:t>
                </m:r>
                <m:f>
                  <m:fPr>
                    <m:ctrlPr>
                      <w:rPr>
                        <w:rFonts w:ascii="Cambria Math" w:eastAsiaTheme="majorEastAsia" w:hAnsi="Cambria Math"/>
                        <w:i/>
                        <w:sz w:val="26"/>
                        <w:szCs w:val="26"/>
                      </w:rPr>
                    </m:ctrlPr>
                  </m:fPr>
                  <m:num>
                    <m:r>
                      <w:rPr>
                        <w:rFonts w:ascii="Cambria Math" w:eastAsiaTheme="majorEastAsia" w:hAnsi="Cambria Math"/>
                        <w:sz w:val="26"/>
                        <w:szCs w:val="26"/>
                      </w:rPr>
                      <m:t>Δlong</m:t>
                    </m:r>
                  </m:num>
                  <m:den>
                    <m:r>
                      <w:rPr>
                        <w:rFonts w:ascii="Cambria Math" w:eastAsiaTheme="majorEastAsia" w:hAnsi="Cambria Math"/>
                        <w:sz w:val="26"/>
                        <w:szCs w:val="26"/>
                      </w:rPr>
                      <m:t>2</m:t>
                    </m:r>
                  </m:den>
                </m:f>
                <m:r>
                  <w:rPr>
                    <w:rFonts w:ascii="Cambria Math" w:eastAsiaTheme="majorEastAsia" w:hAnsi="Cambria Math"/>
                    <w:sz w:val="26"/>
                    <w:szCs w:val="26"/>
                  </w:rPr>
                  <m:t>)</m:t>
                </m:r>
              </m:oMath>
            </m:oMathPara>
          </w:p>
        </w:tc>
        <w:tc>
          <w:tcPr>
            <w:tcW w:w="647" w:type="dxa"/>
          </w:tcPr>
          <w:p w14:paraId="0C8477A6" w14:textId="00C2F59B" w:rsidR="003C7F03" w:rsidRPr="003C7F03" w:rsidRDefault="003C7F03" w:rsidP="00FA633A">
            <w:pPr>
              <w:spacing w:line="360" w:lineRule="auto"/>
              <w:jc w:val="both"/>
              <w:rPr>
                <w:rFonts w:ascii="Times New Roman" w:eastAsiaTheme="majorEastAsia" w:hAnsi="Times New Roman"/>
                <w:b/>
                <w:sz w:val="26"/>
                <w:szCs w:val="26"/>
              </w:rPr>
            </w:pPr>
            <w:r w:rsidRPr="003C7F03">
              <w:rPr>
                <w:rFonts w:ascii="Times New Roman" w:eastAsiaTheme="majorEastAsia" w:hAnsi="Times New Roman"/>
                <w:b/>
                <w:sz w:val="26"/>
                <w:szCs w:val="26"/>
              </w:rPr>
              <w:t>(22)</w:t>
            </w:r>
          </w:p>
        </w:tc>
      </w:tr>
      <w:tr w:rsidR="003C7F03" w14:paraId="34F0C4BC" w14:textId="77777777" w:rsidTr="00987C96">
        <w:trPr>
          <w:trHeight w:val="524"/>
        </w:trPr>
        <w:tc>
          <w:tcPr>
            <w:tcW w:w="6395" w:type="dxa"/>
          </w:tcPr>
          <w:p w14:paraId="72ADF547" w14:textId="327C3782" w:rsidR="003C7F03" w:rsidRPr="003C7F03" w:rsidRDefault="003C7F03" w:rsidP="00FA633A">
            <w:pPr>
              <w:spacing w:line="360" w:lineRule="auto"/>
              <w:jc w:val="both"/>
              <w:rPr>
                <w:rFonts w:ascii="Times New Roman" w:eastAsiaTheme="majorEastAsia" w:hAnsi="Times New Roman"/>
                <w:sz w:val="26"/>
                <w:szCs w:val="26"/>
              </w:rPr>
            </w:pPr>
            <m:oMathPara>
              <m:oMathParaPr>
                <m:jc m:val="left"/>
              </m:oMathParaPr>
              <m:oMath>
                <m:r>
                  <w:rPr>
                    <w:rFonts w:ascii="Cambria Math" w:eastAsiaTheme="majorEastAsia" w:hAnsi="Cambria Math"/>
                    <w:sz w:val="26"/>
                    <w:szCs w:val="26"/>
                  </w:rPr>
                  <m:t>c = 2.atan2(</m:t>
                </m:r>
                <m:rad>
                  <m:radPr>
                    <m:degHide m:val="1"/>
                    <m:ctrlPr>
                      <w:rPr>
                        <w:rFonts w:ascii="Cambria Math" w:eastAsiaTheme="majorEastAsia" w:hAnsi="Cambria Math"/>
                        <w:i/>
                        <w:sz w:val="26"/>
                        <w:szCs w:val="26"/>
                      </w:rPr>
                    </m:ctrlPr>
                  </m:radPr>
                  <m:deg/>
                  <m:e>
                    <m:r>
                      <w:rPr>
                        <w:rFonts w:ascii="Cambria Math" w:eastAsiaTheme="majorEastAsia" w:hAnsi="Cambria Math"/>
                        <w:sz w:val="26"/>
                        <w:szCs w:val="26"/>
                      </w:rPr>
                      <m:t>a</m:t>
                    </m:r>
                  </m:e>
                </m:rad>
                <m:r>
                  <w:rPr>
                    <w:rFonts w:ascii="Cambria Math" w:eastAsiaTheme="majorEastAsia" w:hAnsi="Cambria Math"/>
                    <w:sz w:val="26"/>
                    <w:szCs w:val="26"/>
                  </w:rPr>
                  <m:t>,</m:t>
                </m:r>
                <m:rad>
                  <m:radPr>
                    <m:degHide m:val="1"/>
                    <m:ctrlPr>
                      <w:rPr>
                        <w:rFonts w:ascii="Cambria Math" w:eastAsiaTheme="majorEastAsia" w:hAnsi="Cambria Math"/>
                        <w:i/>
                        <w:sz w:val="26"/>
                        <w:szCs w:val="26"/>
                      </w:rPr>
                    </m:ctrlPr>
                  </m:radPr>
                  <m:deg/>
                  <m:e>
                    <m:r>
                      <w:rPr>
                        <w:rFonts w:ascii="Cambria Math" w:eastAsiaTheme="majorEastAsia" w:hAnsi="Cambria Math"/>
                        <w:sz w:val="26"/>
                        <w:szCs w:val="26"/>
                      </w:rPr>
                      <m:t>1-a</m:t>
                    </m:r>
                  </m:e>
                </m:rad>
                <m:r>
                  <w:rPr>
                    <w:rFonts w:ascii="Cambria Math" w:eastAsiaTheme="majorEastAsia" w:hAnsi="Cambria Math"/>
                    <w:sz w:val="26"/>
                    <w:szCs w:val="26"/>
                  </w:rPr>
                  <m:t>)</m:t>
                </m:r>
              </m:oMath>
            </m:oMathPara>
          </w:p>
        </w:tc>
        <w:tc>
          <w:tcPr>
            <w:tcW w:w="647" w:type="dxa"/>
          </w:tcPr>
          <w:p w14:paraId="16A78D9F" w14:textId="5254D994" w:rsidR="003C7F03" w:rsidRPr="003C7F03" w:rsidRDefault="003C7F03" w:rsidP="00FA633A">
            <w:pPr>
              <w:spacing w:line="360" w:lineRule="auto"/>
              <w:jc w:val="both"/>
              <w:rPr>
                <w:rFonts w:ascii="Times New Roman" w:eastAsiaTheme="majorEastAsia" w:hAnsi="Times New Roman"/>
                <w:b/>
                <w:sz w:val="26"/>
                <w:szCs w:val="26"/>
              </w:rPr>
            </w:pPr>
            <w:r w:rsidRPr="003C7F03">
              <w:rPr>
                <w:rFonts w:ascii="Times New Roman" w:eastAsiaTheme="majorEastAsia" w:hAnsi="Times New Roman"/>
                <w:b/>
                <w:sz w:val="26"/>
                <w:szCs w:val="26"/>
              </w:rPr>
              <w:t>(23)</w:t>
            </w:r>
          </w:p>
        </w:tc>
      </w:tr>
    </w:tbl>
    <w:p w14:paraId="1D023BCF" w14:textId="5B55ED1F" w:rsidR="00DE2A0B" w:rsidRDefault="00DE2A0B" w:rsidP="003C7F03">
      <w:pPr>
        <w:spacing w:line="360" w:lineRule="auto"/>
        <w:rPr>
          <w:rFonts w:ascii="Times New Roman" w:eastAsiaTheme="majorEastAsia" w:hAnsi="Times New Roman"/>
          <w:sz w:val="26"/>
          <w:szCs w:val="26"/>
        </w:rPr>
      </w:pPr>
      <w:r w:rsidRPr="009A5701">
        <w:rPr>
          <w:rFonts w:ascii="Times New Roman" w:eastAsiaTheme="majorEastAsia" w:hAnsi="Times New Roman"/>
          <w:sz w:val="26"/>
          <w:szCs w:val="26"/>
        </w:rPr>
        <w:t>Vớ</w:t>
      </w:r>
      <w:r w:rsidR="00BC76A9">
        <w:rPr>
          <w:rFonts w:ascii="Times New Roman" w:eastAsiaTheme="majorEastAsia" w:hAnsi="Times New Roman"/>
          <w:sz w:val="26"/>
          <w:szCs w:val="26"/>
        </w:rPr>
        <w:t xml:space="preserve">i </w:t>
      </w:r>
      <w:r w:rsidR="00BC76A9">
        <w:rPr>
          <w:rFonts w:ascii="Times New Roman" w:eastAsiaTheme="majorEastAsia" w:hAnsi="Times New Roman"/>
          <w:sz w:val="26"/>
          <w:szCs w:val="26"/>
        </w:rPr>
        <w:sym w:font="Symbol" w:char="F062"/>
      </w:r>
      <w:r w:rsidRPr="009A5701">
        <w:rPr>
          <w:rFonts w:ascii="Times New Roman" w:eastAsiaTheme="majorEastAsia" w:hAnsi="Times New Roman"/>
          <w:sz w:val="26"/>
          <w:szCs w:val="26"/>
        </w:rPr>
        <w:t xml:space="preserve"> là góc bắc thật (góc giữa phương nố</w:t>
      </w:r>
      <w:r w:rsidR="005A3EEF" w:rsidRPr="009A5701">
        <w:rPr>
          <w:rFonts w:ascii="Times New Roman" w:eastAsiaTheme="majorEastAsia" w:hAnsi="Times New Roman"/>
          <w:sz w:val="26"/>
          <w:szCs w:val="26"/>
        </w:rPr>
        <w:t>i hai</w:t>
      </w:r>
      <w:r w:rsidRPr="009A5701">
        <w:rPr>
          <w:rFonts w:ascii="Times New Roman" w:eastAsiaTheme="majorEastAsia" w:hAnsi="Times New Roman"/>
          <w:sz w:val="26"/>
          <w:szCs w:val="26"/>
        </w:rPr>
        <w:t xml:space="preserve"> điểm 1 và 2 so với kinh tuyến) thì:</w:t>
      </w:r>
      <w:r w:rsidR="00F36383">
        <w:rPr>
          <w:rFonts w:ascii="Times New Roman" w:eastAsiaTheme="majorEastAsia" w:hAnsi="Times New Roman"/>
          <w:sz w:val="26"/>
          <w:szCs w:val="26"/>
        </w:rPr>
        <w:t xml:space="preserve"> </w:t>
      </w:r>
    </w:p>
    <w:p w14:paraId="794BDF8D" w14:textId="77777777" w:rsidR="008F6CC6" w:rsidRDefault="008F6CC6" w:rsidP="003C7F03">
      <w:pPr>
        <w:spacing w:line="360" w:lineRule="auto"/>
        <w:rPr>
          <w:rFonts w:ascii="Times New Roman" w:eastAsiaTheme="majorEastAsia" w:hAnsi="Times New Roman"/>
          <w:sz w:val="26"/>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683"/>
      </w:tblGrid>
      <w:tr w:rsidR="003C7F03" w14:paraId="365DC79C" w14:textId="77777777" w:rsidTr="00EB5FE7">
        <w:tc>
          <w:tcPr>
            <w:tcW w:w="7375" w:type="dxa"/>
          </w:tcPr>
          <w:p w14:paraId="43D31A27" w14:textId="423BEBB0" w:rsidR="003C7F03" w:rsidRDefault="00BC76A9" w:rsidP="00BC76A9">
            <w:pPr>
              <w:pStyle w:val="ListParagraph"/>
              <w:spacing w:line="360" w:lineRule="auto"/>
              <w:ind w:left="0"/>
              <w:rPr>
                <w:rFonts w:ascii="Times New Roman" w:eastAsiaTheme="majorEastAsia" w:hAnsi="Times New Roman" w:cs="Times New Roman"/>
                <w:sz w:val="26"/>
                <w:szCs w:val="26"/>
              </w:rPr>
            </w:pPr>
            <m:oMathPara>
              <m:oMath>
                <m:r>
                  <m:rPr>
                    <m:sty m:val="p"/>
                  </m:rPr>
                  <w:rPr>
                    <w:rFonts w:ascii="Cambria Math" w:eastAsiaTheme="majorEastAsia" w:hAnsi="Cambria Math"/>
                    <w:sz w:val="26"/>
                    <w:szCs w:val="26"/>
                  </w:rPr>
                  <w:sym w:font="Symbol" w:char="F062"/>
                </m:r>
                <m:r>
                  <m:rPr>
                    <m:sty m:val="p"/>
                  </m:rPr>
                  <w:rPr>
                    <w:rFonts w:ascii="Cambria Math" w:eastAsiaTheme="majorEastAsia" w:hAnsi="Cambria Math"/>
                    <w:sz w:val="26"/>
                    <w:szCs w:val="26"/>
                  </w:rPr>
                  <m:t xml:space="preserve"> =</m:t>
                </m:r>
                <m:r>
                  <w:rPr>
                    <w:rFonts w:ascii="Cambria Math" w:eastAsiaTheme="majorEastAsia" w:hAnsi="Cambria Math"/>
                    <w:sz w:val="26"/>
                    <w:szCs w:val="26"/>
                  </w:rPr>
                  <m:t xml:space="preserve"> atan2(X, Y)</m:t>
                </m:r>
              </m:oMath>
            </m:oMathPara>
          </w:p>
        </w:tc>
        <w:tc>
          <w:tcPr>
            <w:tcW w:w="683" w:type="dxa"/>
          </w:tcPr>
          <w:p w14:paraId="149F17B9" w14:textId="4A13A2FE" w:rsidR="003C7F03" w:rsidRPr="003C7F03" w:rsidRDefault="003C7F03" w:rsidP="00EB5FE7">
            <w:pPr>
              <w:pStyle w:val="ListParagraph"/>
              <w:spacing w:line="360" w:lineRule="auto"/>
              <w:ind w:left="0"/>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(24</w:t>
            </w:r>
            <w:r w:rsidRPr="003C7F03">
              <w:rPr>
                <w:rFonts w:ascii="Times New Roman" w:eastAsiaTheme="majorEastAsia" w:hAnsi="Times New Roman" w:cs="Times New Roman"/>
                <w:b/>
                <w:sz w:val="26"/>
                <w:szCs w:val="26"/>
              </w:rPr>
              <w:t>)</w:t>
            </w:r>
          </w:p>
        </w:tc>
      </w:tr>
    </w:tbl>
    <w:p w14:paraId="45E77346" w14:textId="0A76A451" w:rsidR="00B467A3" w:rsidRDefault="00B467A3" w:rsidP="005A3EEF">
      <w:pPr>
        <w:spacing w:line="360" w:lineRule="auto"/>
        <w:rPr>
          <w:rFonts w:ascii="Times New Roman" w:eastAsiaTheme="majorEastAsia" w:hAnsi="Times New Roman"/>
          <w:sz w:val="26"/>
          <w:szCs w:val="26"/>
        </w:rPr>
      </w:pPr>
      <w:r w:rsidRPr="009A5701">
        <w:rPr>
          <w:rFonts w:ascii="Times New Roman" w:eastAsiaTheme="majorEastAsia" w:hAnsi="Times New Roman"/>
          <w:sz w:val="26"/>
          <w:szCs w:val="26"/>
        </w:rPr>
        <w:t>Với X, Y được xác định như sau:</w:t>
      </w:r>
    </w:p>
    <w:p w14:paraId="05E690C1" w14:textId="77777777" w:rsidR="008F6CC6" w:rsidRDefault="008F6CC6" w:rsidP="005A3EEF">
      <w:pPr>
        <w:spacing w:line="360" w:lineRule="auto"/>
        <w:rPr>
          <w:rFonts w:ascii="Times New Roman" w:eastAsiaTheme="maj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683"/>
      </w:tblGrid>
      <w:tr w:rsidR="003C7F03" w14:paraId="1CB9F72D" w14:textId="77777777" w:rsidTr="003C7F03">
        <w:tc>
          <w:tcPr>
            <w:tcW w:w="8095" w:type="dxa"/>
          </w:tcPr>
          <w:p w14:paraId="5E402CB5" w14:textId="48D44884" w:rsidR="003C7F03" w:rsidRDefault="003C7F03" w:rsidP="005A3EEF">
            <w:pPr>
              <w:spacing w:line="360" w:lineRule="auto"/>
              <w:rPr>
                <w:rFonts w:ascii="Times New Roman" w:eastAsiaTheme="majorEastAsia" w:hAnsi="Times New Roman"/>
                <w:sz w:val="26"/>
                <w:szCs w:val="26"/>
              </w:rPr>
            </w:pPr>
            <m:oMathPara>
              <m:oMath>
                <m:r>
                  <w:rPr>
                    <w:rFonts w:ascii="Cambria Math" w:eastAsiaTheme="majorEastAsia" w:hAnsi="Cambria Math"/>
                    <w:sz w:val="26"/>
                    <w:szCs w:val="26"/>
                  </w:rPr>
                  <m:t>X = cos(latB )* sin(∆long)</m:t>
                </m:r>
              </m:oMath>
            </m:oMathPara>
          </w:p>
        </w:tc>
        <w:tc>
          <w:tcPr>
            <w:tcW w:w="683" w:type="dxa"/>
          </w:tcPr>
          <w:p w14:paraId="5EFFF72A" w14:textId="63F0DDD9" w:rsidR="003C7F03" w:rsidRPr="003C7F03" w:rsidRDefault="003C7F03" w:rsidP="005A3EEF">
            <w:pPr>
              <w:spacing w:line="360" w:lineRule="auto"/>
              <w:rPr>
                <w:rFonts w:ascii="Times New Roman" w:eastAsiaTheme="majorEastAsia" w:hAnsi="Times New Roman"/>
                <w:b/>
                <w:sz w:val="26"/>
                <w:szCs w:val="26"/>
              </w:rPr>
            </w:pPr>
            <w:r w:rsidRPr="003C7F03">
              <w:rPr>
                <w:rFonts w:ascii="Times New Roman" w:eastAsiaTheme="majorEastAsia" w:hAnsi="Times New Roman"/>
                <w:b/>
                <w:sz w:val="26"/>
                <w:szCs w:val="26"/>
              </w:rPr>
              <w:t>(25)</w:t>
            </w:r>
          </w:p>
        </w:tc>
      </w:tr>
      <w:tr w:rsidR="003C7F03" w14:paraId="754DA28A" w14:textId="77777777" w:rsidTr="003C7F03">
        <w:tc>
          <w:tcPr>
            <w:tcW w:w="8095" w:type="dxa"/>
          </w:tcPr>
          <w:p w14:paraId="254C48EC" w14:textId="4ADB5273" w:rsidR="003C7F03" w:rsidRDefault="003C7F03" w:rsidP="005A3EEF">
            <w:pPr>
              <w:spacing w:line="360" w:lineRule="auto"/>
              <w:rPr>
                <w:rFonts w:ascii="Times New Roman" w:eastAsiaTheme="majorEastAsia" w:hAnsi="Times New Roman"/>
                <w:sz w:val="26"/>
                <w:szCs w:val="26"/>
              </w:rPr>
            </w:pPr>
            <m:oMathPara>
              <m:oMath>
                <m:r>
                  <w:rPr>
                    <w:rFonts w:ascii="Cambria Math" w:eastAsiaTheme="majorEastAsia" w:hAnsi="Cambria Math"/>
                    <w:sz w:val="26"/>
                    <w:szCs w:val="26"/>
                  </w:rPr>
                  <m:t>Y = cos(latA) * sin(latB) – sin(latA) * cos(latB) * cos(∆long)</m:t>
                </m:r>
              </m:oMath>
            </m:oMathPara>
          </w:p>
        </w:tc>
        <w:tc>
          <w:tcPr>
            <w:tcW w:w="683" w:type="dxa"/>
          </w:tcPr>
          <w:p w14:paraId="7A965BD3" w14:textId="6962AF09" w:rsidR="003C7F03" w:rsidRPr="003C7F03" w:rsidRDefault="003C7F03" w:rsidP="005A3EEF">
            <w:pPr>
              <w:spacing w:line="360" w:lineRule="auto"/>
              <w:rPr>
                <w:rFonts w:ascii="Times New Roman" w:eastAsiaTheme="majorEastAsia" w:hAnsi="Times New Roman"/>
                <w:b/>
                <w:sz w:val="26"/>
                <w:szCs w:val="26"/>
              </w:rPr>
            </w:pPr>
            <w:r w:rsidRPr="003C7F03">
              <w:rPr>
                <w:rFonts w:ascii="Times New Roman" w:eastAsiaTheme="majorEastAsia" w:hAnsi="Times New Roman"/>
                <w:b/>
                <w:sz w:val="26"/>
                <w:szCs w:val="26"/>
              </w:rPr>
              <w:t>(26)</w:t>
            </w:r>
          </w:p>
        </w:tc>
      </w:tr>
    </w:tbl>
    <w:p w14:paraId="6ECC2133" w14:textId="77777777" w:rsidR="008F6CC6" w:rsidRDefault="008F6CC6" w:rsidP="005A3EEF">
      <w:pPr>
        <w:spacing w:line="360" w:lineRule="auto"/>
        <w:rPr>
          <w:rFonts w:ascii="Times New Roman" w:eastAsiaTheme="majorEastAsia" w:hAnsi="Times New Roman"/>
          <w:sz w:val="26"/>
          <w:szCs w:val="26"/>
        </w:rPr>
      </w:pPr>
    </w:p>
    <w:p w14:paraId="0D054FD1" w14:textId="6B651365" w:rsidR="00C81574" w:rsidRPr="009A5701" w:rsidRDefault="00C81574" w:rsidP="005A3EEF">
      <w:pPr>
        <w:spacing w:line="360" w:lineRule="auto"/>
        <w:rPr>
          <w:rFonts w:ascii="Times New Roman" w:eastAsiaTheme="majorEastAsia" w:hAnsi="Times New Roman"/>
          <w:sz w:val="26"/>
          <w:szCs w:val="26"/>
        </w:rPr>
      </w:pPr>
      <w:r w:rsidRPr="009A5701">
        <w:rPr>
          <w:rFonts w:ascii="Times New Roman" w:eastAsiaTheme="majorEastAsia" w:hAnsi="Times New Roman"/>
          <w:sz w:val="26"/>
          <w:szCs w:val="26"/>
        </w:rPr>
        <w:t>Trong đó:</w:t>
      </w:r>
    </w:p>
    <w:p w14:paraId="5285D321" w14:textId="700F72F1" w:rsidR="006D1332" w:rsidRPr="009A5701" w:rsidRDefault="00D95450" w:rsidP="00FD29AB">
      <w:pPr>
        <w:pStyle w:val="ListParagraph"/>
        <w:numPr>
          <w:ilvl w:val="0"/>
          <w:numId w:val="17"/>
        </w:numPr>
        <w:spacing w:line="360" w:lineRule="auto"/>
        <w:jc w:val="both"/>
        <w:rPr>
          <w:rFonts w:ascii="Times New Roman" w:eastAsiaTheme="majorEastAsia" w:hAnsi="Times New Roman" w:cs="Times New Roman"/>
          <w:sz w:val="26"/>
          <w:szCs w:val="26"/>
        </w:rPr>
      </w:pPr>
      <w:r w:rsidRPr="009A5701">
        <w:rPr>
          <w:rFonts w:ascii="Times New Roman" w:eastAsiaTheme="majorEastAsia" w:hAnsi="Times New Roman" w:cs="Times New Roman"/>
          <w:sz w:val="26"/>
          <w:szCs w:val="26"/>
        </w:rPr>
        <w:t>R: b</w:t>
      </w:r>
      <w:r w:rsidR="006D1332" w:rsidRPr="009A5701">
        <w:rPr>
          <w:rFonts w:ascii="Times New Roman" w:eastAsiaTheme="majorEastAsia" w:hAnsi="Times New Roman" w:cs="Times New Roman"/>
          <w:sz w:val="26"/>
          <w:szCs w:val="26"/>
        </w:rPr>
        <w:t>án kính trái đấ</w:t>
      </w:r>
      <w:r w:rsidR="00DB0E53" w:rsidRPr="009A5701">
        <w:rPr>
          <w:rFonts w:ascii="Times New Roman" w:eastAsiaTheme="majorEastAsia" w:hAnsi="Times New Roman" w:cs="Times New Roman"/>
          <w:sz w:val="26"/>
          <w:szCs w:val="26"/>
        </w:rPr>
        <w:t>t = 6.371 km</w:t>
      </w:r>
    </w:p>
    <w:p w14:paraId="782389B2" w14:textId="7F71355D" w:rsidR="006D1332" w:rsidRPr="009A5701" w:rsidRDefault="00B467A3" w:rsidP="00FD29AB">
      <w:pPr>
        <w:pStyle w:val="ListParagraph"/>
        <w:numPr>
          <w:ilvl w:val="0"/>
          <w:numId w:val="17"/>
        </w:numPr>
        <w:spacing w:line="360" w:lineRule="auto"/>
        <w:jc w:val="both"/>
        <w:rPr>
          <w:rFonts w:ascii="Times New Roman" w:eastAsiaTheme="majorEastAsia" w:hAnsi="Times New Roman" w:cs="Times New Roman"/>
          <w:sz w:val="26"/>
          <w:szCs w:val="26"/>
        </w:rPr>
      </w:pPr>
      <w:r w:rsidRPr="009A5701">
        <w:rPr>
          <w:rFonts w:ascii="Times New Roman" w:eastAsiaTheme="majorEastAsia" w:hAnsi="Times New Roman" w:cs="Times New Roman"/>
          <w:sz w:val="26"/>
          <w:szCs w:val="26"/>
        </w:rPr>
        <w:t>l</w:t>
      </w:r>
      <w:r w:rsidR="00BC76A9">
        <w:rPr>
          <w:rFonts w:ascii="Times New Roman" w:eastAsiaTheme="majorEastAsia" w:hAnsi="Times New Roman" w:cs="Times New Roman"/>
          <w:sz w:val="26"/>
          <w:szCs w:val="26"/>
        </w:rPr>
        <w:t>atA, latB</w:t>
      </w:r>
      <w:r w:rsidR="00D95450" w:rsidRPr="009A5701">
        <w:rPr>
          <w:rFonts w:ascii="Times New Roman" w:eastAsiaTheme="majorEastAsia" w:hAnsi="Times New Roman" w:cs="Times New Roman"/>
          <w:sz w:val="26"/>
          <w:szCs w:val="26"/>
        </w:rPr>
        <w:t>: v</w:t>
      </w:r>
      <w:r w:rsidR="006D1332" w:rsidRPr="009A5701">
        <w:rPr>
          <w:rFonts w:ascii="Times New Roman" w:eastAsiaTheme="majorEastAsia" w:hAnsi="Times New Roman" w:cs="Times New Roman"/>
          <w:sz w:val="26"/>
          <w:szCs w:val="26"/>
        </w:rPr>
        <w:t xml:space="preserve">ĩ độ </w:t>
      </w:r>
      <w:r w:rsidR="00D95450" w:rsidRPr="009A5701">
        <w:rPr>
          <w:rFonts w:ascii="Times New Roman" w:eastAsiaTheme="majorEastAsia" w:hAnsi="Times New Roman" w:cs="Times New Roman"/>
          <w:sz w:val="26"/>
          <w:szCs w:val="26"/>
        </w:rPr>
        <w:t xml:space="preserve">của </w:t>
      </w:r>
      <w:r w:rsidR="006D1332" w:rsidRPr="009A5701">
        <w:rPr>
          <w:rFonts w:ascii="Times New Roman" w:eastAsiaTheme="majorEastAsia" w:hAnsi="Times New Roman" w:cs="Times New Roman"/>
          <w:sz w:val="26"/>
          <w:szCs w:val="26"/>
        </w:rPr>
        <w:t xml:space="preserve">điểm </w:t>
      </w:r>
      <w:r w:rsidR="00BC76A9">
        <w:rPr>
          <w:rFonts w:ascii="Times New Roman" w:eastAsiaTheme="majorEastAsia" w:hAnsi="Times New Roman" w:cs="Times New Roman"/>
          <w:sz w:val="26"/>
          <w:szCs w:val="26"/>
        </w:rPr>
        <w:t>A</w:t>
      </w:r>
      <w:r w:rsidRPr="009A5701">
        <w:rPr>
          <w:rFonts w:ascii="Times New Roman" w:eastAsiaTheme="majorEastAsia" w:hAnsi="Times New Roman" w:cs="Times New Roman"/>
          <w:sz w:val="26"/>
          <w:szCs w:val="26"/>
        </w:rPr>
        <w:t xml:space="preserve"> và điểm </w:t>
      </w:r>
      <w:r w:rsidR="00BC76A9">
        <w:rPr>
          <w:rFonts w:ascii="Times New Roman" w:eastAsiaTheme="majorEastAsia" w:hAnsi="Times New Roman" w:cs="Times New Roman"/>
          <w:sz w:val="26"/>
          <w:szCs w:val="26"/>
        </w:rPr>
        <w:t>B</w:t>
      </w:r>
    </w:p>
    <w:p w14:paraId="3038B600" w14:textId="2BEB3BB9" w:rsidR="00D95450" w:rsidRPr="009A5701" w:rsidRDefault="00B467A3" w:rsidP="00FD29AB">
      <w:pPr>
        <w:pStyle w:val="ListParagraph"/>
        <w:numPr>
          <w:ilvl w:val="0"/>
          <w:numId w:val="17"/>
        </w:numPr>
        <w:spacing w:line="360" w:lineRule="auto"/>
        <w:jc w:val="both"/>
        <w:rPr>
          <w:rFonts w:ascii="Times New Roman" w:eastAsiaTheme="majorEastAsia" w:hAnsi="Times New Roman" w:cs="Times New Roman"/>
          <w:sz w:val="26"/>
          <w:szCs w:val="26"/>
        </w:rPr>
      </w:pPr>
      <w:r w:rsidRPr="009A5701">
        <w:rPr>
          <w:rFonts w:ascii="Times New Roman" w:eastAsiaTheme="majorEastAsia" w:hAnsi="Times New Roman" w:cs="Times New Roman"/>
          <w:sz w:val="26"/>
          <w:szCs w:val="26"/>
        </w:rPr>
        <w:t>l</w:t>
      </w:r>
      <w:r w:rsidR="00BC76A9">
        <w:rPr>
          <w:rFonts w:ascii="Times New Roman" w:eastAsiaTheme="majorEastAsia" w:hAnsi="Times New Roman" w:cs="Times New Roman"/>
          <w:sz w:val="26"/>
          <w:szCs w:val="26"/>
        </w:rPr>
        <w:t>ongA, longB</w:t>
      </w:r>
      <w:r w:rsidR="006D1332" w:rsidRPr="009A5701">
        <w:rPr>
          <w:rFonts w:ascii="Times New Roman" w:eastAsiaTheme="majorEastAsia" w:hAnsi="Times New Roman" w:cs="Times New Roman"/>
          <w:sz w:val="26"/>
          <w:szCs w:val="26"/>
        </w:rPr>
        <w:t xml:space="preserve">: kinh độ </w:t>
      </w:r>
      <w:r w:rsidR="00D95450" w:rsidRPr="009A5701">
        <w:rPr>
          <w:rFonts w:ascii="Times New Roman" w:eastAsiaTheme="majorEastAsia" w:hAnsi="Times New Roman" w:cs="Times New Roman"/>
          <w:sz w:val="26"/>
          <w:szCs w:val="26"/>
        </w:rPr>
        <w:t xml:space="preserve">của </w:t>
      </w:r>
      <w:r w:rsidR="006D1332" w:rsidRPr="009A5701">
        <w:rPr>
          <w:rFonts w:ascii="Times New Roman" w:eastAsiaTheme="majorEastAsia" w:hAnsi="Times New Roman" w:cs="Times New Roman"/>
          <w:sz w:val="26"/>
          <w:szCs w:val="26"/>
        </w:rPr>
        <w:t>điể</w:t>
      </w:r>
      <w:r w:rsidRPr="009A5701">
        <w:rPr>
          <w:rFonts w:ascii="Times New Roman" w:eastAsiaTheme="majorEastAsia" w:hAnsi="Times New Roman" w:cs="Times New Roman"/>
          <w:sz w:val="26"/>
          <w:szCs w:val="26"/>
        </w:rPr>
        <w:t xml:space="preserve">m </w:t>
      </w:r>
      <w:r w:rsidR="00BC76A9">
        <w:rPr>
          <w:rFonts w:ascii="Times New Roman" w:eastAsiaTheme="majorEastAsia" w:hAnsi="Times New Roman" w:cs="Times New Roman"/>
          <w:sz w:val="26"/>
          <w:szCs w:val="26"/>
        </w:rPr>
        <w:t>A</w:t>
      </w:r>
      <w:r w:rsidRPr="009A5701">
        <w:rPr>
          <w:rFonts w:ascii="Times New Roman" w:eastAsiaTheme="majorEastAsia" w:hAnsi="Times New Roman" w:cs="Times New Roman"/>
          <w:sz w:val="26"/>
          <w:szCs w:val="26"/>
        </w:rPr>
        <w:t xml:space="preserve"> và điể</w:t>
      </w:r>
      <w:r w:rsidR="00BC76A9">
        <w:rPr>
          <w:rFonts w:ascii="Times New Roman" w:eastAsiaTheme="majorEastAsia" w:hAnsi="Times New Roman" w:cs="Times New Roman"/>
          <w:sz w:val="26"/>
          <w:szCs w:val="26"/>
        </w:rPr>
        <w:t>m B</w:t>
      </w:r>
    </w:p>
    <w:p w14:paraId="1A549314" w14:textId="048A7A0A" w:rsidR="006D1332" w:rsidRPr="009A5701" w:rsidRDefault="00F36383" w:rsidP="00D95450">
      <w:pPr>
        <w:spacing w:line="360" w:lineRule="auto"/>
        <w:jc w:val="both"/>
        <w:rPr>
          <w:rFonts w:ascii="Times New Roman" w:eastAsiaTheme="majorEastAsia" w:hAnsi="Times New Roman"/>
          <w:sz w:val="26"/>
          <w:szCs w:val="26"/>
        </w:rPr>
      </w:pPr>
      <w:r>
        <w:rPr>
          <w:rFonts w:ascii="Times New Roman" w:eastAsiaTheme="majorEastAsia" w:hAnsi="Times New Roman"/>
          <w:sz w:val="26"/>
          <w:szCs w:val="26"/>
        </w:rPr>
        <w:t xml:space="preserve">     </w:t>
      </w:r>
      <w:r w:rsidR="00B467A3" w:rsidRPr="009A5701">
        <w:rPr>
          <w:rFonts w:ascii="Times New Roman" w:eastAsiaTheme="majorEastAsia" w:hAnsi="Times New Roman"/>
          <w:sz w:val="26"/>
          <w:szCs w:val="26"/>
        </w:rPr>
        <w:t>C</w:t>
      </w:r>
      <w:r w:rsidR="006D1332" w:rsidRPr="009A5701">
        <w:rPr>
          <w:rFonts w:ascii="Times New Roman" w:eastAsiaTheme="majorEastAsia" w:hAnsi="Times New Roman"/>
          <w:sz w:val="26"/>
          <w:szCs w:val="26"/>
        </w:rPr>
        <w:t xml:space="preserve">ác góc dùng </w:t>
      </w:r>
      <w:r w:rsidR="00E21AC6" w:rsidRPr="009A5701">
        <w:rPr>
          <w:rFonts w:ascii="Times New Roman" w:eastAsiaTheme="majorEastAsia" w:hAnsi="Times New Roman"/>
          <w:sz w:val="26"/>
          <w:szCs w:val="26"/>
        </w:rPr>
        <w:t xml:space="preserve">để </w:t>
      </w:r>
      <w:r w:rsidR="006D1332" w:rsidRPr="009A5701">
        <w:rPr>
          <w:rFonts w:ascii="Times New Roman" w:eastAsiaTheme="majorEastAsia" w:hAnsi="Times New Roman"/>
          <w:sz w:val="26"/>
          <w:szCs w:val="26"/>
        </w:rPr>
        <w:t xml:space="preserve">tính toán </w:t>
      </w:r>
      <w:r w:rsidR="00D95450" w:rsidRPr="009A5701">
        <w:rPr>
          <w:rFonts w:ascii="Times New Roman" w:eastAsiaTheme="majorEastAsia" w:hAnsi="Times New Roman"/>
          <w:sz w:val="26"/>
          <w:szCs w:val="26"/>
        </w:rPr>
        <w:t xml:space="preserve">ở trên </w:t>
      </w:r>
      <w:r w:rsidR="006D1332" w:rsidRPr="009A5701">
        <w:rPr>
          <w:rFonts w:ascii="Times New Roman" w:eastAsiaTheme="majorEastAsia" w:hAnsi="Times New Roman"/>
          <w:sz w:val="26"/>
          <w:szCs w:val="26"/>
        </w:rPr>
        <w:t>phải được đổi về đơn vị Radian</w:t>
      </w:r>
      <w:r w:rsidR="00C81574" w:rsidRPr="009A5701">
        <w:rPr>
          <w:rFonts w:ascii="Times New Roman" w:eastAsiaTheme="majorEastAsia" w:hAnsi="Times New Roman"/>
          <w:sz w:val="26"/>
          <w:szCs w:val="26"/>
        </w:rPr>
        <w:t>.</w:t>
      </w:r>
    </w:p>
    <w:p w14:paraId="7C9E14E8" w14:textId="77777777" w:rsidR="00E03510" w:rsidRDefault="003C7F03" w:rsidP="003C7F03">
      <w:pPr>
        <w:spacing w:line="360" w:lineRule="auto"/>
        <w:jc w:val="both"/>
        <w:rPr>
          <w:rFonts w:ascii="Times New Roman" w:eastAsiaTheme="majorEastAsia" w:hAnsi="Times New Roman"/>
          <w:sz w:val="26"/>
          <w:szCs w:val="26"/>
        </w:rPr>
      </w:pPr>
      <w:r>
        <w:rPr>
          <w:rFonts w:ascii="Times New Roman" w:eastAsiaTheme="majorEastAsia" w:hAnsi="Times New Roman"/>
          <w:sz w:val="26"/>
          <w:szCs w:val="26"/>
        </w:rPr>
        <w:t xml:space="preserve">     </w:t>
      </w:r>
      <w:r w:rsidR="00B448B9" w:rsidRPr="009A5701">
        <w:rPr>
          <w:rFonts w:ascii="Times New Roman" w:eastAsiaTheme="majorEastAsia" w:hAnsi="Times New Roman"/>
          <w:sz w:val="26"/>
          <w:szCs w:val="26"/>
        </w:rPr>
        <w:t xml:space="preserve">Khi có hai thông số là khoảng cách giữa hai điểm đầu - cuối và góc được tạo bởi hai điểm đó so với phương bắc thì thuật toán có thể nói đơn giản là lập trình cho máy bay vừa xoay đầu vừa di chuyển tới điểm cuối với góc xoay đã xác định trước. Khi bay gần đến điểm cuối với khoảng cách tương đối cho phép thì </w:t>
      </w:r>
      <w:r w:rsidR="00B706C1" w:rsidRPr="009A5701">
        <w:rPr>
          <w:rFonts w:ascii="Times New Roman" w:eastAsiaTheme="majorEastAsia" w:hAnsi="Times New Roman"/>
          <w:sz w:val="26"/>
          <w:szCs w:val="26"/>
        </w:rPr>
        <w:t xml:space="preserve">máy bay </w:t>
      </w:r>
      <w:r w:rsidR="00FD344C" w:rsidRPr="009A5701">
        <w:rPr>
          <w:rFonts w:ascii="Times New Roman" w:eastAsiaTheme="majorEastAsia" w:hAnsi="Times New Roman"/>
          <w:sz w:val="26"/>
          <w:szCs w:val="26"/>
        </w:rPr>
        <w:t xml:space="preserve">sẽ </w:t>
      </w:r>
      <w:r w:rsidR="00B706C1" w:rsidRPr="009A5701">
        <w:rPr>
          <w:rFonts w:ascii="Times New Roman" w:eastAsiaTheme="majorEastAsia" w:hAnsi="Times New Roman"/>
          <w:sz w:val="26"/>
          <w:szCs w:val="26"/>
        </w:rPr>
        <w:t xml:space="preserve">tự động hạ cánh. </w:t>
      </w:r>
      <w:r w:rsidR="00745D70">
        <w:rPr>
          <w:rFonts w:ascii="Times New Roman" w:eastAsiaTheme="majorEastAsia" w:hAnsi="Times New Roman"/>
          <w:sz w:val="26"/>
          <w:szCs w:val="26"/>
        </w:rPr>
        <w:t>V</w:t>
      </w:r>
      <w:r w:rsidR="004E56EF" w:rsidRPr="009A5701">
        <w:rPr>
          <w:rFonts w:ascii="Times New Roman" w:eastAsiaTheme="majorEastAsia" w:hAnsi="Times New Roman"/>
          <w:sz w:val="26"/>
          <w:szCs w:val="26"/>
        </w:rPr>
        <w:t>iệc bay thẳng này phụ thuộc nhiều yếu tố như nguồn nuôi máy bay, độ chuẩn</w:t>
      </w:r>
      <w:r w:rsidR="00745D70">
        <w:rPr>
          <w:rFonts w:ascii="Times New Roman" w:eastAsiaTheme="majorEastAsia" w:hAnsi="Times New Roman"/>
          <w:sz w:val="26"/>
          <w:szCs w:val="26"/>
        </w:rPr>
        <w:t xml:space="preserve"> </w:t>
      </w:r>
      <w:r w:rsidR="004E56EF" w:rsidRPr="009A5701">
        <w:rPr>
          <w:rFonts w:ascii="Times New Roman" w:eastAsiaTheme="majorEastAsia" w:hAnsi="Times New Roman"/>
          <w:sz w:val="26"/>
          <w:szCs w:val="26"/>
        </w:rPr>
        <w:t>xác của GPS hay khả năng truyền nhận của RF</w:t>
      </w:r>
      <w:r w:rsidR="00745D70">
        <w:rPr>
          <w:rFonts w:ascii="Times New Roman" w:eastAsiaTheme="majorEastAsia" w:hAnsi="Times New Roman"/>
          <w:sz w:val="26"/>
          <w:szCs w:val="26"/>
        </w:rPr>
        <w:t xml:space="preserve">. </w:t>
      </w:r>
      <w:r w:rsidR="004E56EF" w:rsidRPr="009A5701">
        <w:rPr>
          <w:rFonts w:ascii="Times New Roman" w:eastAsiaTheme="majorEastAsia" w:hAnsi="Times New Roman"/>
          <w:sz w:val="26"/>
          <w:szCs w:val="26"/>
        </w:rPr>
        <w:t>Vì vậy, cần có sự kết hợp hợp lý và chặt chẽ giữa các module với nhau.</w:t>
      </w:r>
    </w:p>
    <w:p w14:paraId="071AED04" w14:textId="77777777" w:rsidR="008F6CC6" w:rsidRDefault="008F6CC6" w:rsidP="003C7F03">
      <w:pPr>
        <w:spacing w:line="360" w:lineRule="auto"/>
        <w:jc w:val="both"/>
        <w:rPr>
          <w:rFonts w:ascii="Times New Roman" w:eastAsiaTheme="majorEastAsia" w:hAnsi="Times New Roman"/>
          <w:sz w:val="26"/>
          <w:szCs w:val="26"/>
        </w:rPr>
      </w:pPr>
    </w:p>
    <w:p w14:paraId="13F7E3C8" w14:textId="68315271" w:rsidR="00883174" w:rsidRPr="008239D9" w:rsidRDefault="00883174" w:rsidP="00883174">
      <w:pPr>
        <w:pStyle w:val="Heading1"/>
        <w:spacing w:line="360" w:lineRule="auto"/>
        <w:jc w:val="center"/>
        <w:rPr>
          <w:rFonts w:ascii="Times New Roman" w:hAnsi="Times New Roman" w:cs="Times New Roman"/>
          <w:b/>
          <w:color w:val="auto"/>
          <w:sz w:val="28"/>
          <w:szCs w:val="26"/>
        </w:rPr>
      </w:pPr>
      <w:bookmarkStart w:id="713" w:name="_Toc473473198"/>
      <w:bookmarkStart w:id="714" w:name="_Toc473478236"/>
      <w:bookmarkStart w:id="715" w:name="_Toc473484177"/>
      <w:bookmarkStart w:id="716" w:name="_Toc473484322"/>
      <w:bookmarkStart w:id="717" w:name="_Toc474362551"/>
      <w:bookmarkStart w:id="718" w:name="_Toc474362696"/>
      <w:r w:rsidRPr="008239D9">
        <w:rPr>
          <w:rFonts w:ascii="Times New Roman" w:hAnsi="Times New Roman" w:cs="Times New Roman"/>
          <w:b/>
          <w:color w:val="auto"/>
          <w:sz w:val="28"/>
          <w:szCs w:val="26"/>
        </w:rPr>
        <w:lastRenderedPageBreak/>
        <w:t>CHƯƠNG 4. KẾT QUẢ THỬ NGHIỆM VÀ ĐÁNH GIÁ</w:t>
      </w:r>
      <w:bookmarkEnd w:id="713"/>
      <w:bookmarkEnd w:id="714"/>
      <w:bookmarkEnd w:id="715"/>
      <w:bookmarkEnd w:id="716"/>
      <w:bookmarkEnd w:id="717"/>
      <w:bookmarkEnd w:id="718"/>
    </w:p>
    <w:p w14:paraId="27EA38CA" w14:textId="446DB940" w:rsidR="00883174" w:rsidRPr="00281405" w:rsidRDefault="00883174" w:rsidP="00883174">
      <w:pPr>
        <w:pStyle w:val="Heading2"/>
        <w:spacing w:line="360" w:lineRule="auto"/>
        <w:rPr>
          <w:rFonts w:ascii="Times New Roman" w:hAnsi="Times New Roman" w:cs="Times New Roman"/>
          <w:b/>
          <w:color w:val="auto"/>
        </w:rPr>
      </w:pPr>
      <w:bookmarkStart w:id="719" w:name="_Toc473473199"/>
      <w:bookmarkStart w:id="720" w:name="_Toc473478237"/>
      <w:bookmarkStart w:id="721" w:name="_Toc473484178"/>
      <w:bookmarkStart w:id="722" w:name="_Toc473484323"/>
      <w:bookmarkStart w:id="723" w:name="_Toc474362552"/>
      <w:bookmarkStart w:id="724" w:name="_Toc474362697"/>
      <w:r w:rsidRPr="00281405">
        <w:rPr>
          <w:rFonts w:ascii="Times New Roman" w:hAnsi="Times New Roman" w:cs="Times New Roman"/>
          <w:b/>
          <w:color w:val="auto"/>
        </w:rPr>
        <w:t>4.1. Lắp ráp và thiết kế khung cho Quadcopter</w:t>
      </w:r>
      <w:bookmarkEnd w:id="719"/>
      <w:bookmarkEnd w:id="720"/>
      <w:bookmarkEnd w:id="721"/>
      <w:bookmarkEnd w:id="722"/>
      <w:bookmarkEnd w:id="723"/>
      <w:bookmarkEnd w:id="724"/>
    </w:p>
    <w:p w14:paraId="5F915BA6" w14:textId="1E9CFD31" w:rsidR="00883174" w:rsidRPr="00281405" w:rsidRDefault="00883174" w:rsidP="00883174">
      <w:pPr>
        <w:spacing w:line="360" w:lineRule="auto"/>
        <w:jc w:val="both"/>
        <w:rPr>
          <w:rFonts w:ascii="Times New Roman" w:hAnsi="Times New Roman"/>
          <w:sz w:val="26"/>
          <w:szCs w:val="26"/>
        </w:rPr>
      </w:pPr>
      <w:r w:rsidRPr="00281405">
        <w:rPr>
          <w:rFonts w:ascii="Times New Roman" w:hAnsi="Times New Roman"/>
          <w:sz w:val="26"/>
          <w:szCs w:val="26"/>
        </w:rPr>
        <w:t xml:space="preserve">     </w:t>
      </w:r>
      <w:r w:rsidR="00650ADA">
        <w:rPr>
          <w:rFonts w:ascii="Times New Roman" w:hAnsi="Times New Roman"/>
          <w:sz w:val="26"/>
          <w:szCs w:val="26"/>
        </w:rPr>
        <w:t xml:space="preserve">Trong quá trình lắp ráp mô hình </w:t>
      </w:r>
      <w:r w:rsidRPr="00281405">
        <w:rPr>
          <w:rFonts w:ascii="Times New Roman" w:hAnsi="Times New Roman"/>
          <w:sz w:val="26"/>
          <w:szCs w:val="26"/>
        </w:rPr>
        <w:t>máy bay, hai phần vô cùng quan trọng là ESC và cảm biến.</w:t>
      </w:r>
    </w:p>
    <w:p w14:paraId="4F5F05DD" w14:textId="77777777" w:rsidR="00883174" w:rsidRPr="00281405" w:rsidRDefault="00883174" w:rsidP="00883174">
      <w:pPr>
        <w:spacing w:line="360" w:lineRule="auto"/>
        <w:jc w:val="center"/>
        <w:rPr>
          <w:rFonts w:ascii="Times New Roman" w:hAnsi="Times New Roman"/>
        </w:rPr>
      </w:pPr>
      <w:r w:rsidRPr="00281405">
        <w:rPr>
          <w:rFonts w:ascii="Times New Roman" w:hAnsi="Times New Roman"/>
          <w:noProof/>
        </w:rPr>
        <w:drawing>
          <wp:inline distT="0" distB="0" distL="0" distR="0" wp14:anchorId="23E67344" wp14:editId="5AE0B43E">
            <wp:extent cx="3522311" cy="19812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70123_02054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49801" cy="1996662"/>
                    </a:xfrm>
                    <a:prstGeom prst="rect">
                      <a:avLst/>
                    </a:prstGeom>
                  </pic:spPr>
                </pic:pic>
              </a:graphicData>
            </a:graphic>
          </wp:inline>
        </w:drawing>
      </w:r>
    </w:p>
    <w:p w14:paraId="0B70CD19" w14:textId="77777777" w:rsidR="00883174" w:rsidRPr="00281405" w:rsidRDefault="00883174" w:rsidP="00883174">
      <w:pPr>
        <w:pStyle w:val="Heading1"/>
        <w:spacing w:line="360" w:lineRule="auto"/>
        <w:jc w:val="center"/>
        <w:rPr>
          <w:rFonts w:ascii="Times New Roman" w:hAnsi="Times New Roman" w:cs="Times New Roman"/>
          <w:color w:val="auto"/>
          <w:sz w:val="26"/>
          <w:szCs w:val="26"/>
          <w:shd w:val="clear" w:color="auto" w:fill="FCFCFF"/>
        </w:rPr>
      </w:pPr>
      <w:bookmarkStart w:id="725" w:name="_Toc455101920"/>
      <w:bookmarkStart w:id="726" w:name="_Toc473473200"/>
      <w:bookmarkStart w:id="727" w:name="_Toc473478238"/>
      <w:bookmarkStart w:id="728" w:name="_Toc473481492"/>
      <w:bookmarkStart w:id="729" w:name="_Toc473481729"/>
      <w:bookmarkStart w:id="730" w:name="_Toc473482247"/>
      <w:bookmarkStart w:id="731" w:name="_Toc473484324"/>
      <w:bookmarkStart w:id="732" w:name="_Toc473484475"/>
      <w:bookmarkStart w:id="733" w:name="_Toc474362553"/>
      <w:bookmarkStart w:id="734" w:name="_Toc474362698"/>
      <w:r w:rsidRPr="00281405">
        <w:rPr>
          <w:rFonts w:ascii="Times New Roman" w:hAnsi="Times New Roman" w:cs="Times New Roman"/>
          <w:color w:val="auto"/>
          <w:sz w:val="26"/>
          <w:szCs w:val="26"/>
          <w:shd w:val="clear" w:color="auto" w:fill="FCFCFF"/>
        </w:rPr>
        <w:t>Hình 4.1 Lắp ráp ESC và motor</w:t>
      </w:r>
      <w:bookmarkEnd w:id="725"/>
      <w:bookmarkEnd w:id="726"/>
      <w:bookmarkEnd w:id="727"/>
      <w:bookmarkEnd w:id="728"/>
      <w:bookmarkEnd w:id="729"/>
      <w:bookmarkEnd w:id="730"/>
      <w:bookmarkEnd w:id="731"/>
      <w:bookmarkEnd w:id="732"/>
      <w:bookmarkEnd w:id="733"/>
      <w:bookmarkEnd w:id="734"/>
    </w:p>
    <w:p w14:paraId="0178FB72" w14:textId="77777777" w:rsidR="00883174" w:rsidRPr="00281405" w:rsidRDefault="00883174" w:rsidP="00883174">
      <w:pPr>
        <w:spacing w:line="360" w:lineRule="auto"/>
        <w:jc w:val="both"/>
        <w:rPr>
          <w:rFonts w:ascii="Times New Roman" w:hAnsi="Times New Roman"/>
          <w:sz w:val="26"/>
          <w:szCs w:val="26"/>
        </w:rPr>
      </w:pPr>
      <w:r w:rsidRPr="00281405">
        <w:rPr>
          <w:rFonts w:ascii="Times New Roman" w:hAnsi="Times New Roman"/>
          <w:sz w:val="26"/>
          <w:szCs w:val="26"/>
        </w:rPr>
        <w:t xml:space="preserve">     Bộ khung có thể lắp ráp thêm bộ bảo vệ cánh giúp cho việc bay an toàn hơn. ESC được thiết kết bên dưới đòn đỡ rất gọn gàng và đảm bảo việc sẽ không bị rối khi cánh quạt hoạt động.</w:t>
      </w:r>
    </w:p>
    <w:p w14:paraId="19530335" w14:textId="77777777" w:rsidR="00883174" w:rsidRPr="00281405" w:rsidRDefault="00883174" w:rsidP="00883174">
      <w:pPr>
        <w:spacing w:after="200" w:line="360" w:lineRule="auto"/>
        <w:jc w:val="center"/>
        <w:rPr>
          <w:rFonts w:ascii="Times New Roman" w:hAnsi="Times New Roman"/>
          <w:b/>
          <w:color w:val="333333"/>
          <w:sz w:val="26"/>
          <w:szCs w:val="26"/>
          <w:shd w:val="clear" w:color="auto" w:fill="FFFFFF"/>
        </w:rPr>
      </w:pPr>
      <w:r w:rsidRPr="00281405">
        <w:rPr>
          <w:rFonts w:ascii="Times New Roman" w:hAnsi="Times New Roman"/>
          <w:b/>
          <w:noProof/>
          <w:color w:val="333333"/>
          <w:sz w:val="26"/>
          <w:szCs w:val="26"/>
          <w:shd w:val="clear" w:color="auto" w:fill="FFFFFF"/>
        </w:rPr>
        <w:drawing>
          <wp:inline distT="0" distB="0" distL="0" distR="0" wp14:anchorId="796FA5BB" wp14:editId="4B35F6C3">
            <wp:extent cx="3438525" cy="193407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123_0206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72934" cy="1953426"/>
                    </a:xfrm>
                    <a:prstGeom prst="rect">
                      <a:avLst/>
                    </a:prstGeom>
                  </pic:spPr>
                </pic:pic>
              </a:graphicData>
            </a:graphic>
          </wp:inline>
        </w:drawing>
      </w:r>
    </w:p>
    <w:p w14:paraId="20AEC3FA" w14:textId="77777777" w:rsidR="00883174" w:rsidRPr="00281405" w:rsidRDefault="00883174" w:rsidP="00883174">
      <w:pPr>
        <w:pStyle w:val="Heading1"/>
        <w:spacing w:line="360" w:lineRule="auto"/>
        <w:jc w:val="center"/>
        <w:rPr>
          <w:rFonts w:ascii="Times New Roman" w:hAnsi="Times New Roman" w:cs="Times New Roman"/>
          <w:color w:val="auto"/>
          <w:sz w:val="26"/>
          <w:szCs w:val="26"/>
          <w:shd w:val="clear" w:color="auto" w:fill="FCFCFF"/>
        </w:rPr>
      </w:pPr>
      <w:bookmarkStart w:id="735" w:name="_Toc473473201"/>
      <w:bookmarkStart w:id="736" w:name="_Toc473478239"/>
      <w:bookmarkStart w:id="737" w:name="_Toc473481493"/>
      <w:bookmarkStart w:id="738" w:name="_Toc473481730"/>
      <w:bookmarkStart w:id="739" w:name="_Toc473482248"/>
      <w:bookmarkStart w:id="740" w:name="_Toc473484325"/>
      <w:bookmarkStart w:id="741" w:name="_Toc473484476"/>
      <w:bookmarkStart w:id="742" w:name="_Toc474362554"/>
      <w:bookmarkStart w:id="743" w:name="_Toc474362699"/>
      <w:bookmarkStart w:id="744" w:name="_Toc455101921"/>
      <w:r w:rsidRPr="00281405">
        <w:rPr>
          <w:rFonts w:ascii="Times New Roman" w:hAnsi="Times New Roman" w:cs="Times New Roman"/>
          <w:color w:val="auto"/>
          <w:sz w:val="26"/>
          <w:szCs w:val="26"/>
          <w:shd w:val="clear" w:color="auto" w:fill="FCFCFF"/>
        </w:rPr>
        <w:t xml:space="preserve">Hình 4.2 </w:t>
      </w:r>
      <w:r w:rsidRPr="00281405">
        <w:rPr>
          <w:rFonts w:ascii="Times New Roman" w:hAnsi="Times New Roman" w:cs="Times New Roman"/>
          <w:color w:val="auto"/>
          <w:sz w:val="26"/>
          <w:szCs w:val="26"/>
          <w:shd w:val="clear" w:color="auto" w:fill="FFFFFF"/>
        </w:rPr>
        <w:t>Vị trí đặt cảm biến</w:t>
      </w:r>
      <w:bookmarkEnd w:id="735"/>
      <w:bookmarkEnd w:id="736"/>
      <w:bookmarkEnd w:id="737"/>
      <w:bookmarkEnd w:id="738"/>
      <w:bookmarkEnd w:id="739"/>
      <w:bookmarkEnd w:id="740"/>
      <w:bookmarkEnd w:id="741"/>
      <w:bookmarkEnd w:id="742"/>
      <w:bookmarkEnd w:id="743"/>
    </w:p>
    <w:bookmarkEnd w:id="744"/>
    <w:p w14:paraId="1B1EBDD2" w14:textId="6E393536" w:rsidR="00883174" w:rsidRPr="00281405" w:rsidRDefault="00883174" w:rsidP="00C32C33">
      <w:pPr>
        <w:spacing w:after="200" w:line="360" w:lineRule="auto"/>
        <w:jc w:val="both"/>
        <w:rPr>
          <w:rFonts w:ascii="Times New Roman" w:hAnsi="Times New Roman"/>
        </w:rPr>
      </w:pPr>
      <w:r w:rsidRPr="00281405">
        <w:rPr>
          <w:rFonts w:ascii="Times New Roman" w:hAnsi="Times New Roman"/>
          <w:sz w:val="26"/>
          <w:szCs w:val="26"/>
          <w:shd w:val="clear" w:color="auto" w:fill="FFFFFF"/>
        </w:rPr>
        <w:t xml:space="preserve">     Các cảm biến được thiết kế nhỏ gọn và đặt vừa trên Flip đồng chính với 3 tầng chính. Ở giữa của tầng trên cùng được đặt module MPU-6050 để có thể cảm biến được góc nghiêng cân chỉnh PID. Nhóm có thiết kế thêm hộp riêng gắn trên Quadcopter để tránh nước và ánh nắng – nguyên nhân làm hỏng board điều khiển. Đồng thời, module nRF24L01 được đặt phía bên trong hộp và đầu Anten đặt ra ngoài </w:t>
      </w:r>
      <w:r w:rsidRPr="00281405">
        <w:rPr>
          <w:rFonts w:ascii="Times New Roman" w:hAnsi="Times New Roman"/>
          <w:sz w:val="26"/>
          <w:szCs w:val="26"/>
          <w:shd w:val="clear" w:color="auto" w:fill="FFFFFF"/>
        </w:rPr>
        <w:lastRenderedPageBreak/>
        <w:t>để đảm bảo việc thu sóng. Tầng 2 đặt các board nguồn 5V và 3.3V, đảm bảo không xảy ra hiện tượng đoản mạch xảy ra trong quá trình bay. Tầng dưới cùng được lắp đặt 1 pin Lipo 12,6V 2200 cung cấp điện cho toàn bộ máy bay.</w:t>
      </w:r>
    </w:p>
    <w:p w14:paraId="0564F2E4" w14:textId="77777777" w:rsidR="00883174" w:rsidRPr="00281405" w:rsidRDefault="00883174" w:rsidP="00883174">
      <w:pPr>
        <w:spacing w:after="200" w:line="360" w:lineRule="auto"/>
        <w:jc w:val="center"/>
        <w:rPr>
          <w:rFonts w:ascii="Times New Roman" w:hAnsi="Times New Roman"/>
          <w:sz w:val="26"/>
          <w:szCs w:val="26"/>
        </w:rPr>
      </w:pPr>
      <w:bookmarkStart w:id="745" w:name="_Toc455101922"/>
      <w:r w:rsidRPr="00281405">
        <w:rPr>
          <w:rFonts w:ascii="Times New Roman" w:hAnsi="Times New Roman"/>
          <w:noProof/>
          <w:sz w:val="26"/>
          <w:szCs w:val="26"/>
        </w:rPr>
        <w:drawing>
          <wp:inline distT="0" distB="0" distL="0" distR="0" wp14:anchorId="70486C2E" wp14:editId="01CBB0BA">
            <wp:extent cx="3844059" cy="21621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70123_02063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4674" cy="2196269"/>
                    </a:xfrm>
                    <a:prstGeom prst="rect">
                      <a:avLst/>
                    </a:prstGeom>
                  </pic:spPr>
                </pic:pic>
              </a:graphicData>
            </a:graphic>
          </wp:inline>
        </w:drawing>
      </w:r>
    </w:p>
    <w:p w14:paraId="0CC6C0E4" w14:textId="77777777" w:rsidR="00883174" w:rsidRPr="00BC7F28" w:rsidRDefault="00883174" w:rsidP="00BC7F28">
      <w:pPr>
        <w:pStyle w:val="Heading1"/>
        <w:spacing w:line="360" w:lineRule="auto"/>
        <w:jc w:val="center"/>
        <w:rPr>
          <w:rFonts w:ascii="Times New Roman" w:hAnsi="Times New Roman" w:cs="Times New Roman"/>
          <w:color w:val="000000" w:themeColor="text1"/>
          <w:sz w:val="26"/>
          <w:szCs w:val="26"/>
        </w:rPr>
      </w:pPr>
      <w:bookmarkStart w:id="746" w:name="_Toc474362555"/>
      <w:bookmarkStart w:id="747" w:name="_Toc474362700"/>
      <w:r w:rsidRPr="00BC7F28">
        <w:rPr>
          <w:rFonts w:ascii="Times New Roman" w:hAnsi="Times New Roman" w:cs="Times New Roman"/>
          <w:color w:val="000000" w:themeColor="text1"/>
          <w:sz w:val="26"/>
          <w:szCs w:val="26"/>
          <w:shd w:val="clear" w:color="auto" w:fill="FFFFFF"/>
        </w:rPr>
        <w:t xml:space="preserve">Hình 4.3 </w:t>
      </w:r>
      <w:r w:rsidRPr="00BC7F28">
        <w:rPr>
          <w:rFonts w:ascii="Times New Roman" w:hAnsi="Times New Roman" w:cs="Times New Roman"/>
          <w:color w:val="000000" w:themeColor="text1"/>
          <w:sz w:val="26"/>
          <w:szCs w:val="26"/>
        </w:rPr>
        <w:t>Mô hình Quadcopter hoàn chỉn</w:t>
      </w:r>
      <w:bookmarkEnd w:id="745"/>
      <w:r w:rsidRPr="00BC7F28">
        <w:rPr>
          <w:rFonts w:ascii="Times New Roman" w:hAnsi="Times New Roman" w:cs="Times New Roman"/>
          <w:color w:val="000000" w:themeColor="text1"/>
          <w:sz w:val="26"/>
          <w:szCs w:val="26"/>
        </w:rPr>
        <w:t>h</w:t>
      </w:r>
      <w:bookmarkEnd w:id="746"/>
      <w:bookmarkEnd w:id="747"/>
    </w:p>
    <w:p w14:paraId="3FE296D0" w14:textId="03AE62D9" w:rsidR="00883174" w:rsidRPr="00281405" w:rsidRDefault="00883174" w:rsidP="00BC7F28">
      <w:pPr>
        <w:pStyle w:val="Heading2"/>
        <w:spacing w:line="360" w:lineRule="auto"/>
        <w:rPr>
          <w:rFonts w:ascii="Times New Roman" w:hAnsi="Times New Roman" w:cs="Times New Roman"/>
          <w:b/>
          <w:color w:val="auto"/>
        </w:rPr>
      </w:pPr>
      <w:bookmarkStart w:id="748" w:name="_Toc473473202"/>
      <w:bookmarkStart w:id="749" w:name="_Toc473478240"/>
      <w:bookmarkStart w:id="750" w:name="_Toc473484181"/>
      <w:bookmarkStart w:id="751" w:name="_Toc473484326"/>
      <w:bookmarkStart w:id="752" w:name="_Toc474362556"/>
      <w:bookmarkStart w:id="753" w:name="_Toc474362701"/>
      <w:r w:rsidRPr="00281405">
        <w:rPr>
          <w:rFonts w:ascii="Times New Roman" w:hAnsi="Times New Roman" w:cs="Times New Roman"/>
          <w:b/>
          <w:color w:val="auto"/>
        </w:rPr>
        <w:t>4.2 Kết quả thử nghiệm và đánh giá</w:t>
      </w:r>
      <w:bookmarkEnd w:id="748"/>
      <w:bookmarkEnd w:id="749"/>
      <w:bookmarkEnd w:id="750"/>
      <w:bookmarkEnd w:id="751"/>
      <w:bookmarkEnd w:id="752"/>
      <w:bookmarkEnd w:id="753"/>
    </w:p>
    <w:p w14:paraId="72C074F0" w14:textId="06577978" w:rsidR="00883174" w:rsidRPr="00281405" w:rsidRDefault="00883174" w:rsidP="000D66B9">
      <w:pPr>
        <w:pStyle w:val="Heading3"/>
        <w:spacing w:line="360" w:lineRule="auto"/>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754" w:name="_Toc473473203"/>
      <w:bookmarkStart w:id="755" w:name="_Toc473478241"/>
      <w:bookmarkStart w:id="756" w:name="_Toc473484182"/>
      <w:bookmarkStart w:id="757" w:name="_Toc473484327"/>
      <w:bookmarkStart w:id="758" w:name="_Toc474362557"/>
      <w:bookmarkStart w:id="759" w:name="_Toc474362702"/>
      <w:r w:rsidRPr="00281405">
        <w:rPr>
          <w:rFonts w:ascii="Times New Roman" w:hAnsi="Times New Roman" w:cs="Times New Roman"/>
          <w:b/>
          <w:color w:val="auto"/>
          <w:sz w:val="26"/>
          <w:szCs w:val="26"/>
        </w:rPr>
        <w:t>4.2.1 Kiểm tra xung và tốc độ các động cơ</w:t>
      </w:r>
      <w:bookmarkEnd w:id="754"/>
      <w:bookmarkEnd w:id="755"/>
      <w:bookmarkEnd w:id="756"/>
      <w:bookmarkEnd w:id="757"/>
      <w:bookmarkEnd w:id="758"/>
      <w:bookmarkEnd w:id="759"/>
    </w:p>
    <w:p w14:paraId="5C53110C" w14:textId="0A3FD3D8" w:rsidR="00883174" w:rsidRDefault="00883174" w:rsidP="0003517F">
      <w:pPr>
        <w:spacing w:after="200" w:line="360" w:lineRule="auto"/>
        <w:jc w:val="both"/>
        <w:rPr>
          <w:rFonts w:ascii="Times New Roman" w:hAnsi="Times New Roman"/>
          <w:sz w:val="26"/>
          <w:szCs w:val="26"/>
        </w:rPr>
      </w:pPr>
      <w:r w:rsidRPr="00281405">
        <w:rPr>
          <w:rFonts w:ascii="Times New Roman" w:hAnsi="Times New Roman"/>
          <w:sz w:val="26"/>
          <w:szCs w:val="26"/>
        </w:rPr>
        <w:t xml:space="preserve">     Để thử nghiệm hoạt động của động cơ motor và tần số xung PWM mà kit Tiva</w:t>
      </w:r>
      <w:r w:rsidR="00AD69F4">
        <w:rPr>
          <w:rFonts w:ascii="Times New Roman" w:hAnsi="Times New Roman"/>
          <w:sz w:val="26"/>
          <w:szCs w:val="26"/>
        </w:rPr>
        <w:t xml:space="preserve"> Launchpad </w:t>
      </w:r>
      <w:r w:rsidRPr="00281405">
        <w:rPr>
          <w:rFonts w:ascii="Times New Roman" w:hAnsi="Times New Roman"/>
          <w:sz w:val="26"/>
          <w:szCs w:val="26"/>
        </w:rPr>
        <w:t>tạo ra, nhóm đã sử dụng máy đo sóng ghi lại các tần số PWM và quan sát sự thay đổi tốc độ của cánh quạt.</w:t>
      </w:r>
    </w:p>
    <w:p w14:paraId="05D05B70" w14:textId="335F2326" w:rsidR="006B3812" w:rsidRDefault="006B3812" w:rsidP="00291F0E">
      <w:pPr>
        <w:pStyle w:val="Hinh"/>
      </w:pPr>
      <w:r w:rsidRPr="00281405">
        <w:rPr>
          <w:noProof/>
          <w:lang w:val="en-US" w:eastAsia="en-US"/>
        </w:rPr>
        <w:drawing>
          <wp:inline distT="0" distB="0" distL="0" distR="0" wp14:anchorId="63D42F29" wp14:editId="5F90AE4C">
            <wp:extent cx="3397053"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3332" cy="2304993"/>
                    </a:xfrm>
                    <a:prstGeom prst="rect">
                      <a:avLst/>
                    </a:prstGeom>
                  </pic:spPr>
                </pic:pic>
              </a:graphicData>
            </a:graphic>
          </wp:inline>
        </w:drawing>
      </w:r>
    </w:p>
    <w:p w14:paraId="18FC6E58" w14:textId="501A4A9C" w:rsidR="006B3812" w:rsidRPr="00BC7F28" w:rsidRDefault="00C32C33" w:rsidP="00AD69F4">
      <w:pPr>
        <w:pStyle w:val="Heading1"/>
        <w:spacing w:line="360" w:lineRule="auto"/>
        <w:jc w:val="center"/>
        <w:rPr>
          <w:rFonts w:ascii="Times New Roman" w:hAnsi="Times New Roman" w:cs="Times New Roman"/>
          <w:color w:val="000000" w:themeColor="text1"/>
          <w:sz w:val="26"/>
          <w:szCs w:val="26"/>
        </w:rPr>
      </w:pPr>
      <w:bookmarkStart w:id="760" w:name="_Toc473481496"/>
      <w:bookmarkStart w:id="761" w:name="_Toc473481733"/>
      <w:bookmarkStart w:id="762" w:name="_Toc473482251"/>
      <w:bookmarkStart w:id="763" w:name="_Toc473484328"/>
      <w:bookmarkStart w:id="764" w:name="_Toc473484479"/>
      <w:bookmarkStart w:id="765" w:name="_Toc474362558"/>
      <w:bookmarkStart w:id="766" w:name="_Toc474362703"/>
      <w:r w:rsidRPr="00BC7F28">
        <w:rPr>
          <w:rFonts w:ascii="Times New Roman" w:hAnsi="Times New Roman" w:cs="Times New Roman"/>
          <w:color w:val="000000" w:themeColor="text1"/>
          <w:sz w:val="26"/>
          <w:szCs w:val="26"/>
          <w:shd w:val="clear" w:color="auto" w:fill="FFFFFF"/>
        </w:rPr>
        <w:t xml:space="preserve">Hình 4.4 </w:t>
      </w:r>
      <w:r w:rsidRPr="00BC7F28">
        <w:rPr>
          <w:rFonts w:ascii="Times New Roman" w:hAnsi="Times New Roman" w:cs="Times New Roman"/>
          <w:color w:val="000000" w:themeColor="text1"/>
          <w:sz w:val="26"/>
          <w:szCs w:val="26"/>
        </w:rPr>
        <w:t>Thử nghiệm đo xung PWM và tốc độ động cơ motor</w:t>
      </w:r>
      <w:bookmarkEnd w:id="760"/>
      <w:bookmarkEnd w:id="761"/>
      <w:bookmarkEnd w:id="762"/>
      <w:bookmarkEnd w:id="763"/>
      <w:bookmarkEnd w:id="764"/>
      <w:bookmarkEnd w:id="765"/>
      <w:bookmarkEnd w:id="766"/>
    </w:p>
    <w:p w14:paraId="2AE9D7A2" w14:textId="36F69ED5" w:rsidR="00650ADA" w:rsidRPr="00AD69F4" w:rsidRDefault="00AD69F4" w:rsidP="00AD69F4">
      <w:pPr>
        <w:spacing w:line="360" w:lineRule="auto"/>
        <w:jc w:val="both"/>
        <w:rPr>
          <w:rFonts w:ascii="Times New Roman" w:hAnsi="Times New Roman"/>
          <w:sz w:val="26"/>
          <w:szCs w:val="26"/>
        </w:rPr>
      </w:pPr>
      <w:r w:rsidRPr="00AD69F4">
        <w:rPr>
          <w:rFonts w:ascii="Times New Roman" w:hAnsi="Times New Roman"/>
          <w:sz w:val="26"/>
          <w:szCs w:val="26"/>
        </w:rPr>
        <w:t>Hình 4.4 cho thấy xung PWM ổn định, theo đúng số liệu mà nhóm đã tính toán.</w:t>
      </w:r>
    </w:p>
    <w:p w14:paraId="7BC21275" w14:textId="02CFBC8F" w:rsidR="00883174" w:rsidRPr="00650ADA" w:rsidRDefault="00650ADA" w:rsidP="00B90954">
      <w:pPr>
        <w:pStyle w:val="Heading3"/>
        <w:spacing w:line="360" w:lineRule="auto"/>
        <w:rPr>
          <w:rFonts w:ascii="Times New Roman" w:hAnsi="Times New Roman" w:cs="Times New Roman"/>
          <w:b/>
          <w:color w:val="auto"/>
          <w:sz w:val="26"/>
          <w:szCs w:val="26"/>
        </w:rPr>
      </w:pPr>
      <w:bookmarkStart w:id="767" w:name="_Toc473473204"/>
      <w:bookmarkStart w:id="768" w:name="_Toc473478242"/>
      <w:bookmarkStart w:id="769" w:name="_Toc473484184"/>
      <w:bookmarkStart w:id="770" w:name="_Toc473484329"/>
      <w:r>
        <w:rPr>
          <w:rFonts w:ascii="Times New Roman" w:hAnsi="Times New Roman" w:cs="Times New Roman"/>
          <w:b/>
          <w:color w:val="auto"/>
          <w:sz w:val="26"/>
          <w:szCs w:val="26"/>
        </w:rPr>
        <w:lastRenderedPageBreak/>
        <w:t xml:space="preserve">     </w:t>
      </w:r>
      <w:bookmarkStart w:id="771" w:name="_Toc474362559"/>
      <w:bookmarkStart w:id="772" w:name="_Toc474362704"/>
      <w:r w:rsidR="00883174" w:rsidRPr="00650ADA">
        <w:rPr>
          <w:rFonts w:ascii="Times New Roman" w:hAnsi="Times New Roman" w:cs="Times New Roman"/>
          <w:b/>
          <w:color w:val="auto"/>
          <w:sz w:val="26"/>
          <w:szCs w:val="26"/>
        </w:rPr>
        <w:t>4.2.2 Kalmal filter</w:t>
      </w:r>
      <w:bookmarkEnd w:id="767"/>
      <w:bookmarkEnd w:id="768"/>
      <w:bookmarkEnd w:id="769"/>
      <w:bookmarkEnd w:id="770"/>
      <w:bookmarkEnd w:id="771"/>
      <w:bookmarkEnd w:id="772"/>
    </w:p>
    <w:p w14:paraId="5F4B1E9E" w14:textId="0D085592" w:rsidR="00883174" w:rsidRPr="00F63638" w:rsidRDefault="00F63638" w:rsidP="00BC7F28">
      <w:pPr>
        <w:spacing w:line="360" w:lineRule="auto"/>
        <w:jc w:val="both"/>
        <w:rPr>
          <w:rFonts w:ascii="Times New Roman" w:hAnsi="Times New Roman"/>
          <w:sz w:val="26"/>
          <w:szCs w:val="26"/>
        </w:rPr>
      </w:pPr>
      <w:r>
        <w:rPr>
          <w:rFonts w:ascii="Times New Roman" w:hAnsi="Times New Roman"/>
          <w:sz w:val="26"/>
          <w:szCs w:val="26"/>
        </w:rPr>
        <w:t xml:space="preserve">     </w:t>
      </w:r>
      <w:r w:rsidR="00883174" w:rsidRPr="00F63638">
        <w:rPr>
          <w:rFonts w:ascii="Times New Roman" w:hAnsi="Times New Roman"/>
          <w:sz w:val="26"/>
          <w:szCs w:val="26"/>
        </w:rPr>
        <w:t>Bộ lọc Kalman đã lọc được một cách tương đối các nhiễu sinh ra từ cảm biến. Từ đó sai số trong quá trình tính toán của bộ điều khiển PID được giảm thiểu.</w:t>
      </w:r>
    </w:p>
    <w:p w14:paraId="5FE28703" w14:textId="77777777" w:rsidR="00883174" w:rsidRPr="00281405" w:rsidRDefault="00883174" w:rsidP="008239D9">
      <w:pPr>
        <w:spacing w:line="360" w:lineRule="auto"/>
        <w:jc w:val="center"/>
        <w:rPr>
          <w:rFonts w:ascii="Times New Roman" w:hAnsi="Times New Roman"/>
        </w:rPr>
      </w:pPr>
      <w:r w:rsidRPr="00281405">
        <w:rPr>
          <w:rFonts w:ascii="Times New Roman" w:hAnsi="Times New Roman"/>
          <w:noProof/>
        </w:rPr>
        <w:drawing>
          <wp:inline distT="0" distB="0" distL="0" distR="0" wp14:anchorId="7C68A864" wp14:editId="5611001C">
            <wp:extent cx="3957850" cy="164577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6262" cy="1657588"/>
                    </a:xfrm>
                    <a:prstGeom prst="rect">
                      <a:avLst/>
                    </a:prstGeom>
                    <a:noFill/>
                    <a:ln>
                      <a:noFill/>
                    </a:ln>
                  </pic:spPr>
                </pic:pic>
              </a:graphicData>
            </a:graphic>
          </wp:inline>
        </w:drawing>
      </w:r>
    </w:p>
    <w:p w14:paraId="10626259" w14:textId="63139772" w:rsidR="00883174" w:rsidRPr="00F63638" w:rsidRDefault="00883174" w:rsidP="00F63638">
      <w:pPr>
        <w:pStyle w:val="Heading1"/>
        <w:jc w:val="center"/>
        <w:rPr>
          <w:rFonts w:ascii="Times New Roman" w:hAnsi="Times New Roman" w:cs="Times New Roman"/>
          <w:color w:val="auto"/>
          <w:sz w:val="26"/>
          <w:szCs w:val="26"/>
        </w:rPr>
      </w:pPr>
      <w:bookmarkStart w:id="773" w:name="_Toc440097502"/>
      <w:bookmarkStart w:id="774" w:name="_Toc473481498"/>
      <w:bookmarkStart w:id="775" w:name="_Toc473481735"/>
      <w:bookmarkStart w:id="776" w:name="_Toc473482253"/>
      <w:bookmarkStart w:id="777" w:name="_Toc473484330"/>
      <w:bookmarkStart w:id="778" w:name="_Toc473484481"/>
      <w:bookmarkStart w:id="779" w:name="_Toc474362560"/>
      <w:bookmarkStart w:id="780" w:name="_Toc474362705"/>
      <w:r w:rsidRPr="00F63638">
        <w:rPr>
          <w:rFonts w:ascii="Times New Roman" w:hAnsi="Times New Roman" w:cs="Times New Roman"/>
          <w:color w:val="auto"/>
          <w:sz w:val="26"/>
          <w:szCs w:val="26"/>
        </w:rPr>
        <w:t xml:space="preserve">Hình </w:t>
      </w:r>
      <w:r w:rsidR="00BC7F28">
        <w:rPr>
          <w:rFonts w:ascii="Times New Roman" w:hAnsi="Times New Roman" w:cs="Times New Roman"/>
          <w:color w:val="auto"/>
          <w:sz w:val="26"/>
          <w:szCs w:val="26"/>
        </w:rPr>
        <w:t>4.</w:t>
      </w:r>
      <w:r w:rsidRPr="00F63638">
        <w:rPr>
          <w:rFonts w:ascii="Times New Roman" w:hAnsi="Times New Roman" w:cs="Times New Roman"/>
          <w:color w:val="auto"/>
          <w:sz w:val="26"/>
          <w:szCs w:val="26"/>
        </w:rPr>
        <w:t>5 Kết quả bộ lọc Kalman</w:t>
      </w:r>
      <w:bookmarkEnd w:id="773"/>
      <w:bookmarkEnd w:id="774"/>
      <w:bookmarkEnd w:id="775"/>
      <w:bookmarkEnd w:id="776"/>
      <w:bookmarkEnd w:id="777"/>
      <w:bookmarkEnd w:id="778"/>
      <w:bookmarkEnd w:id="779"/>
      <w:bookmarkEnd w:id="780"/>
    </w:p>
    <w:p w14:paraId="2963A528" w14:textId="77777777" w:rsidR="00883174" w:rsidRPr="00281405" w:rsidRDefault="00883174" w:rsidP="00883174">
      <w:pPr>
        <w:pStyle w:val="ListParagraph"/>
        <w:numPr>
          <w:ilvl w:val="0"/>
          <w:numId w:val="44"/>
        </w:numPr>
        <w:spacing w:before="120" w:after="120" w:line="360" w:lineRule="auto"/>
        <w:ind w:left="1701"/>
        <w:jc w:val="both"/>
        <w:rPr>
          <w:rFonts w:ascii="Times New Roman" w:hAnsi="Times New Roman" w:cs="Times New Roman"/>
          <w:sz w:val="26"/>
          <w:szCs w:val="26"/>
        </w:rPr>
      </w:pPr>
      <w:r w:rsidRPr="00281405">
        <w:rPr>
          <w:rFonts w:ascii="Times New Roman" w:hAnsi="Times New Roman" w:cs="Times New Roman"/>
          <w:sz w:val="26"/>
          <w:szCs w:val="26"/>
        </w:rPr>
        <w:t xml:space="preserve">Chú thích: </w:t>
      </w:r>
    </w:p>
    <w:p w14:paraId="6EC3CB8A" w14:textId="77777777" w:rsidR="00883174" w:rsidRPr="00281405" w:rsidRDefault="00883174" w:rsidP="00883174">
      <w:pPr>
        <w:pStyle w:val="ListParagraph"/>
        <w:spacing w:line="360" w:lineRule="auto"/>
        <w:ind w:left="2160"/>
        <w:rPr>
          <w:rFonts w:ascii="Times New Roman" w:hAnsi="Times New Roman" w:cs="Times New Roman"/>
          <w:sz w:val="26"/>
          <w:szCs w:val="26"/>
        </w:rPr>
      </w:pPr>
      <w:r w:rsidRPr="00281405">
        <w:rPr>
          <w:rFonts w:ascii="Times New Roman" w:hAnsi="Times New Roman" w:cs="Times New Roman"/>
          <w:noProof/>
          <w:sz w:val="26"/>
          <w:szCs w:val="26"/>
        </w:rPr>
        <mc:AlternateContent>
          <mc:Choice Requires="wps">
            <w:drawing>
              <wp:anchor distT="0" distB="0" distL="114300" distR="114300" simplePos="0" relativeHeight="251709952" behindDoc="0" locked="0" layoutInCell="1" allowOverlap="1" wp14:anchorId="653E0EB5" wp14:editId="18C71C1C">
                <wp:simplePos x="0" y="0"/>
                <wp:positionH relativeFrom="column">
                  <wp:posOffset>1349985</wp:posOffset>
                </wp:positionH>
                <wp:positionV relativeFrom="paragraph">
                  <wp:posOffset>87401</wp:posOffset>
                </wp:positionV>
                <wp:extent cx="321869" cy="0"/>
                <wp:effectExtent l="0" t="19050" r="40640" b="38100"/>
                <wp:wrapNone/>
                <wp:docPr id="41" name="Straight Connector 41"/>
                <wp:cNvGraphicFramePr/>
                <a:graphic xmlns:a="http://schemas.openxmlformats.org/drawingml/2006/main">
                  <a:graphicData uri="http://schemas.microsoft.com/office/word/2010/wordprocessingShape">
                    <wps:wsp>
                      <wps:cNvCnPr/>
                      <wps:spPr>
                        <a:xfrm>
                          <a:off x="0" y="0"/>
                          <a:ext cx="321869"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74307E9F" id="Straight Connector 41" o:spid="_x0000_s1026" style="position:absolute;z-index:251709952;visibility:visible;mso-wrap-style:square;mso-wrap-distance-left:9pt;mso-wrap-distance-top:0;mso-wrap-distance-right:9pt;mso-wrap-distance-bottom:0;mso-position-horizontal:absolute;mso-position-horizontal-relative:text;mso-position-vertical:absolute;mso-position-vertical-relative:text" from="106.3pt,6.9pt" to="131.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" strokecolor="#00b050" strokeweight="4.5pt"/>
            </w:pict>
          </mc:Fallback>
        </mc:AlternateContent>
      </w:r>
      <w:r w:rsidRPr="00281405">
        <w:rPr>
          <w:rFonts w:ascii="Times New Roman" w:hAnsi="Times New Roman" w:cs="Times New Roman"/>
          <w:sz w:val="26"/>
          <w:szCs w:val="26"/>
        </w:rPr>
        <w:tab/>
        <w:t>xanh: tín hiệu thô đọc về từ cảm biến</w:t>
      </w:r>
    </w:p>
    <w:p w14:paraId="68646F6E" w14:textId="77777777" w:rsidR="00883174" w:rsidRPr="00281405" w:rsidRDefault="00883174" w:rsidP="00883174">
      <w:pPr>
        <w:pStyle w:val="ListParagraph"/>
        <w:spacing w:line="360" w:lineRule="auto"/>
        <w:ind w:left="2160"/>
        <w:rPr>
          <w:rFonts w:ascii="Times New Roman" w:hAnsi="Times New Roman" w:cs="Times New Roman"/>
          <w:sz w:val="26"/>
          <w:szCs w:val="26"/>
        </w:rPr>
      </w:pPr>
      <w:r w:rsidRPr="00281405">
        <w:rPr>
          <w:rFonts w:ascii="Times New Roman" w:hAnsi="Times New Roman" w:cs="Times New Roman"/>
          <w:noProof/>
          <w:sz w:val="26"/>
          <w:szCs w:val="26"/>
        </w:rPr>
        <mc:AlternateContent>
          <mc:Choice Requires="wps">
            <w:drawing>
              <wp:anchor distT="0" distB="0" distL="114300" distR="114300" simplePos="0" relativeHeight="251710976" behindDoc="0" locked="0" layoutInCell="1" allowOverlap="1" wp14:anchorId="298E164B" wp14:editId="4AFA16F5">
                <wp:simplePos x="0" y="0"/>
                <wp:positionH relativeFrom="column">
                  <wp:posOffset>1349375</wp:posOffset>
                </wp:positionH>
                <wp:positionV relativeFrom="paragraph">
                  <wp:posOffset>101448</wp:posOffset>
                </wp:positionV>
                <wp:extent cx="321869" cy="0"/>
                <wp:effectExtent l="0" t="19050" r="40640" b="38100"/>
                <wp:wrapNone/>
                <wp:docPr id="44" name="Straight Connector 44"/>
                <wp:cNvGraphicFramePr/>
                <a:graphic xmlns:a="http://schemas.openxmlformats.org/drawingml/2006/main">
                  <a:graphicData uri="http://schemas.microsoft.com/office/word/2010/wordprocessingShape">
                    <wps:wsp>
                      <wps:cNvCnPr/>
                      <wps:spPr>
                        <a:xfrm>
                          <a:off x="0" y="0"/>
                          <a:ext cx="321869"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DBA5239" id="Straight Connector 44"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106.25pt,8pt" to="131.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" strokecolor="red" strokeweight="4.5pt"/>
            </w:pict>
          </mc:Fallback>
        </mc:AlternateContent>
      </w:r>
      <w:r w:rsidRPr="00281405">
        <w:rPr>
          <w:rFonts w:ascii="Times New Roman" w:hAnsi="Times New Roman" w:cs="Times New Roman"/>
          <w:sz w:val="26"/>
          <w:szCs w:val="26"/>
        </w:rPr>
        <w:tab/>
        <w:t>đỏ: tín hiệu đã đi qua bộ lọc Kalman</w:t>
      </w:r>
    </w:p>
    <w:p w14:paraId="7013CA5D" w14:textId="76817570" w:rsidR="00883174" w:rsidRPr="00281405" w:rsidRDefault="00650ADA" w:rsidP="00883174">
      <w:pPr>
        <w:pStyle w:val="Heading3"/>
        <w:spacing w:line="360" w:lineRule="auto"/>
        <w:rPr>
          <w:rFonts w:ascii="Times New Roman" w:hAnsi="Times New Roman" w:cs="Times New Roman"/>
          <w:b/>
          <w:color w:val="auto"/>
          <w:sz w:val="26"/>
          <w:szCs w:val="26"/>
        </w:rPr>
      </w:pPr>
      <w:bookmarkStart w:id="781" w:name="_Toc473473205"/>
      <w:bookmarkStart w:id="782" w:name="_Toc473478243"/>
      <w:bookmarkStart w:id="783" w:name="_Toc473484186"/>
      <w:bookmarkStart w:id="784" w:name="_Toc473484331"/>
      <w:r>
        <w:rPr>
          <w:rFonts w:ascii="Times New Roman" w:hAnsi="Times New Roman" w:cs="Times New Roman"/>
          <w:b/>
          <w:color w:val="auto"/>
          <w:sz w:val="26"/>
          <w:szCs w:val="26"/>
        </w:rPr>
        <w:t xml:space="preserve">     </w:t>
      </w:r>
      <w:bookmarkStart w:id="785" w:name="_Toc474362561"/>
      <w:bookmarkStart w:id="786" w:name="_Toc474362706"/>
      <w:r w:rsidR="00883174" w:rsidRPr="00281405">
        <w:rPr>
          <w:rFonts w:ascii="Times New Roman" w:hAnsi="Times New Roman" w:cs="Times New Roman"/>
          <w:b/>
          <w:color w:val="auto"/>
          <w:sz w:val="26"/>
          <w:szCs w:val="26"/>
        </w:rPr>
        <w:t>4.2.3 PID controller</w:t>
      </w:r>
      <w:bookmarkEnd w:id="781"/>
      <w:bookmarkEnd w:id="782"/>
      <w:bookmarkEnd w:id="783"/>
      <w:bookmarkEnd w:id="784"/>
      <w:bookmarkEnd w:id="785"/>
      <w:bookmarkEnd w:id="786"/>
    </w:p>
    <w:p w14:paraId="42475835" w14:textId="77777777" w:rsidR="00883174" w:rsidRPr="00281405" w:rsidRDefault="00883174" w:rsidP="00883174">
      <w:pPr>
        <w:spacing w:line="360" w:lineRule="auto"/>
        <w:rPr>
          <w:rFonts w:ascii="Times New Roman" w:hAnsi="Times New Roman"/>
          <w:sz w:val="26"/>
          <w:szCs w:val="26"/>
        </w:rPr>
      </w:pPr>
      <w:r w:rsidRPr="00281405">
        <w:rPr>
          <w:rFonts w:ascii="Times New Roman" w:hAnsi="Times New Roman"/>
          <w:sz w:val="26"/>
          <w:szCs w:val="26"/>
        </w:rPr>
        <w:t xml:space="preserve">     Đồ thị đáp ứng về biên độ độ nghiêng của bộ điều khiển PID:</w:t>
      </w:r>
    </w:p>
    <w:p w14:paraId="460FBDFF" w14:textId="77777777" w:rsidR="00883174" w:rsidRPr="00281405" w:rsidRDefault="00883174" w:rsidP="00883174">
      <w:pPr>
        <w:spacing w:line="360" w:lineRule="auto"/>
        <w:jc w:val="center"/>
        <w:rPr>
          <w:rFonts w:ascii="Times New Roman" w:hAnsi="Times New Roman"/>
          <w:sz w:val="26"/>
          <w:szCs w:val="26"/>
        </w:rPr>
      </w:pPr>
      <w:r w:rsidRPr="00281405">
        <w:rPr>
          <w:rFonts w:ascii="Times New Roman" w:hAnsi="Times New Roman"/>
          <w:noProof/>
        </w:rPr>
        <w:drawing>
          <wp:inline distT="0" distB="0" distL="0" distR="0" wp14:anchorId="774F9B6E" wp14:editId="29169F74">
            <wp:extent cx="3750449" cy="30575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1548" cy="3066574"/>
                    </a:xfrm>
                    <a:prstGeom prst="rect">
                      <a:avLst/>
                    </a:prstGeom>
                  </pic:spPr>
                </pic:pic>
              </a:graphicData>
            </a:graphic>
          </wp:inline>
        </w:drawing>
      </w:r>
      <w:bookmarkStart w:id="787" w:name="_Toc440097503"/>
    </w:p>
    <w:p w14:paraId="64F8CA2F" w14:textId="03C7C33F" w:rsidR="00883174" w:rsidRDefault="00883174" w:rsidP="00F63638">
      <w:pPr>
        <w:pStyle w:val="Heading1"/>
        <w:jc w:val="center"/>
        <w:rPr>
          <w:rFonts w:ascii="Times New Roman" w:hAnsi="Times New Roman" w:cs="Times New Roman"/>
          <w:color w:val="auto"/>
          <w:sz w:val="26"/>
          <w:szCs w:val="26"/>
        </w:rPr>
      </w:pPr>
      <w:bookmarkStart w:id="788" w:name="_Toc473481500"/>
      <w:bookmarkStart w:id="789" w:name="_Toc473481737"/>
      <w:bookmarkStart w:id="790" w:name="_Toc473482255"/>
      <w:bookmarkStart w:id="791" w:name="_Toc473484332"/>
      <w:bookmarkStart w:id="792" w:name="_Toc473484483"/>
      <w:bookmarkStart w:id="793" w:name="_Toc474362562"/>
      <w:bookmarkStart w:id="794" w:name="_Toc474362707"/>
      <w:r w:rsidRPr="00F63638">
        <w:rPr>
          <w:rFonts w:ascii="Times New Roman" w:hAnsi="Times New Roman" w:cs="Times New Roman"/>
          <w:color w:val="auto"/>
          <w:sz w:val="26"/>
          <w:szCs w:val="26"/>
        </w:rPr>
        <w:t xml:space="preserve">Hình </w:t>
      </w:r>
      <w:r w:rsidR="00BC7F28">
        <w:rPr>
          <w:rFonts w:ascii="Times New Roman" w:hAnsi="Times New Roman" w:cs="Times New Roman"/>
          <w:color w:val="auto"/>
          <w:sz w:val="26"/>
          <w:szCs w:val="26"/>
        </w:rPr>
        <w:t>4</w:t>
      </w:r>
      <w:r w:rsidRPr="00F63638">
        <w:rPr>
          <w:rFonts w:ascii="Times New Roman" w:hAnsi="Times New Roman" w:cs="Times New Roman"/>
          <w:color w:val="auto"/>
          <w:sz w:val="26"/>
          <w:szCs w:val="26"/>
        </w:rPr>
        <w:t>.6 Đáp ứng biên độ PID</w:t>
      </w:r>
      <w:bookmarkEnd w:id="787"/>
      <w:bookmarkEnd w:id="788"/>
      <w:bookmarkEnd w:id="789"/>
      <w:bookmarkEnd w:id="790"/>
      <w:bookmarkEnd w:id="791"/>
      <w:bookmarkEnd w:id="792"/>
      <w:bookmarkEnd w:id="793"/>
      <w:bookmarkEnd w:id="794"/>
    </w:p>
    <w:p w14:paraId="7945263F" w14:textId="77777777" w:rsidR="00F63638" w:rsidRPr="00F63638" w:rsidRDefault="00F63638" w:rsidP="00F63638"/>
    <w:p w14:paraId="37715227" w14:textId="0B8BC02C" w:rsidR="00883174" w:rsidRPr="008A6547" w:rsidRDefault="008A6547" w:rsidP="00883174">
      <w:pPr>
        <w:spacing w:line="360" w:lineRule="auto"/>
        <w:rPr>
          <w:rFonts w:ascii="Times New Roman" w:hAnsi="Times New Roman"/>
          <w:sz w:val="26"/>
          <w:szCs w:val="26"/>
        </w:rPr>
      </w:pPr>
      <w:r>
        <w:rPr>
          <w:rFonts w:ascii="Times New Roman" w:hAnsi="Times New Roman"/>
          <w:sz w:val="26"/>
          <w:szCs w:val="26"/>
        </w:rPr>
        <w:lastRenderedPageBreak/>
        <w:t xml:space="preserve">     </w:t>
      </w:r>
      <w:r w:rsidR="00883174" w:rsidRPr="008A6547">
        <w:rPr>
          <w:rFonts w:ascii="Times New Roman" w:hAnsi="Times New Roman"/>
          <w:sz w:val="26"/>
          <w:szCs w:val="26"/>
        </w:rPr>
        <w:t>Thử nghiệm với điều kiện đầu vào là độ lệch khá lớn: 60</w:t>
      </w:r>
      <w:r w:rsidR="00883174" w:rsidRPr="008A6547">
        <w:rPr>
          <w:rFonts w:ascii="Times New Roman" w:hAnsi="Times New Roman"/>
          <w:sz w:val="26"/>
          <w:szCs w:val="26"/>
          <w:vertAlign w:val="superscript"/>
        </w:rPr>
        <w:t>0</w:t>
      </w:r>
      <w:r w:rsidR="00883174" w:rsidRPr="008A6547">
        <w:rPr>
          <w:rFonts w:ascii="Times New Roman" w:hAnsi="Times New Roman"/>
          <w:sz w:val="26"/>
          <w:szCs w:val="26"/>
        </w:rPr>
        <w:t xml:space="preserve">. Hệ thống được tự động cân bằng về với trạng thái xác lập với thời gian tương đối nhỏ: khoảng 1.15 giây. Độ vọt lố tương đối thấp, đáp ứng được yêu cầu đề ra. </w:t>
      </w:r>
    </w:p>
    <w:p w14:paraId="1683B851" w14:textId="05ACEC7A" w:rsidR="00BC7F28" w:rsidRPr="00281405" w:rsidRDefault="00883174" w:rsidP="00883174">
      <w:pPr>
        <w:spacing w:after="200" w:line="360" w:lineRule="auto"/>
        <w:rPr>
          <w:rFonts w:ascii="Times New Roman" w:hAnsi="Times New Roman"/>
          <w:sz w:val="26"/>
          <w:szCs w:val="26"/>
        </w:rPr>
      </w:pPr>
      <w:r w:rsidRPr="00281405">
        <w:rPr>
          <w:rFonts w:ascii="Times New Roman" w:hAnsi="Times New Roman"/>
          <w:sz w:val="26"/>
          <w:szCs w:val="26"/>
        </w:rPr>
        <w:t xml:space="preserve">     Để thử nghiệm bộ điểu chỉnh PID trên thực tế nhóm đã sử dụng thêm chức năng truyền dữ liệu căn chỉnh qua UART khi Quadcopter được cân chỉnh trên giá đỡ.</w:t>
      </w:r>
      <w:r w:rsidR="00BC7F28" w:rsidRPr="00BC7F28">
        <w:rPr>
          <w:rFonts w:ascii="Times New Roman" w:hAnsi="Times New Roman"/>
          <w:noProof/>
          <w:sz w:val="26"/>
          <w:szCs w:val="26"/>
        </w:rPr>
        <w:drawing>
          <wp:inline distT="0" distB="0" distL="0" distR="0" wp14:anchorId="0EB3895E" wp14:editId="18A98629">
            <wp:extent cx="5486400" cy="3105150"/>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74"/>
                    <a:stretch>
                      <a:fillRect/>
                    </a:stretch>
                  </pic:blipFill>
                  <pic:spPr>
                    <a:xfrm>
                      <a:off x="0" y="0"/>
                      <a:ext cx="5486400" cy="3105150"/>
                    </a:xfrm>
                    <a:prstGeom prst="rect">
                      <a:avLst/>
                    </a:prstGeom>
                  </pic:spPr>
                </pic:pic>
              </a:graphicData>
            </a:graphic>
          </wp:inline>
        </w:drawing>
      </w:r>
    </w:p>
    <w:p w14:paraId="16F80834" w14:textId="35A307E5" w:rsidR="00883174" w:rsidRDefault="00883174" w:rsidP="00B5565E">
      <w:pPr>
        <w:pStyle w:val="Heading1"/>
        <w:spacing w:line="360" w:lineRule="auto"/>
        <w:jc w:val="center"/>
        <w:rPr>
          <w:rFonts w:ascii="Times New Roman" w:hAnsi="Times New Roman" w:cs="Times New Roman"/>
          <w:color w:val="auto"/>
          <w:sz w:val="26"/>
          <w:szCs w:val="26"/>
        </w:rPr>
      </w:pPr>
      <w:bookmarkStart w:id="795" w:name="_Toc473473206"/>
      <w:bookmarkStart w:id="796" w:name="_Toc473478244"/>
      <w:bookmarkStart w:id="797" w:name="_Toc473481501"/>
      <w:bookmarkStart w:id="798" w:name="_Toc473481738"/>
      <w:bookmarkStart w:id="799" w:name="_Toc473482256"/>
      <w:bookmarkStart w:id="800" w:name="_Toc473484333"/>
      <w:bookmarkStart w:id="801" w:name="_Toc473484484"/>
      <w:bookmarkStart w:id="802" w:name="_Toc474362563"/>
      <w:bookmarkStart w:id="803" w:name="_Toc474362708"/>
      <w:r w:rsidRPr="00281405">
        <w:rPr>
          <w:rFonts w:ascii="Times New Roman" w:hAnsi="Times New Roman" w:cs="Times New Roman"/>
          <w:color w:val="auto"/>
          <w:sz w:val="26"/>
          <w:szCs w:val="26"/>
        </w:rPr>
        <w:t>Hình 4.7 Căn chỉnh PID thực tế</w:t>
      </w:r>
      <w:bookmarkEnd w:id="795"/>
      <w:bookmarkEnd w:id="796"/>
      <w:bookmarkEnd w:id="797"/>
      <w:bookmarkEnd w:id="798"/>
      <w:bookmarkEnd w:id="799"/>
      <w:bookmarkEnd w:id="800"/>
      <w:bookmarkEnd w:id="801"/>
      <w:bookmarkEnd w:id="802"/>
      <w:bookmarkEnd w:id="803"/>
    </w:p>
    <w:p w14:paraId="55F8A523" w14:textId="23D022B5" w:rsidR="000D66B9" w:rsidRPr="000D66B9" w:rsidRDefault="000D66B9" w:rsidP="00B5565E">
      <w:pPr>
        <w:spacing w:line="360" w:lineRule="auto"/>
        <w:rPr>
          <w:rFonts w:ascii="Times New Roman" w:hAnsi="Times New Roman"/>
          <w:sz w:val="26"/>
          <w:szCs w:val="26"/>
        </w:rPr>
      </w:pPr>
      <w:r>
        <w:rPr>
          <w:rFonts w:ascii="Times New Roman" w:hAnsi="Times New Roman"/>
          <w:sz w:val="26"/>
          <w:szCs w:val="26"/>
        </w:rPr>
        <w:t xml:space="preserve">     </w:t>
      </w:r>
      <w:r w:rsidRPr="000D66B9">
        <w:rPr>
          <w:rFonts w:ascii="Times New Roman" w:hAnsi="Times New Roman"/>
          <w:sz w:val="26"/>
          <w:szCs w:val="26"/>
        </w:rPr>
        <w:t>Ở hình trên, 2 cột đầu tiên thể hiện thông số Roll in, Pitch in, 2 cột tiếp theo trong hình trên cho thấy thông số Roll out và Pitch out. Đồng thời, 4 cột còn lại là tốc độ của motor 1, 2, 3 và 4. Các thông số trên ở các thời điểm khác nhau đều ổn định và không có sự sai lệch.</w:t>
      </w:r>
    </w:p>
    <w:p w14:paraId="445F6C96" w14:textId="77777777" w:rsidR="00883174" w:rsidRPr="00281405" w:rsidRDefault="00883174" w:rsidP="00B5565E">
      <w:pPr>
        <w:spacing w:after="200" w:line="360" w:lineRule="auto"/>
        <w:rPr>
          <w:rFonts w:ascii="Times New Roman" w:hAnsi="Times New Roman"/>
          <w:b/>
          <w:sz w:val="26"/>
          <w:szCs w:val="26"/>
        </w:rPr>
      </w:pPr>
      <w:r w:rsidRPr="00281405">
        <w:rPr>
          <w:rFonts w:ascii="Times New Roman" w:hAnsi="Times New Roman"/>
          <w:b/>
          <w:sz w:val="26"/>
          <w:szCs w:val="26"/>
        </w:rPr>
        <w:t>4.3 Thử nghiệm bay thực tế</w:t>
      </w:r>
    </w:p>
    <w:p w14:paraId="0D3BAC45" w14:textId="2BF16FD1" w:rsidR="00883174" w:rsidRPr="00281405" w:rsidRDefault="00883174" w:rsidP="000D66B9">
      <w:pPr>
        <w:spacing w:after="200" w:line="360" w:lineRule="auto"/>
        <w:jc w:val="both"/>
        <w:rPr>
          <w:rFonts w:ascii="Times New Roman" w:hAnsi="Times New Roman"/>
          <w:sz w:val="26"/>
          <w:szCs w:val="26"/>
        </w:rPr>
      </w:pPr>
      <w:r w:rsidRPr="00281405">
        <w:rPr>
          <w:rFonts w:ascii="Times New Roman" w:hAnsi="Times New Roman"/>
          <w:sz w:val="26"/>
          <w:szCs w:val="26"/>
        </w:rPr>
        <w:t xml:space="preserve">     Mô hình Quadcopter của nhóm đã bay thành công ở cả hai chế độ là điều khiển bằng tay và tự động. Ở chế độ điều khiển bằng tay, máy bay nhận thành công các tín hiệu điều khiển, bay đúng theo yêu cầu của người sử dụng.</w:t>
      </w:r>
      <w:r w:rsidR="000D66B9">
        <w:rPr>
          <w:rFonts w:ascii="Times New Roman" w:hAnsi="Times New Roman"/>
          <w:sz w:val="26"/>
          <w:szCs w:val="26"/>
        </w:rPr>
        <w:t xml:space="preserve"> </w:t>
      </w:r>
      <w:r w:rsidRPr="00281405">
        <w:rPr>
          <w:rFonts w:ascii="Times New Roman" w:hAnsi="Times New Roman"/>
          <w:sz w:val="26"/>
          <w:szCs w:val="26"/>
        </w:rPr>
        <w:t>Ở chế độ tự động, máy bay bay đúng theo bản đồ lưu sẵn, đồng thời, phản hồi các thông tin cần thiết trên hệ thống.</w:t>
      </w:r>
    </w:p>
    <w:p w14:paraId="454C8711" w14:textId="77777777" w:rsidR="00883174" w:rsidRPr="00281405" w:rsidRDefault="00883174" w:rsidP="00883174">
      <w:pPr>
        <w:spacing w:after="200" w:line="360" w:lineRule="auto"/>
        <w:rPr>
          <w:rFonts w:ascii="Times New Roman" w:hAnsi="Times New Roman"/>
          <w:sz w:val="26"/>
          <w:szCs w:val="26"/>
        </w:rPr>
      </w:pPr>
    </w:p>
    <w:p w14:paraId="1A59625F" w14:textId="6EEBE266" w:rsidR="00883174" w:rsidRPr="00281405" w:rsidRDefault="00ED6BFD" w:rsidP="00883174">
      <w:pPr>
        <w:pStyle w:val="Heading1"/>
        <w:spacing w:line="360" w:lineRule="auto"/>
        <w:jc w:val="center"/>
        <w:rPr>
          <w:rFonts w:ascii="Times New Roman" w:hAnsi="Times New Roman" w:cs="Times New Roman"/>
          <w:b/>
          <w:color w:val="auto"/>
          <w:sz w:val="26"/>
          <w:szCs w:val="26"/>
        </w:rPr>
      </w:pPr>
      <w:r w:rsidRPr="009A5701">
        <w:rPr>
          <w:rFonts w:ascii="Times New Roman" w:hAnsi="Times New Roman"/>
          <w:b/>
          <w:sz w:val="26"/>
          <w:szCs w:val="26"/>
        </w:rPr>
        <w:br w:type="page"/>
      </w:r>
      <w:bookmarkStart w:id="804" w:name="_Toc473473207"/>
      <w:bookmarkStart w:id="805" w:name="_Toc473478245"/>
      <w:bookmarkStart w:id="806" w:name="_Toc473484189"/>
      <w:bookmarkStart w:id="807" w:name="_Toc473484334"/>
      <w:bookmarkStart w:id="808" w:name="_Toc474362564"/>
      <w:bookmarkStart w:id="809" w:name="_Toc474362709"/>
      <w:r w:rsidR="00883174" w:rsidRPr="00883174">
        <w:rPr>
          <w:rFonts w:ascii="Times New Roman" w:hAnsi="Times New Roman" w:cs="Times New Roman"/>
          <w:b/>
          <w:color w:val="auto"/>
          <w:sz w:val="28"/>
          <w:szCs w:val="26"/>
        </w:rPr>
        <w:lastRenderedPageBreak/>
        <w:t>CHƯƠNG 5. KẾT LUẬN VÀ HƯỚNG PHÁT TRIỂN</w:t>
      </w:r>
      <w:bookmarkEnd w:id="804"/>
      <w:bookmarkEnd w:id="805"/>
      <w:bookmarkEnd w:id="806"/>
      <w:bookmarkEnd w:id="807"/>
      <w:bookmarkEnd w:id="808"/>
      <w:bookmarkEnd w:id="809"/>
    </w:p>
    <w:p w14:paraId="721FA81B" w14:textId="6FA55947" w:rsidR="00883174" w:rsidRPr="00281405" w:rsidRDefault="00883174" w:rsidP="00883174">
      <w:pPr>
        <w:pStyle w:val="Heading2"/>
        <w:spacing w:line="360" w:lineRule="auto"/>
        <w:jc w:val="both"/>
        <w:rPr>
          <w:rFonts w:ascii="Times New Roman" w:hAnsi="Times New Roman" w:cs="Times New Roman"/>
          <w:b/>
          <w:color w:val="auto"/>
        </w:rPr>
      </w:pPr>
      <w:bookmarkStart w:id="810" w:name="_Toc473473208"/>
      <w:bookmarkStart w:id="811" w:name="_Toc473478246"/>
      <w:bookmarkStart w:id="812" w:name="_Toc473484190"/>
      <w:bookmarkStart w:id="813" w:name="_Toc473484335"/>
      <w:bookmarkStart w:id="814" w:name="_Toc474362565"/>
      <w:bookmarkStart w:id="815" w:name="_Toc474362710"/>
      <w:r w:rsidRPr="00281405">
        <w:rPr>
          <w:rFonts w:ascii="Times New Roman" w:hAnsi="Times New Roman" w:cs="Times New Roman"/>
          <w:b/>
          <w:color w:val="auto"/>
        </w:rPr>
        <w:t>5.1 Thuận lợi và khó khăn</w:t>
      </w:r>
      <w:bookmarkEnd w:id="810"/>
      <w:bookmarkEnd w:id="811"/>
      <w:bookmarkEnd w:id="812"/>
      <w:bookmarkEnd w:id="813"/>
      <w:bookmarkEnd w:id="814"/>
      <w:bookmarkEnd w:id="815"/>
    </w:p>
    <w:p w14:paraId="43810C98" w14:textId="480C7C84" w:rsidR="00883174" w:rsidRPr="00281405" w:rsidRDefault="00883174" w:rsidP="00883174">
      <w:pPr>
        <w:pStyle w:val="Heading3"/>
        <w:spacing w:line="360" w:lineRule="auto"/>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816" w:name="_Toc473473209"/>
      <w:bookmarkStart w:id="817" w:name="_Toc473478247"/>
      <w:bookmarkStart w:id="818" w:name="_Toc473484191"/>
      <w:bookmarkStart w:id="819" w:name="_Toc473484336"/>
      <w:bookmarkStart w:id="820" w:name="_Toc474362566"/>
      <w:bookmarkStart w:id="821" w:name="_Toc474362711"/>
      <w:r w:rsidRPr="00281405">
        <w:rPr>
          <w:rFonts w:ascii="Times New Roman" w:hAnsi="Times New Roman" w:cs="Times New Roman"/>
          <w:b/>
          <w:color w:val="auto"/>
          <w:sz w:val="26"/>
          <w:szCs w:val="26"/>
        </w:rPr>
        <w:t>5.1.1 Thuận lợi</w:t>
      </w:r>
      <w:bookmarkEnd w:id="816"/>
      <w:bookmarkEnd w:id="817"/>
      <w:bookmarkEnd w:id="818"/>
      <w:bookmarkEnd w:id="819"/>
      <w:bookmarkEnd w:id="820"/>
      <w:bookmarkEnd w:id="821"/>
    </w:p>
    <w:p w14:paraId="48CCF591" w14:textId="77777777" w:rsidR="00883174" w:rsidRPr="00281405" w:rsidRDefault="00883174" w:rsidP="00883174">
      <w:pPr>
        <w:pStyle w:val="ListParagraph"/>
        <w:numPr>
          <w:ilvl w:val="0"/>
          <w:numId w:val="11"/>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Môi trường cài đặt chương trình phong phú, mã nguồn mở, tích hợp sẵn các gói thư viện và device cần thiết; dễ dàng tìm mua được linh kiện phù hợp trên thị trường.</w:t>
      </w:r>
    </w:p>
    <w:p w14:paraId="79F5870D" w14:textId="77777777" w:rsidR="00883174" w:rsidRPr="00281405" w:rsidRDefault="00883174" w:rsidP="00883174">
      <w:pPr>
        <w:pStyle w:val="ListParagraph"/>
        <w:numPr>
          <w:ilvl w:val="0"/>
          <w:numId w:val="11"/>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Là 1 đề tài đang được nhiều cá nhân và tổ chức quan tâm nên nguồn tài liệu tham khảo phong phú.</w:t>
      </w:r>
    </w:p>
    <w:p w14:paraId="5B4AF395" w14:textId="77777777" w:rsidR="00883174" w:rsidRPr="00281405" w:rsidRDefault="00883174" w:rsidP="00883174">
      <w:pPr>
        <w:pStyle w:val="ListParagraph"/>
        <w:numPr>
          <w:ilvl w:val="0"/>
          <w:numId w:val="11"/>
        </w:numPr>
        <w:spacing w:line="360" w:lineRule="auto"/>
        <w:jc w:val="both"/>
        <w:rPr>
          <w:rFonts w:ascii="Times New Roman" w:hAnsi="Times New Roman" w:cs="Times New Roman"/>
          <w:b/>
          <w:sz w:val="26"/>
          <w:szCs w:val="26"/>
        </w:rPr>
      </w:pPr>
      <w:r w:rsidRPr="00281405">
        <w:rPr>
          <w:rFonts w:ascii="Times New Roman" w:hAnsi="Times New Roman" w:cs="Times New Roman"/>
          <w:sz w:val="26"/>
          <w:szCs w:val="26"/>
        </w:rPr>
        <w:t>Sử dụng các giao thức, thuật toán phổ biến trong quá trình lập trình và điều khiển mô hình máy bay.</w:t>
      </w:r>
    </w:p>
    <w:p w14:paraId="656F90B0" w14:textId="7ED19529" w:rsidR="00883174" w:rsidRPr="00281405" w:rsidRDefault="00883174" w:rsidP="00883174">
      <w:pPr>
        <w:pStyle w:val="Heading3"/>
        <w:spacing w:line="360" w:lineRule="auto"/>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822" w:name="_Toc473473210"/>
      <w:bookmarkStart w:id="823" w:name="_Toc473478248"/>
      <w:bookmarkStart w:id="824" w:name="_Toc473484192"/>
      <w:bookmarkStart w:id="825" w:name="_Toc473484337"/>
      <w:bookmarkStart w:id="826" w:name="_Toc474362567"/>
      <w:bookmarkStart w:id="827" w:name="_Toc474362712"/>
      <w:r w:rsidRPr="00281405">
        <w:rPr>
          <w:rFonts w:ascii="Times New Roman" w:hAnsi="Times New Roman" w:cs="Times New Roman"/>
          <w:b/>
          <w:color w:val="auto"/>
          <w:sz w:val="26"/>
          <w:szCs w:val="26"/>
        </w:rPr>
        <w:t>5.1.2 Khó khăn</w:t>
      </w:r>
      <w:bookmarkEnd w:id="822"/>
      <w:bookmarkEnd w:id="823"/>
      <w:bookmarkEnd w:id="824"/>
      <w:bookmarkEnd w:id="825"/>
      <w:bookmarkEnd w:id="826"/>
      <w:bookmarkEnd w:id="827"/>
    </w:p>
    <w:p w14:paraId="040EAFEB" w14:textId="77777777" w:rsidR="00883174" w:rsidRPr="00281405" w:rsidRDefault="00883174" w:rsidP="00883174">
      <w:pPr>
        <w:pStyle w:val="ListParagraph"/>
        <w:numPr>
          <w:ilvl w:val="0"/>
          <w:numId w:val="12"/>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Do mô hình Quadcopter được thiết kế theo chữ “X” nên quá trình căn chỉnh PID phải thực hiện trên cả 3 trục Roll, Pitch và Yaw.</w:t>
      </w:r>
    </w:p>
    <w:p w14:paraId="427F8723" w14:textId="77777777" w:rsidR="00883174" w:rsidRPr="00281405" w:rsidRDefault="00883174" w:rsidP="00883174">
      <w:pPr>
        <w:pStyle w:val="ListParagraph"/>
        <w:numPr>
          <w:ilvl w:val="0"/>
          <w:numId w:val="12"/>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Khi truyền dữ liệu qua RF thì tốc độ truyền thấp và không ổn định.</w:t>
      </w:r>
    </w:p>
    <w:p w14:paraId="31702F78" w14:textId="77777777" w:rsidR="00883174" w:rsidRPr="00281405" w:rsidRDefault="00883174" w:rsidP="00883174">
      <w:pPr>
        <w:pStyle w:val="ListParagraph"/>
        <w:numPr>
          <w:ilvl w:val="0"/>
          <w:numId w:val="12"/>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Nguồn nuôi máy bay không đảm bảo khi máy bay hoạt động lâu.</w:t>
      </w:r>
    </w:p>
    <w:p w14:paraId="37D9DBB2" w14:textId="77777777" w:rsidR="00883174" w:rsidRPr="00281405" w:rsidRDefault="00883174" w:rsidP="00883174">
      <w:pPr>
        <w:pStyle w:val="ListParagraph"/>
        <w:numPr>
          <w:ilvl w:val="0"/>
          <w:numId w:val="12"/>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 xml:space="preserve">Kết hợp nhiều module với nhau nên dễ xảy ra tình trạng hỏng một phần dẫn đến tình trạng hệ thống. </w:t>
      </w:r>
    </w:p>
    <w:p w14:paraId="3BCE11FB" w14:textId="77777777" w:rsidR="00883174" w:rsidRPr="00281405" w:rsidRDefault="00883174" w:rsidP="00883174">
      <w:pPr>
        <w:pStyle w:val="ListParagraph"/>
        <w:numPr>
          <w:ilvl w:val="0"/>
          <w:numId w:val="12"/>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GPS sai số quá lớn dẫn đến việc sai lệch so với thực tế và làm cho máy bay khó có thể tính toán hướng để căn chỉnh.</w:t>
      </w:r>
    </w:p>
    <w:p w14:paraId="6B94AD9C" w14:textId="1AD3DE46" w:rsidR="00883174" w:rsidRPr="00281405" w:rsidRDefault="00883174" w:rsidP="00883174">
      <w:pPr>
        <w:pStyle w:val="Heading3"/>
        <w:spacing w:line="360" w:lineRule="auto"/>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828" w:name="_Toc473473211"/>
      <w:bookmarkStart w:id="829" w:name="_Toc473478249"/>
      <w:bookmarkStart w:id="830" w:name="_Toc473484193"/>
      <w:bookmarkStart w:id="831" w:name="_Toc473484338"/>
      <w:bookmarkStart w:id="832" w:name="_Toc474362568"/>
      <w:bookmarkStart w:id="833" w:name="_Toc474362713"/>
      <w:r w:rsidRPr="00281405">
        <w:rPr>
          <w:rFonts w:ascii="Times New Roman" w:hAnsi="Times New Roman" w:cs="Times New Roman"/>
          <w:b/>
          <w:color w:val="auto"/>
          <w:sz w:val="26"/>
          <w:szCs w:val="26"/>
        </w:rPr>
        <w:t>5.1.3 Hướng giải quyết</w:t>
      </w:r>
      <w:bookmarkEnd w:id="828"/>
      <w:bookmarkEnd w:id="829"/>
      <w:bookmarkEnd w:id="830"/>
      <w:bookmarkEnd w:id="831"/>
      <w:bookmarkEnd w:id="832"/>
      <w:bookmarkEnd w:id="833"/>
    </w:p>
    <w:p w14:paraId="41D53B4C" w14:textId="77777777" w:rsidR="00883174" w:rsidRPr="00281405" w:rsidRDefault="00883174" w:rsidP="00883174">
      <w:pPr>
        <w:pStyle w:val="ListParagraph"/>
        <w:numPr>
          <w:ilvl w:val="0"/>
          <w:numId w:val="13"/>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Đối với việc căn chỉnh PID, nhóm phải thực nghiệm nhiều lần để có kết quả phù hợp và ổn định nhất. Đồng thời, hiệu chỉnh thuật toán PID kết hợp với cảm biến 3 trục MPU 6050.</w:t>
      </w:r>
    </w:p>
    <w:p w14:paraId="2C50B5BE" w14:textId="77777777" w:rsidR="00883174" w:rsidRPr="00281405" w:rsidRDefault="00883174" w:rsidP="00883174">
      <w:pPr>
        <w:pStyle w:val="ListParagraph"/>
        <w:numPr>
          <w:ilvl w:val="0"/>
          <w:numId w:val="13"/>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Kiểm tra tính ổn định của RF, sau đó thêm các điều kiện kiểm tra trạng thái truyền nhận để đưa ra giải pháp hợp lý.</w:t>
      </w:r>
    </w:p>
    <w:p w14:paraId="2F58F96A" w14:textId="77777777" w:rsidR="00883174" w:rsidRPr="00281405" w:rsidRDefault="00883174" w:rsidP="00883174">
      <w:pPr>
        <w:pStyle w:val="ListParagraph"/>
        <w:numPr>
          <w:ilvl w:val="0"/>
          <w:numId w:val="13"/>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Sử dụng các mạch giảm áp để giảm nguồn cần nuôi các module liên quan. Thay thế nguồn hiện tại bằng nguồn có công suất lớn hơn để dự trữ năng lượng cho máy bay.</w:t>
      </w:r>
    </w:p>
    <w:p w14:paraId="0365249D" w14:textId="77777777" w:rsidR="00883174" w:rsidRPr="00281405" w:rsidRDefault="00883174" w:rsidP="00883174">
      <w:pPr>
        <w:pStyle w:val="ListParagraph"/>
        <w:numPr>
          <w:ilvl w:val="0"/>
          <w:numId w:val="13"/>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lastRenderedPageBreak/>
        <w:t xml:space="preserve">Thu gọn các module với nhau bằng cách thiết kế mạch nguồn tích hợp các module đó. </w:t>
      </w:r>
    </w:p>
    <w:p w14:paraId="5A3A4AFD" w14:textId="1E23544B" w:rsidR="00883174" w:rsidRPr="00281405" w:rsidRDefault="00883174" w:rsidP="00883174">
      <w:pPr>
        <w:pStyle w:val="Heading2"/>
        <w:spacing w:line="360" w:lineRule="auto"/>
        <w:rPr>
          <w:rFonts w:ascii="Times New Roman" w:hAnsi="Times New Roman" w:cs="Times New Roman"/>
        </w:rPr>
      </w:pPr>
      <w:bookmarkStart w:id="834" w:name="_Toc473473212"/>
      <w:bookmarkStart w:id="835" w:name="_Toc473478250"/>
      <w:bookmarkStart w:id="836" w:name="_Toc473484194"/>
      <w:bookmarkStart w:id="837" w:name="_Toc473484339"/>
      <w:bookmarkStart w:id="838" w:name="_Toc474362569"/>
      <w:bookmarkStart w:id="839" w:name="_Toc474362714"/>
      <w:r w:rsidRPr="00281405">
        <w:rPr>
          <w:rFonts w:ascii="Times New Roman" w:hAnsi="Times New Roman" w:cs="Times New Roman"/>
          <w:b/>
          <w:color w:val="auto"/>
        </w:rPr>
        <w:t>5.2 Kết quả đạt được và chưa đạt được</w:t>
      </w:r>
      <w:bookmarkEnd w:id="834"/>
      <w:bookmarkEnd w:id="835"/>
      <w:bookmarkEnd w:id="836"/>
      <w:bookmarkEnd w:id="837"/>
      <w:bookmarkEnd w:id="838"/>
      <w:bookmarkEnd w:id="839"/>
    </w:p>
    <w:p w14:paraId="095BAF58" w14:textId="1D6B3FDF" w:rsidR="00883174" w:rsidRPr="00281405" w:rsidRDefault="00883174" w:rsidP="00883174">
      <w:pPr>
        <w:pStyle w:val="Heading3"/>
        <w:spacing w:line="360" w:lineRule="auto"/>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840" w:name="_Toc473473213"/>
      <w:bookmarkStart w:id="841" w:name="_Toc473478251"/>
      <w:bookmarkStart w:id="842" w:name="_Toc473484195"/>
      <w:bookmarkStart w:id="843" w:name="_Toc473484340"/>
      <w:bookmarkStart w:id="844" w:name="_Toc474362570"/>
      <w:bookmarkStart w:id="845" w:name="_Toc474362715"/>
      <w:r w:rsidRPr="00281405">
        <w:rPr>
          <w:rFonts w:ascii="Times New Roman" w:hAnsi="Times New Roman" w:cs="Times New Roman"/>
          <w:b/>
          <w:color w:val="auto"/>
          <w:sz w:val="26"/>
          <w:szCs w:val="26"/>
        </w:rPr>
        <w:t>5.2.1 Kết quả đạt được</w:t>
      </w:r>
      <w:bookmarkEnd w:id="840"/>
      <w:bookmarkEnd w:id="841"/>
      <w:bookmarkEnd w:id="842"/>
      <w:bookmarkEnd w:id="843"/>
      <w:bookmarkEnd w:id="844"/>
      <w:bookmarkEnd w:id="845"/>
    </w:p>
    <w:p w14:paraId="1D6277DF" w14:textId="77777777" w:rsidR="00883174" w:rsidRPr="00281405" w:rsidRDefault="00883174" w:rsidP="00883174">
      <w:pPr>
        <w:pStyle w:val="ListParagraph"/>
        <w:numPr>
          <w:ilvl w:val="0"/>
          <w:numId w:val="40"/>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Sau quá trình thực hiện đề tài, nhóm đã cho ra đời một mô hình Quadcopter tương đối hoàn chỉnh, có thể bay được ở hai chế độ: điều khiển bằng tay hoặc tự động.</w:t>
      </w:r>
    </w:p>
    <w:p w14:paraId="659D62A0" w14:textId="77777777" w:rsidR="00883174" w:rsidRPr="00281405" w:rsidRDefault="00883174" w:rsidP="00883174">
      <w:pPr>
        <w:pStyle w:val="ListParagraph"/>
        <w:numPr>
          <w:ilvl w:val="0"/>
          <w:numId w:val="40"/>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Nhóm đã tích lũy thêm được kiến thức về lập trình C, C++. Nhóm cũng đã có cơ hội nghiên cứu và hiểu sâu hơn về các kiến thức về các MCU, CPU, Embedded System…Đồng thời, nhóm đã nghiên cứu và nắm bắt một cách tổng thể về máy bay không người lái nói chung và máy bay quadcopter nói riêng, nắm bắt được nguyên lý bay, các mô hình toán học của hệ thống, khí động lực học…</w:t>
      </w:r>
    </w:p>
    <w:p w14:paraId="61DD924D" w14:textId="192D75DB" w:rsidR="00883174" w:rsidRPr="00281405" w:rsidRDefault="00883174" w:rsidP="00883174">
      <w:pPr>
        <w:pStyle w:val="Heading3"/>
        <w:spacing w:line="360" w:lineRule="auto"/>
        <w:jc w:val="both"/>
        <w:rPr>
          <w:rFonts w:ascii="Times New Roman" w:hAnsi="Times New Roman" w:cs="Times New Roman"/>
          <w:b/>
          <w:color w:val="auto"/>
          <w:sz w:val="26"/>
          <w:szCs w:val="26"/>
        </w:rPr>
      </w:pPr>
      <w:r w:rsidRPr="00281405">
        <w:rPr>
          <w:rFonts w:ascii="Times New Roman" w:hAnsi="Times New Roman" w:cs="Times New Roman"/>
          <w:b/>
          <w:color w:val="auto"/>
          <w:sz w:val="26"/>
          <w:szCs w:val="26"/>
        </w:rPr>
        <w:t xml:space="preserve">     </w:t>
      </w:r>
      <w:bookmarkStart w:id="846" w:name="_Toc473473214"/>
      <w:bookmarkStart w:id="847" w:name="_Toc473478252"/>
      <w:bookmarkStart w:id="848" w:name="_Toc473484196"/>
      <w:bookmarkStart w:id="849" w:name="_Toc473484341"/>
      <w:bookmarkStart w:id="850" w:name="_Toc474362571"/>
      <w:bookmarkStart w:id="851" w:name="_Toc474362716"/>
      <w:r w:rsidRPr="00281405">
        <w:rPr>
          <w:rFonts w:ascii="Times New Roman" w:hAnsi="Times New Roman" w:cs="Times New Roman"/>
          <w:b/>
          <w:color w:val="auto"/>
          <w:sz w:val="26"/>
          <w:szCs w:val="26"/>
        </w:rPr>
        <w:t>5.2.2 Kết quả chưa đạt được</w:t>
      </w:r>
      <w:bookmarkEnd w:id="846"/>
      <w:bookmarkEnd w:id="847"/>
      <w:bookmarkEnd w:id="848"/>
      <w:bookmarkEnd w:id="849"/>
      <w:bookmarkEnd w:id="850"/>
      <w:bookmarkEnd w:id="851"/>
    </w:p>
    <w:p w14:paraId="0C428FAF" w14:textId="77777777" w:rsidR="00883174" w:rsidRPr="00281405" w:rsidRDefault="00883174" w:rsidP="00DE0C7F">
      <w:pPr>
        <w:spacing w:line="360" w:lineRule="auto"/>
        <w:ind w:left="720"/>
        <w:jc w:val="both"/>
        <w:rPr>
          <w:rFonts w:ascii="Times New Roman" w:hAnsi="Times New Roman"/>
          <w:sz w:val="26"/>
          <w:szCs w:val="26"/>
        </w:rPr>
      </w:pPr>
      <w:r w:rsidRPr="00281405">
        <w:rPr>
          <w:rFonts w:ascii="Times New Roman" w:hAnsi="Times New Roman"/>
          <w:sz w:val="26"/>
          <w:szCs w:val="26"/>
        </w:rPr>
        <w:t>Bên cạnh những kết quả đạt được, đề tài vẫn còn tồn tại một số hạn chế cần được khắc phục:</w:t>
      </w:r>
    </w:p>
    <w:p w14:paraId="708EDBC7" w14:textId="51C6749C" w:rsidR="00883174" w:rsidRPr="00DE0C7F" w:rsidRDefault="00883174" w:rsidP="00DE0C7F">
      <w:pPr>
        <w:numPr>
          <w:ilvl w:val="0"/>
          <w:numId w:val="14"/>
        </w:numPr>
        <w:spacing w:line="360" w:lineRule="auto"/>
        <w:jc w:val="both"/>
        <w:rPr>
          <w:rFonts w:ascii="Times New Roman" w:hAnsi="Times New Roman"/>
          <w:sz w:val="26"/>
          <w:szCs w:val="26"/>
        </w:rPr>
      </w:pPr>
      <w:r w:rsidRPr="00DE0C7F">
        <w:rPr>
          <w:rFonts w:ascii="Times New Roman" w:hAnsi="Times New Roman"/>
          <w:sz w:val="26"/>
          <w:szCs w:val="26"/>
        </w:rPr>
        <w:t xml:space="preserve">Bộ khung bằng nhựa nên có khối lượng tương đối lớn. </w:t>
      </w:r>
      <w:r w:rsidR="00AD69F4">
        <w:rPr>
          <w:rFonts w:ascii="Times New Roman" w:hAnsi="Times New Roman"/>
          <w:sz w:val="26"/>
          <w:szCs w:val="26"/>
        </w:rPr>
        <w:t xml:space="preserve">Để </w:t>
      </w:r>
      <w:r w:rsidRPr="00DE0C7F">
        <w:rPr>
          <w:rFonts w:ascii="Times New Roman" w:hAnsi="Times New Roman"/>
          <w:sz w:val="26"/>
          <w:szCs w:val="26"/>
        </w:rPr>
        <w:t xml:space="preserve">khắc phục </w:t>
      </w:r>
      <w:r w:rsidR="00AD69F4">
        <w:rPr>
          <w:rFonts w:ascii="Times New Roman" w:hAnsi="Times New Roman"/>
          <w:sz w:val="26"/>
          <w:szCs w:val="26"/>
        </w:rPr>
        <w:t xml:space="preserve">vấn đề này, nhóm đề ra giải pháp </w:t>
      </w:r>
      <w:r w:rsidRPr="00DE0C7F">
        <w:rPr>
          <w:rFonts w:ascii="Times New Roman" w:hAnsi="Times New Roman"/>
          <w:sz w:val="26"/>
          <w:szCs w:val="26"/>
        </w:rPr>
        <w:t>là chế tạo một bộ khung bằng chất liệu sợi carbon hoặc nhôm để có khối lượng nhỏ hơn.</w:t>
      </w:r>
    </w:p>
    <w:p w14:paraId="33924BC4" w14:textId="1CEA52CC" w:rsidR="00883174" w:rsidRPr="00DE0C7F" w:rsidRDefault="00883174" w:rsidP="00DE0C7F">
      <w:pPr>
        <w:numPr>
          <w:ilvl w:val="0"/>
          <w:numId w:val="14"/>
        </w:numPr>
        <w:spacing w:line="360" w:lineRule="auto"/>
        <w:jc w:val="both"/>
        <w:rPr>
          <w:rFonts w:ascii="Times New Roman" w:hAnsi="Times New Roman"/>
          <w:sz w:val="26"/>
          <w:szCs w:val="26"/>
        </w:rPr>
      </w:pPr>
      <w:r w:rsidRPr="00DE0C7F">
        <w:rPr>
          <w:rFonts w:ascii="Times New Roman" w:hAnsi="Times New Roman"/>
          <w:sz w:val="26"/>
          <w:szCs w:val="26"/>
        </w:rPr>
        <w:t>Thời gian bay tương đối ngắn. Có thể khắc phục được điều này bằng cách dùng pin có dung lượng cao hơn, thay đổi động cơ có công suất tiêu thụ thấp hơn. Việc giảm khối lượng máy bay cũng góp phần không nhỏ trong việc tăng thời gian bay.</w:t>
      </w:r>
    </w:p>
    <w:p w14:paraId="0E717C64" w14:textId="38BE7938" w:rsidR="00883174" w:rsidRPr="00DE0C7F" w:rsidRDefault="00AD69F4" w:rsidP="00DE0C7F">
      <w:pPr>
        <w:numPr>
          <w:ilvl w:val="0"/>
          <w:numId w:val="14"/>
        </w:numPr>
        <w:spacing w:line="360" w:lineRule="auto"/>
        <w:jc w:val="both"/>
        <w:rPr>
          <w:rFonts w:ascii="Times New Roman" w:hAnsi="Times New Roman"/>
          <w:sz w:val="26"/>
          <w:szCs w:val="26"/>
        </w:rPr>
      </w:pPr>
      <w:r>
        <w:rPr>
          <w:rFonts w:ascii="Times New Roman" w:hAnsi="Times New Roman"/>
          <w:sz w:val="26"/>
          <w:szCs w:val="26"/>
        </w:rPr>
        <w:t>Thỉnh thoảng</w:t>
      </w:r>
      <w:r w:rsidR="00883174" w:rsidRPr="00DE0C7F">
        <w:rPr>
          <w:rFonts w:ascii="Times New Roman" w:hAnsi="Times New Roman"/>
          <w:sz w:val="26"/>
          <w:szCs w:val="26"/>
        </w:rPr>
        <w:t xml:space="preserve"> xảy ra hiện tượng mất dữ liệu và đôi khi kết nối thiếu ổn định</w:t>
      </w:r>
      <w:r>
        <w:rPr>
          <w:rFonts w:ascii="Times New Roman" w:hAnsi="Times New Roman"/>
          <w:sz w:val="26"/>
          <w:szCs w:val="26"/>
        </w:rPr>
        <w:t xml:space="preserve"> do bộ điều khiển được nhóm chế tạo</w:t>
      </w:r>
      <w:r w:rsidR="00883174" w:rsidRPr="00DE0C7F">
        <w:rPr>
          <w:rFonts w:ascii="Times New Roman" w:hAnsi="Times New Roman"/>
          <w:sz w:val="26"/>
          <w:szCs w:val="26"/>
        </w:rPr>
        <w:t>.</w:t>
      </w:r>
      <w:r>
        <w:rPr>
          <w:rFonts w:ascii="Times New Roman" w:hAnsi="Times New Roman"/>
          <w:sz w:val="26"/>
          <w:szCs w:val="26"/>
        </w:rPr>
        <w:t xml:space="preserve"> </w:t>
      </w:r>
    </w:p>
    <w:p w14:paraId="2A4FD4E0" w14:textId="5DD6363D" w:rsidR="00DE0C7F" w:rsidRDefault="00883174" w:rsidP="00AD69F4">
      <w:pPr>
        <w:pStyle w:val="ListParagraph"/>
        <w:numPr>
          <w:ilvl w:val="0"/>
          <w:numId w:val="14"/>
        </w:numPr>
        <w:spacing w:line="360" w:lineRule="auto"/>
        <w:jc w:val="both"/>
        <w:rPr>
          <w:rFonts w:ascii="Times New Roman" w:hAnsi="Times New Roman" w:cs="Times New Roman"/>
          <w:sz w:val="26"/>
          <w:szCs w:val="26"/>
        </w:rPr>
      </w:pPr>
      <w:r w:rsidRPr="00DE0C7F">
        <w:rPr>
          <w:rFonts w:ascii="Times New Roman" w:hAnsi="Times New Roman" w:cs="Times New Roman"/>
          <w:sz w:val="26"/>
          <w:szCs w:val="26"/>
        </w:rPr>
        <w:t>Nhóm đã cố gắng khắc phục sai số GPS nhưng độ chính xác của GPS chưa như mong muốn.</w:t>
      </w:r>
    </w:p>
    <w:p w14:paraId="74DBAE40" w14:textId="77777777" w:rsidR="00DE0C7F" w:rsidRPr="00DE0C7F" w:rsidRDefault="00DE0C7F" w:rsidP="00AD69F4">
      <w:pPr>
        <w:pStyle w:val="ListParagraph"/>
        <w:spacing w:line="360" w:lineRule="auto"/>
        <w:ind w:left="729"/>
        <w:jc w:val="both"/>
        <w:rPr>
          <w:rFonts w:ascii="Times New Roman" w:hAnsi="Times New Roman" w:cs="Times New Roman"/>
          <w:sz w:val="26"/>
          <w:szCs w:val="26"/>
        </w:rPr>
      </w:pPr>
    </w:p>
    <w:p w14:paraId="35B4EA2C" w14:textId="77777777" w:rsidR="00883174" w:rsidRPr="00DE0C7F" w:rsidRDefault="00883174" w:rsidP="00DE0C7F">
      <w:pPr>
        <w:pStyle w:val="Heading2"/>
        <w:spacing w:line="360" w:lineRule="auto"/>
        <w:rPr>
          <w:rFonts w:ascii="Times New Roman" w:hAnsi="Times New Roman" w:cs="Times New Roman"/>
          <w:b/>
          <w:color w:val="000000" w:themeColor="text1"/>
        </w:rPr>
      </w:pPr>
      <w:bookmarkStart w:id="852" w:name="_Toc473473215"/>
      <w:bookmarkStart w:id="853" w:name="_Toc473478253"/>
      <w:bookmarkStart w:id="854" w:name="_Toc473484197"/>
      <w:bookmarkStart w:id="855" w:name="_Toc473484342"/>
      <w:bookmarkStart w:id="856" w:name="_Toc474362572"/>
      <w:bookmarkStart w:id="857" w:name="_Toc474362717"/>
      <w:r w:rsidRPr="00DE0C7F">
        <w:rPr>
          <w:rFonts w:ascii="Times New Roman" w:hAnsi="Times New Roman" w:cs="Times New Roman"/>
          <w:b/>
          <w:color w:val="000000" w:themeColor="text1"/>
        </w:rPr>
        <w:lastRenderedPageBreak/>
        <w:t>5.3 Hướng phát triển</w:t>
      </w:r>
      <w:bookmarkEnd w:id="852"/>
      <w:bookmarkEnd w:id="853"/>
      <w:bookmarkEnd w:id="854"/>
      <w:bookmarkEnd w:id="855"/>
      <w:bookmarkEnd w:id="856"/>
      <w:bookmarkEnd w:id="857"/>
      <w:r w:rsidRPr="00DE0C7F">
        <w:rPr>
          <w:rFonts w:ascii="Times New Roman" w:hAnsi="Times New Roman" w:cs="Times New Roman"/>
          <w:b/>
          <w:color w:val="000000" w:themeColor="text1"/>
        </w:rPr>
        <w:t xml:space="preserve"> </w:t>
      </w:r>
    </w:p>
    <w:p w14:paraId="78885793" w14:textId="77777777" w:rsidR="00883174" w:rsidRPr="00281405" w:rsidRDefault="00883174" w:rsidP="00DE0C7F">
      <w:pPr>
        <w:spacing w:line="360" w:lineRule="auto"/>
        <w:jc w:val="both"/>
        <w:rPr>
          <w:rFonts w:ascii="Times New Roman" w:hAnsi="Times New Roman"/>
          <w:sz w:val="26"/>
          <w:szCs w:val="26"/>
        </w:rPr>
      </w:pPr>
      <w:r w:rsidRPr="00281405">
        <w:rPr>
          <w:rFonts w:ascii="Times New Roman" w:hAnsi="Times New Roman"/>
          <w:sz w:val="26"/>
          <w:szCs w:val="26"/>
        </w:rPr>
        <w:t xml:space="preserve">     Phát triển Quadcopter và đưa vào ứng dụng thực tế là một việc làm cấp bách và hoàn toàn có thể thực hiện thành công. Từ mô hình hiện tại, nhóm có hai hướng phát triển như:</w:t>
      </w:r>
    </w:p>
    <w:p w14:paraId="21948815" w14:textId="77777777" w:rsidR="00883174" w:rsidRPr="00281405" w:rsidRDefault="00883174" w:rsidP="00DE0C7F">
      <w:pPr>
        <w:pStyle w:val="ListParagraph"/>
        <w:numPr>
          <w:ilvl w:val="0"/>
          <w:numId w:val="15"/>
        </w:numPr>
        <w:spacing w:line="360" w:lineRule="auto"/>
        <w:jc w:val="both"/>
        <w:rPr>
          <w:rFonts w:ascii="Times New Roman" w:hAnsi="Times New Roman" w:cs="Times New Roman"/>
          <w:sz w:val="26"/>
          <w:szCs w:val="26"/>
        </w:rPr>
      </w:pPr>
      <w:r w:rsidRPr="00281405">
        <w:rPr>
          <w:rFonts w:ascii="Times New Roman" w:hAnsi="Times New Roman" w:cs="Times New Roman"/>
          <w:sz w:val="26"/>
          <w:szCs w:val="26"/>
        </w:rPr>
        <w:t>Trang bị thêm camera cho Quadcopter để có thể trở thành flycam, ghi lại hình ảnh trong quá trình di chuyển, phục vụ các công việc tìm kiếm và do thám.</w:t>
      </w:r>
    </w:p>
    <w:p w14:paraId="5A3553D6" w14:textId="77777777" w:rsidR="00883174" w:rsidRPr="00281405" w:rsidRDefault="00883174" w:rsidP="0003517F">
      <w:pPr>
        <w:pStyle w:val="ListParagraph"/>
        <w:numPr>
          <w:ilvl w:val="0"/>
          <w:numId w:val="15"/>
        </w:numPr>
        <w:spacing w:line="360" w:lineRule="auto"/>
        <w:jc w:val="both"/>
        <w:rPr>
          <w:rFonts w:ascii="Times New Roman" w:hAnsi="Times New Roman" w:cs="Times New Roman"/>
        </w:rPr>
      </w:pPr>
      <w:r w:rsidRPr="00281405">
        <w:rPr>
          <w:rFonts w:ascii="Times New Roman" w:hAnsi="Times New Roman" w:cs="Times New Roman"/>
          <w:sz w:val="26"/>
          <w:szCs w:val="26"/>
        </w:rPr>
        <w:t>Phát triển thêm việc tích hợp và định vị GPS, giải quyết bài toán năng lượng trên Quadcopter để phát triển hệ thống giao hàng.</w:t>
      </w:r>
    </w:p>
    <w:p w14:paraId="356A4C65" w14:textId="5A7A2139" w:rsidR="00526666" w:rsidRPr="009A5701" w:rsidRDefault="00526666" w:rsidP="00883174">
      <w:pPr>
        <w:spacing w:after="200" w:line="360" w:lineRule="auto"/>
        <w:rPr>
          <w:rFonts w:ascii="Times New Roman" w:hAnsi="Times New Roman"/>
          <w:sz w:val="26"/>
          <w:szCs w:val="26"/>
        </w:rPr>
      </w:pPr>
    </w:p>
    <w:p w14:paraId="4A019D67" w14:textId="77777777" w:rsidR="00462FCF" w:rsidRPr="009A5701" w:rsidRDefault="00462FCF" w:rsidP="00E1174D">
      <w:pPr>
        <w:spacing w:line="360" w:lineRule="auto"/>
        <w:rPr>
          <w:rFonts w:ascii="Times New Roman" w:hAnsi="Times New Roman"/>
        </w:rPr>
      </w:pPr>
    </w:p>
    <w:p w14:paraId="3B0042AC" w14:textId="77777777" w:rsidR="00113282" w:rsidRPr="009A5701" w:rsidRDefault="00113282" w:rsidP="00E1174D">
      <w:pPr>
        <w:spacing w:line="360" w:lineRule="auto"/>
        <w:rPr>
          <w:rFonts w:ascii="Times New Roman" w:hAnsi="Times New Roman"/>
        </w:rPr>
      </w:pPr>
    </w:p>
    <w:p w14:paraId="140A9A8D" w14:textId="77777777" w:rsidR="00113282" w:rsidRPr="009A5701" w:rsidRDefault="00113282" w:rsidP="00E1174D">
      <w:pPr>
        <w:spacing w:line="360" w:lineRule="auto"/>
        <w:rPr>
          <w:rFonts w:ascii="Times New Roman" w:hAnsi="Times New Roman"/>
        </w:rPr>
      </w:pPr>
    </w:p>
    <w:p w14:paraId="75D7D36F" w14:textId="77777777" w:rsidR="00113282" w:rsidRPr="009A5701" w:rsidRDefault="00113282" w:rsidP="00E1174D">
      <w:pPr>
        <w:spacing w:line="360" w:lineRule="auto"/>
        <w:rPr>
          <w:rFonts w:ascii="Times New Roman" w:hAnsi="Times New Roman"/>
        </w:rPr>
      </w:pPr>
    </w:p>
    <w:p w14:paraId="73D73CB6" w14:textId="77777777" w:rsidR="001A4B27" w:rsidRPr="009A5701" w:rsidRDefault="001A4B27" w:rsidP="00E1174D">
      <w:pPr>
        <w:spacing w:line="360" w:lineRule="auto"/>
        <w:rPr>
          <w:rFonts w:ascii="Times New Roman" w:hAnsi="Times New Roman"/>
        </w:rPr>
      </w:pPr>
    </w:p>
    <w:p w14:paraId="234107D5" w14:textId="77777777" w:rsidR="001A4B27" w:rsidRPr="009A5701" w:rsidRDefault="001A4B27" w:rsidP="00E1174D">
      <w:pPr>
        <w:spacing w:line="360" w:lineRule="auto"/>
        <w:rPr>
          <w:rFonts w:ascii="Times New Roman" w:hAnsi="Times New Roman"/>
        </w:rPr>
      </w:pPr>
    </w:p>
    <w:p w14:paraId="10D637A5" w14:textId="77777777" w:rsidR="001A4B27" w:rsidRPr="009A5701" w:rsidRDefault="001A4B27" w:rsidP="00E1174D">
      <w:pPr>
        <w:spacing w:line="360" w:lineRule="auto"/>
        <w:rPr>
          <w:rFonts w:ascii="Times New Roman" w:hAnsi="Times New Roman"/>
        </w:rPr>
      </w:pPr>
    </w:p>
    <w:p w14:paraId="0E1F9CC1" w14:textId="77777777" w:rsidR="000E7B89" w:rsidRDefault="000E7B89" w:rsidP="008A0BAE">
      <w:pPr>
        <w:pStyle w:val="Heading1"/>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br w:type="page"/>
      </w:r>
    </w:p>
    <w:p w14:paraId="6DDF1EAE" w14:textId="145573F3" w:rsidR="00113282" w:rsidRDefault="00113282" w:rsidP="00DE0C7F">
      <w:pPr>
        <w:pStyle w:val="Heading1"/>
        <w:spacing w:line="360" w:lineRule="auto"/>
        <w:jc w:val="center"/>
        <w:rPr>
          <w:rFonts w:ascii="Times New Roman" w:hAnsi="Times New Roman" w:cs="Times New Roman"/>
          <w:b/>
          <w:color w:val="auto"/>
          <w:sz w:val="28"/>
          <w:szCs w:val="26"/>
        </w:rPr>
      </w:pPr>
      <w:bookmarkStart w:id="858" w:name="_Toc473484198"/>
      <w:bookmarkStart w:id="859" w:name="_Toc473484343"/>
      <w:bookmarkStart w:id="860" w:name="_Toc474362573"/>
      <w:bookmarkStart w:id="861" w:name="_Toc474362718"/>
      <w:r w:rsidRPr="00883174">
        <w:rPr>
          <w:rFonts w:ascii="Times New Roman" w:hAnsi="Times New Roman" w:cs="Times New Roman"/>
          <w:b/>
          <w:color w:val="auto"/>
          <w:sz w:val="28"/>
          <w:szCs w:val="26"/>
        </w:rPr>
        <w:lastRenderedPageBreak/>
        <w:t>TÀI LIỆU THAM KHẢO</w:t>
      </w:r>
      <w:bookmarkEnd w:id="858"/>
      <w:bookmarkEnd w:id="859"/>
      <w:r w:rsidR="00DE0C7F">
        <w:rPr>
          <w:rFonts w:ascii="Times New Roman" w:hAnsi="Times New Roman" w:cs="Times New Roman"/>
          <w:b/>
          <w:color w:val="auto"/>
          <w:sz w:val="28"/>
          <w:szCs w:val="26"/>
        </w:rPr>
        <w:t xml:space="preserve"> TRONG BÁO CÁO</w:t>
      </w:r>
      <w:bookmarkEnd w:id="860"/>
      <w:bookmarkEnd w:id="861"/>
    </w:p>
    <w:p w14:paraId="302EDD7F" w14:textId="77777777" w:rsidR="008E4466" w:rsidRPr="003E059E" w:rsidRDefault="008E4466" w:rsidP="00DE0C7F">
      <w:pPr>
        <w:pStyle w:val="Noidung"/>
        <w:ind w:firstLine="0"/>
        <w:rPr>
          <w:b/>
        </w:rPr>
      </w:pPr>
      <w:r w:rsidRPr="003E059E">
        <w:rPr>
          <w:b/>
        </w:rPr>
        <w:t>Tiếng Việt:</w:t>
      </w:r>
    </w:p>
    <w:p w14:paraId="10F42582" w14:textId="12E1AB1B" w:rsidR="008E4466" w:rsidRDefault="008E4466" w:rsidP="0003517F">
      <w:pPr>
        <w:pStyle w:val="Noidung"/>
        <w:ind w:firstLine="0"/>
      </w:pPr>
      <w:r>
        <w:rPr>
          <w:rStyle w:val="Strong"/>
          <w:b w:val="0"/>
          <w:lang w:eastAsia="vi-VN"/>
        </w:rPr>
        <w:t xml:space="preserve">[1] </w:t>
      </w:r>
      <w:r w:rsidRPr="008E4466">
        <w:rPr>
          <w:rStyle w:val="Strong"/>
          <w:b w:val="0"/>
          <w:lang w:eastAsia="vi-VN"/>
        </w:rPr>
        <w:t>Hoàng Minh Sơn</w:t>
      </w:r>
      <w:r w:rsidRPr="008E4466">
        <w:rPr>
          <w:b/>
          <w:lang w:eastAsia="vi-VN"/>
        </w:rPr>
        <w:t>,</w:t>
      </w:r>
      <w:r>
        <w:rPr>
          <w:lang w:eastAsia="vi-VN"/>
        </w:rPr>
        <w:t xml:space="preserve"> </w:t>
      </w:r>
      <w:r w:rsidRPr="004E032D">
        <w:rPr>
          <w:i/>
          <w:lang w:eastAsia="vi-VN"/>
        </w:rPr>
        <w:t xml:space="preserve">Một </w:t>
      </w:r>
      <w:r>
        <w:rPr>
          <w:i/>
          <w:lang w:eastAsia="vi-VN"/>
        </w:rPr>
        <w:t xml:space="preserve">số </w:t>
      </w:r>
      <w:r w:rsidRPr="004E032D">
        <w:rPr>
          <w:i/>
          <w:lang w:eastAsia="vi-VN"/>
        </w:rPr>
        <w:t>phương pháp chỉnh định lại các tham số PI/PID trong vòng kín</w:t>
      </w:r>
      <w:r>
        <w:rPr>
          <w:lang w:eastAsia="vi-VN"/>
        </w:rPr>
        <w:t>, Chuyên san Kỹ thuật Điều khiển Tự động (số 6), Tạp chí Tự động hóa ngày nay, 2007.</w:t>
      </w:r>
    </w:p>
    <w:p w14:paraId="014FB3F0" w14:textId="766DE2ED" w:rsidR="008E4466" w:rsidRDefault="008E4466" w:rsidP="00131B8F">
      <w:pPr>
        <w:pStyle w:val="Noidung"/>
        <w:ind w:firstLine="0"/>
      </w:pPr>
      <w:r>
        <w:t xml:space="preserve">[2] Nguyễn Thị Phương Hà, Huỳnh Thái Hoàng, </w:t>
      </w:r>
      <w:r w:rsidRPr="0053235F">
        <w:rPr>
          <w:i/>
        </w:rPr>
        <w:t>Lý thuyết điều khiển tự động</w:t>
      </w:r>
      <w:r>
        <w:t>, Nhà xuất bản Đại học Quốc gia TP. Hồ Chí Minh, 2005.</w:t>
      </w:r>
    </w:p>
    <w:p w14:paraId="23A8FB5D" w14:textId="060E1E16" w:rsidR="00DE372C" w:rsidRPr="008E4466" w:rsidRDefault="008E4466" w:rsidP="00131B8F">
      <w:pPr>
        <w:spacing w:line="360" w:lineRule="auto"/>
        <w:rPr>
          <w:rFonts w:ascii="Times New Roman" w:hAnsi="Times New Roman"/>
          <w:b/>
          <w:sz w:val="26"/>
          <w:szCs w:val="26"/>
        </w:rPr>
      </w:pPr>
      <w:r w:rsidRPr="008E4466">
        <w:rPr>
          <w:rFonts w:ascii="Times New Roman" w:hAnsi="Times New Roman"/>
          <w:b/>
          <w:sz w:val="26"/>
          <w:szCs w:val="26"/>
        </w:rPr>
        <w:t>Tiếng Anh:</w:t>
      </w:r>
    </w:p>
    <w:p w14:paraId="24BFE5E5" w14:textId="2F36FBEC" w:rsidR="009F0A99" w:rsidRPr="008E4466" w:rsidRDefault="008E4466" w:rsidP="00131B8F">
      <w:pPr>
        <w:spacing w:line="360" w:lineRule="auto"/>
        <w:rPr>
          <w:rFonts w:ascii="Times New Roman" w:hAnsi="Times New Roman"/>
          <w:sz w:val="26"/>
          <w:szCs w:val="26"/>
        </w:rPr>
      </w:pPr>
      <w:r>
        <w:rPr>
          <w:rFonts w:ascii="Times New Roman" w:hAnsi="Times New Roman"/>
          <w:sz w:val="26"/>
          <w:szCs w:val="26"/>
        </w:rPr>
        <w:t xml:space="preserve">[1] </w:t>
      </w:r>
      <w:r w:rsidRPr="008E4466">
        <w:rPr>
          <w:rFonts w:ascii="Times New Roman" w:hAnsi="Times New Roman"/>
          <w:sz w:val="26"/>
          <w:szCs w:val="26"/>
        </w:rPr>
        <w:t xml:space="preserve">M.H. Ang, Jr, V.D. Tourassis, </w:t>
      </w:r>
      <w:r w:rsidR="001B6009" w:rsidRPr="008E4466">
        <w:rPr>
          <w:rFonts w:ascii="Times New Roman" w:hAnsi="Times New Roman"/>
          <w:i/>
          <w:sz w:val="26"/>
          <w:szCs w:val="26"/>
        </w:rPr>
        <w:t>S</w:t>
      </w:r>
      <w:r w:rsidR="009F0A99" w:rsidRPr="008E4466">
        <w:rPr>
          <w:rFonts w:ascii="Times New Roman" w:hAnsi="Times New Roman"/>
          <w:i/>
          <w:sz w:val="26"/>
          <w:szCs w:val="26"/>
        </w:rPr>
        <w:t>ingularities of Eu</w:t>
      </w:r>
      <w:r w:rsidR="00DE372C" w:rsidRPr="008E4466">
        <w:rPr>
          <w:rFonts w:ascii="Times New Roman" w:hAnsi="Times New Roman"/>
          <w:i/>
          <w:sz w:val="26"/>
          <w:szCs w:val="26"/>
        </w:rPr>
        <w:t>ler and R</w:t>
      </w:r>
      <w:r w:rsidR="009F0A99" w:rsidRPr="008E4466">
        <w:rPr>
          <w:rFonts w:ascii="Times New Roman" w:hAnsi="Times New Roman"/>
          <w:i/>
          <w:sz w:val="26"/>
          <w:szCs w:val="26"/>
        </w:rPr>
        <w:t>oll</w:t>
      </w:r>
      <w:r w:rsidR="00DE372C" w:rsidRPr="008E4466">
        <w:rPr>
          <w:rFonts w:ascii="Times New Roman" w:hAnsi="Times New Roman"/>
          <w:i/>
          <w:sz w:val="26"/>
          <w:szCs w:val="26"/>
        </w:rPr>
        <w:t xml:space="preserve"> – P</w:t>
      </w:r>
      <w:r w:rsidR="009F0A99" w:rsidRPr="008E4466">
        <w:rPr>
          <w:rFonts w:ascii="Times New Roman" w:hAnsi="Times New Roman"/>
          <w:i/>
          <w:sz w:val="26"/>
          <w:szCs w:val="26"/>
        </w:rPr>
        <w:t>itch</w:t>
      </w:r>
      <w:r w:rsidR="00DE372C" w:rsidRPr="008E4466">
        <w:rPr>
          <w:rFonts w:ascii="Times New Roman" w:hAnsi="Times New Roman"/>
          <w:i/>
          <w:sz w:val="26"/>
          <w:szCs w:val="26"/>
        </w:rPr>
        <w:t xml:space="preserve"> </w:t>
      </w:r>
      <w:r w:rsidR="009F0A99" w:rsidRPr="008E4466">
        <w:rPr>
          <w:rFonts w:ascii="Times New Roman" w:hAnsi="Times New Roman"/>
          <w:i/>
          <w:sz w:val="26"/>
          <w:szCs w:val="26"/>
        </w:rPr>
        <w:t>-</w:t>
      </w:r>
      <w:r w:rsidR="00DE372C" w:rsidRPr="008E4466">
        <w:rPr>
          <w:rFonts w:ascii="Times New Roman" w:hAnsi="Times New Roman"/>
          <w:i/>
          <w:sz w:val="26"/>
          <w:szCs w:val="26"/>
        </w:rPr>
        <w:t xml:space="preserve"> Y</w:t>
      </w:r>
      <w:r w:rsidR="009F0A99" w:rsidRPr="008E4466">
        <w:rPr>
          <w:rFonts w:ascii="Times New Roman" w:hAnsi="Times New Roman"/>
          <w:i/>
          <w:sz w:val="26"/>
          <w:szCs w:val="26"/>
        </w:rPr>
        <w:t>aw representations</w:t>
      </w:r>
      <w:r w:rsidR="009F0A99" w:rsidRPr="008E4466">
        <w:rPr>
          <w:rFonts w:ascii="Times New Roman" w:hAnsi="Times New Roman"/>
          <w:sz w:val="26"/>
          <w:szCs w:val="26"/>
        </w:rPr>
        <w:t>, Production A</w:t>
      </w:r>
      <w:r w:rsidR="000C2C48" w:rsidRPr="008E4466">
        <w:rPr>
          <w:rFonts w:ascii="Times New Roman" w:hAnsi="Times New Roman"/>
          <w:sz w:val="26"/>
          <w:szCs w:val="26"/>
        </w:rPr>
        <w:t>utomation Project</w:t>
      </w:r>
      <w:r w:rsidRPr="008E4466">
        <w:rPr>
          <w:rFonts w:ascii="Times New Roman" w:hAnsi="Times New Roman"/>
          <w:sz w:val="26"/>
          <w:szCs w:val="26"/>
        </w:rPr>
        <w:t>, 2007</w:t>
      </w:r>
      <w:r>
        <w:rPr>
          <w:rFonts w:ascii="Times New Roman" w:hAnsi="Times New Roman"/>
          <w:sz w:val="26"/>
          <w:szCs w:val="26"/>
        </w:rPr>
        <w:t>.</w:t>
      </w:r>
    </w:p>
    <w:p w14:paraId="70E34420" w14:textId="6B6B6599" w:rsidR="009750DC" w:rsidRPr="009A5701" w:rsidRDefault="00F95F3C" w:rsidP="00131B8F">
      <w:pPr>
        <w:spacing w:line="360" w:lineRule="auto"/>
        <w:rPr>
          <w:rFonts w:ascii="Times New Roman" w:hAnsi="Times New Roman"/>
          <w:sz w:val="26"/>
          <w:szCs w:val="26"/>
        </w:rPr>
      </w:pPr>
      <w:r w:rsidRPr="009A5701">
        <w:rPr>
          <w:rFonts w:ascii="Times New Roman" w:hAnsi="Times New Roman"/>
          <w:sz w:val="26"/>
          <w:szCs w:val="26"/>
        </w:rPr>
        <w:t xml:space="preserve">[2] </w:t>
      </w:r>
      <w:r w:rsidR="008E4466" w:rsidRPr="009A5701">
        <w:rPr>
          <w:rFonts w:ascii="Times New Roman" w:hAnsi="Times New Roman"/>
          <w:sz w:val="26"/>
          <w:szCs w:val="26"/>
        </w:rPr>
        <w:t>Atheer L. Salih, M. Moghavvemi, Haider A.F. Mohamed and Khalaf Sallom Gaeid</w:t>
      </w:r>
      <w:r w:rsidR="008E4466">
        <w:rPr>
          <w:rFonts w:ascii="Times New Roman" w:hAnsi="Times New Roman"/>
          <w:sz w:val="26"/>
          <w:szCs w:val="26"/>
        </w:rPr>
        <w:t>,</w:t>
      </w:r>
      <w:r w:rsidR="008E4466" w:rsidRPr="009A5701">
        <w:rPr>
          <w:rFonts w:ascii="Times New Roman" w:hAnsi="Times New Roman"/>
          <w:sz w:val="26"/>
          <w:szCs w:val="26"/>
        </w:rPr>
        <w:t xml:space="preserve"> </w:t>
      </w:r>
      <w:r w:rsidRPr="008E4466">
        <w:rPr>
          <w:rFonts w:ascii="Times New Roman" w:hAnsi="Times New Roman"/>
          <w:i/>
          <w:sz w:val="26"/>
          <w:szCs w:val="26"/>
        </w:rPr>
        <w:t>Flight PID controller design for a UAV quadroto</w:t>
      </w:r>
      <w:r w:rsidR="008E4466">
        <w:rPr>
          <w:rFonts w:ascii="Times New Roman" w:hAnsi="Times New Roman"/>
          <w:sz w:val="26"/>
          <w:szCs w:val="26"/>
        </w:rPr>
        <w:t>, 2003.</w:t>
      </w:r>
    </w:p>
    <w:p w14:paraId="7EF2697D" w14:textId="34C5C9FC" w:rsidR="008E4466" w:rsidRPr="009A5701" w:rsidRDefault="00F800B4" w:rsidP="00131B8F">
      <w:pPr>
        <w:spacing w:line="360" w:lineRule="auto"/>
        <w:rPr>
          <w:rFonts w:ascii="Times New Roman" w:hAnsi="Times New Roman"/>
          <w:sz w:val="26"/>
          <w:szCs w:val="26"/>
        </w:rPr>
      </w:pPr>
      <w:r w:rsidRPr="009A5701">
        <w:rPr>
          <w:rFonts w:ascii="Times New Roman" w:hAnsi="Times New Roman"/>
          <w:sz w:val="26"/>
          <w:szCs w:val="26"/>
        </w:rPr>
        <w:t xml:space="preserve">[3] </w:t>
      </w:r>
      <w:r w:rsidR="008E4466" w:rsidRPr="009A5701">
        <w:rPr>
          <w:rFonts w:ascii="Times New Roman" w:hAnsi="Times New Roman"/>
          <w:sz w:val="26"/>
          <w:szCs w:val="26"/>
        </w:rPr>
        <w:t>Jose C. V. Junior, Julio C. De Paula, Gideon V. Learndro, Marilo C. Bonfim</w:t>
      </w:r>
      <w:r w:rsidR="008E4466">
        <w:rPr>
          <w:rFonts w:ascii="Times New Roman" w:hAnsi="Times New Roman"/>
          <w:sz w:val="26"/>
          <w:szCs w:val="26"/>
        </w:rPr>
        <w:t>,</w:t>
      </w:r>
    </w:p>
    <w:p w14:paraId="59B979D5" w14:textId="44FC3CCA" w:rsidR="00F800B4" w:rsidRDefault="00F800B4" w:rsidP="00131B8F">
      <w:pPr>
        <w:spacing w:line="360" w:lineRule="auto"/>
        <w:rPr>
          <w:rFonts w:ascii="Times New Roman" w:hAnsi="Times New Roman"/>
          <w:sz w:val="26"/>
          <w:szCs w:val="26"/>
        </w:rPr>
      </w:pPr>
      <w:r w:rsidRPr="008E4466">
        <w:rPr>
          <w:rFonts w:ascii="Times New Roman" w:hAnsi="Times New Roman"/>
          <w:i/>
          <w:sz w:val="26"/>
          <w:szCs w:val="26"/>
        </w:rPr>
        <w:t>Stability Control of a Qu</w:t>
      </w:r>
      <w:r w:rsidR="008E4466">
        <w:rPr>
          <w:rFonts w:ascii="Times New Roman" w:hAnsi="Times New Roman"/>
          <w:i/>
          <w:sz w:val="26"/>
          <w:szCs w:val="26"/>
        </w:rPr>
        <w:t>ad-Rotor Using a PID Controller</w:t>
      </w:r>
      <w:r w:rsidR="008E4466">
        <w:rPr>
          <w:rFonts w:ascii="Times New Roman" w:hAnsi="Times New Roman"/>
          <w:sz w:val="26"/>
          <w:szCs w:val="26"/>
        </w:rPr>
        <w:t>, 2009.</w:t>
      </w:r>
    </w:p>
    <w:p w14:paraId="0543ABCF" w14:textId="01D46727" w:rsidR="008E4466" w:rsidRPr="009A5701" w:rsidRDefault="008E4466" w:rsidP="00131B8F">
      <w:pPr>
        <w:spacing w:line="360" w:lineRule="auto"/>
        <w:rPr>
          <w:rFonts w:ascii="Times New Roman" w:hAnsi="Times New Roman"/>
          <w:sz w:val="26"/>
          <w:szCs w:val="26"/>
        </w:rPr>
      </w:pPr>
      <w:r>
        <w:rPr>
          <w:rFonts w:ascii="Times New Roman" w:hAnsi="Times New Roman"/>
          <w:sz w:val="26"/>
          <w:szCs w:val="26"/>
        </w:rPr>
        <w:t xml:space="preserve">[4] </w:t>
      </w:r>
      <w:r w:rsidRPr="008E4466">
        <w:rPr>
          <w:rFonts w:ascii="Times New Roman" w:hAnsi="Times New Roman"/>
          <w:sz w:val="26"/>
          <w:szCs w:val="26"/>
        </w:rPr>
        <w:t xml:space="preserve">Matt Parker, Gerad Bottorff, </w:t>
      </w:r>
      <w:r w:rsidRPr="008E4466">
        <w:rPr>
          <w:rFonts w:ascii="Times New Roman" w:hAnsi="Times New Roman"/>
          <w:i/>
          <w:sz w:val="26"/>
          <w:szCs w:val="26"/>
        </w:rPr>
        <w:t>Quadcopter design</w:t>
      </w:r>
      <w:r w:rsidRPr="008E4466">
        <w:rPr>
          <w:rFonts w:ascii="Times New Roman" w:hAnsi="Times New Roman"/>
          <w:sz w:val="26"/>
          <w:szCs w:val="26"/>
        </w:rPr>
        <w:t>, Colorado State University, 2012.</w:t>
      </w:r>
    </w:p>
    <w:p w14:paraId="7717742C" w14:textId="5D88AAD2" w:rsidR="00EB5FE7" w:rsidRDefault="00EB5FE7" w:rsidP="00131B8F">
      <w:pPr>
        <w:spacing w:line="360" w:lineRule="auto"/>
        <w:rPr>
          <w:rFonts w:ascii="Times New Roman" w:hAnsi="Times New Roman"/>
          <w:sz w:val="26"/>
          <w:szCs w:val="26"/>
        </w:rPr>
      </w:pPr>
      <w:r>
        <w:rPr>
          <w:rFonts w:ascii="Times New Roman" w:hAnsi="Times New Roman"/>
          <w:sz w:val="26"/>
          <w:szCs w:val="26"/>
        </w:rPr>
        <w:t>[5</w:t>
      </w:r>
      <w:r w:rsidR="009750DC" w:rsidRPr="009A5701">
        <w:rPr>
          <w:rFonts w:ascii="Times New Roman" w:hAnsi="Times New Roman"/>
          <w:sz w:val="26"/>
          <w:szCs w:val="26"/>
        </w:rPr>
        <w:t xml:space="preserve">] </w:t>
      </w:r>
      <w:r>
        <w:rPr>
          <w:rFonts w:ascii="Times New Roman" w:hAnsi="Times New Roman"/>
          <w:sz w:val="26"/>
          <w:szCs w:val="26"/>
        </w:rPr>
        <w:t>Quadcopter overview.</w:t>
      </w:r>
    </w:p>
    <w:p w14:paraId="3B83C41C" w14:textId="3A88C344" w:rsidR="009750DC" w:rsidRPr="009A5701" w:rsidRDefault="00EB5FE7" w:rsidP="00131B8F">
      <w:pPr>
        <w:spacing w:line="360" w:lineRule="auto"/>
        <w:rPr>
          <w:rStyle w:val="Hyperlink"/>
          <w:rFonts w:ascii="Times New Roman" w:hAnsi="Times New Roman"/>
          <w:sz w:val="26"/>
          <w:szCs w:val="26"/>
        </w:rPr>
      </w:pPr>
      <w:r>
        <w:rPr>
          <w:rFonts w:ascii="Times New Roman" w:hAnsi="Times New Roman"/>
          <w:sz w:val="26"/>
          <w:szCs w:val="26"/>
        </w:rPr>
        <w:t xml:space="preserve">      URL: </w:t>
      </w:r>
      <w:hyperlink r:id="rId75" w:history="1">
        <w:r w:rsidR="008E4466" w:rsidRPr="00235715">
          <w:rPr>
            <w:rStyle w:val="Hyperlink"/>
            <w:rFonts w:ascii="Times New Roman" w:hAnsi="Times New Roman"/>
            <w:sz w:val="26"/>
            <w:szCs w:val="26"/>
          </w:rPr>
          <w:t>https://tqkhaicdt.wordpress.com/2016/05/13/mo-hinh-bay-Quadcopter-p1/</w:t>
        </w:r>
      </w:hyperlink>
    </w:p>
    <w:p w14:paraId="72E89F2F" w14:textId="77777777" w:rsidR="00EB5FE7" w:rsidRDefault="009634E4" w:rsidP="00131B8F">
      <w:pPr>
        <w:spacing w:line="360" w:lineRule="auto"/>
        <w:rPr>
          <w:rFonts w:ascii="Times New Roman" w:hAnsi="Times New Roman"/>
          <w:sz w:val="26"/>
          <w:szCs w:val="26"/>
        </w:rPr>
      </w:pPr>
      <w:r w:rsidRPr="009A5701">
        <w:rPr>
          <w:rFonts w:ascii="Times New Roman" w:hAnsi="Times New Roman"/>
          <w:sz w:val="26"/>
          <w:szCs w:val="26"/>
        </w:rPr>
        <w:t>[6</w:t>
      </w:r>
      <w:r w:rsidR="007A542E" w:rsidRPr="009A5701">
        <w:rPr>
          <w:rFonts w:ascii="Times New Roman" w:hAnsi="Times New Roman"/>
          <w:sz w:val="26"/>
          <w:szCs w:val="26"/>
        </w:rPr>
        <w:t xml:space="preserve">] </w:t>
      </w:r>
      <w:r w:rsidR="00EB5FE7">
        <w:rPr>
          <w:rFonts w:ascii="Times New Roman" w:hAnsi="Times New Roman"/>
          <w:sz w:val="26"/>
          <w:szCs w:val="26"/>
        </w:rPr>
        <w:t>RASPI overview:</w:t>
      </w:r>
    </w:p>
    <w:p w14:paraId="34D3B469" w14:textId="4FE2FA7F" w:rsidR="00253D73" w:rsidRPr="009A5701" w:rsidRDefault="00EB5FE7" w:rsidP="00131B8F">
      <w:pPr>
        <w:spacing w:line="360" w:lineRule="auto"/>
        <w:rPr>
          <w:rFonts w:ascii="Times New Roman" w:hAnsi="Times New Roman"/>
          <w:sz w:val="26"/>
          <w:szCs w:val="26"/>
        </w:rPr>
      </w:pPr>
      <w:r>
        <w:rPr>
          <w:rFonts w:ascii="Times New Roman" w:hAnsi="Times New Roman"/>
          <w:sz w:val="26"/>
          <w:szCs w:val="26"/>
        </w:rPr>
        <w:t xml:space="preserve">      URL: </w:t>
      </w:r>
      <w:hyperlink r:id="rId76" w:history="1">
        <w:r w:rsidR="008E4466" w:rsidRPr="00235715">
          <w:rPr>
            <w:rStyle w:val="Hyperlink"/>
            <w:rFonts w:ascii="Times New Roman" w:hAnsi="Times New Roman"/>
            <w:sz w:val="26"/>
            <w:szCs w:val="26"/>
          </w:rPr>
          <w:t>https://www.raspberrypi.org/forums/viewtopic.php?f=32&amp;t=119413</w:t>
        </w:r>
      </w:hyperlink>
    </w:p>
    <w:p w14:paraId="2C119868" w14:textId="77777777" w:rsidR="00EB5FE7" w:rsidRDefault="009634E4" w:rsidP="00131B8F">
      <w:pPr>
        <w:spacing w:line="360" w:lineRule="auto"/>
        <w:rPr>
          <w:rFonts w:ascii="Times New Roman" w:hAnsi="Times New Roman"/>
          <w:sz w:val="26"/>
          <w:szCs w:val="26"/>
        </w:rPr>
      </w:pPr>
      <w:r w:rsidRPr="009A5701">
        <w:rPr>
          <w:rFonts w:ascii="Times New Roman" w:hAnsi="Times New Roman"/>
          <w:sz w:val="26"/>
          <w:szCs w:val="26"/>
        </w:rPr>
        <w:t>[7</w:t>
      </w:r>
      <w:r w:rsidR="007A542E" w:rsidRPr="009A5701">
        <w:rPr>
          <w:rFonts w:ascii="Times New Roman" w:hAnsi="Times New Roman"/>
          <w:sz w:val="26"/>
          <w:szCs w:val="26"/>
        </w:rPr>
        <w:t xml:space="preserve">] </w:t>
      </w:r>
      <w:r w:rsidR="00EB5FE7">
        <w:rPr>
          <w:rFonts w:ascii="Times New Roman" w:hAnsi="Times New Roman"/>
          <w:sz w:val="26"/>
          <w:szCs w:val="26"/>
        </w:rPr>
        <w:t>SPI – I2C protocol.</w:t>
      </w:r>
    </w:p>
    <w:p w14:paraId="38BCF976" w14:textId="1A01ADDB" w:rsidR="007A542E" w:rsidRPr="009A5701" w:rsidRDefault="00EB5FE7" w:rsidP="00131B8F">
      <w:pPr>
        <w:spacing w:line="360" w:lineRule="auto"/>
        <w:rPr>
          <w:rFonts w:ascii="Times New Roman" w:hAnsi="Times New Roman"/>
          <w:sz w:val="26"/>
          <w:szCs w:val="26"/>
        </w:rPr>
      </w:pPr>
      <w:r>
        <w:rPr>
          <w:rFonts w:ascii="Times New Roman" w:hAnsi="Times New Roman"/>
          <w:sz w:val="26"/>
          <w:szCs w:val="26"/>
        </w:rPr>
        <w:t xml:space="preserve">      URL: </w:t>
      </w:r>
      <w:hyperlink r:id="rId77" w:history="1">
        <w:r w:rsidR="008E4466" w:rsidRPr="00235715">
          <w:rPr>
            <w:rStyle w:val="Hyperlink"/>
            <w:rFonts w:ascii="Times New Roman" w:hAnsi="Times New Roman"/>
            <w:sz w:val="26"/>
            <w:szCs w:val="26"/>
          </w:rPr>
          <w:t>https://learn.sparkfun.com/tutorials/raspberry-pi-spi-and-i2c-tutorial</w:t>
        </w:r>
      </w:hyperlink>
    </w:p>
    <w:p w14:paraId="394F2222" w14:textId="45EADA75" w:rsidR="00EB5FE7" w:rsidRDefault="009634E4" w:rsidP="00131B8F">
      <w:pPr>
        <w:spacing w:line="360" w:lineRule="auto"/>
        <w:rPr>
          <w:rFonts w:ascii="Times New Roman" w:hAnsi="Times New Roman"/>
          <w:sz w:val="26"/>
          <w:szCs w:val="26"/>
        </w:rPr>
      </w:pPr>
      <w:r w:rsidRPr="009A5701">
        <w:rPr>
          <w:rFonts w:ascii="Times New Roman" w:hAnsi="Times New Roman"/>
          <w:sz w:val="26"/>
          <w:szCs w:val="26"/>
        </w:rPr>
        <w:t>[8</w:t>
      </w:r>
      <w:r w:rsidR="002018F5" w:rsidRPr="009A5701">
        <w:rPr>
          <w:rFonts w:ascii="Times New Roman" w:hAnsi="Times New Roman"/>
          <w:sz w:val="26"/>
          <w:szCs w:val="26"/>
        </w:rPr>
        <w:t xml:space="preserve">] </w:t>
      </w:r>
      <w:r w:rsidR="00EB5FE7">
        <w:rPr>
          <w:rFonts w:ascii="Times New Roman" w:hAnsi="Times New Roman"/>
          <w:sz w:val="26"/>
          <w:szCs w:val="26"/>
        </w:rPr>
        <w:t>HTTP server – client.</w:t>
      </w:r>
    </w:p>
    <w:p w14:paraId="5851516F" w14:textId="0F1BA6F8" w:rsidR="00F27682" w:rsidRPr="009A5701" w:rsidRDefault="00EB5FE7" w:rsidP="00131B8F">
      <w:pPr>
        <w:spacing w:line="360" w:lineRule="auto"/>
        <w:rPr>
          <w:rFonts w:ascii="Times New Roman" w:hAnsi="Times New Roman"/>
        </w:rPr>
      </w:pPr>
      <w:r>
        <w:rPr>
          <w:rFonts w:ascii="Times New Roman" w:hAnsi="Times New Roman"/>
          <w:sz w:val="26"/>
          <w:szCs w:val="26"/>
        </w:rPr>
        <w:t xml:space="preserve">      URL: </w:t>
      </w:r>
      <w:hyperlink r:id="rId78" w:history="1">
        <w:r w:rsidR="00131B8F" w:rsidRPr="00235715">
          <w:rPr>
            <w:rStyle w:val="Hyperlink"/>
            <w:rFonts w:ascii="Times New Roman" w:hAnsi="Times New Roman"/>
            <w:sz w:val="26"/>
            <w:szCs w:val="26"/>
          </w:rPr>
          <w:t>http://www.jmarshall.com/easy/http/</w:t>
        </w:r>
      </w:hyperlink>
    </w:p>
    <w:p w14:paraId="2466A6FA" w14:textId="77777777" w:rsidR="00F27682" w:rsidRPr="009A5701" w:rsidRDefault="00F27682" w:rsidP="00F27682">
      <w:pPr>
        <w:rPr>
          <w:rFonts w:ascii="Times New Roman" w:hAnsi="Times New Roman"/>
        </w:rPr>
      </w:pPr>
    </w:p>
    <w:p w14:paraId="26B96184" w14:textId="77777777" w:rsidR="00F27682" w:rsidRPr="009A5701" w:rsidRDefault="00F27682" w:rsidP="00F27682">
      <w:pPr>
        <w:rPr>
          <w:rFonts w:ascii="Times New Roman" w:hAnsi="Times New Roman"/>
        </w:rPr>
      </w:pPr>
    </w:p>
    <w:p w14:paraId="36DFBB71" w14:textId="30DEC099" w:rsidR="00F27682" w:rsidRPr="009A5701" w:rsidRDefault="00F27682" w:rsidP="00F27682">
      <w:pPr>
        <w:rPr>
          <w:rFonts w:ascii="Times New Roman" w:hAnsi="Times New Roman"/>
        </w:rPr>
      </w:pPr>
    </w:p>
    <w:p w14:paraId="6C8F7789" w14:textId="56E9A752" w:rsidR="00F27682" w:rsidRPr="009A5701" w:rsidRDefault="00F27682" w:rsidP="00F27682">
      <w:pPr>
        <w:rPr>
          <w:rFonts w:ascii="Times New Roman" w:hAnsi="Times New Roman"/>
        </w:rPr>
      </w:pPr>
    </w:p>
    <w:p w14:paraId="5CC4EC00" w14:textId="4169B331" w:rsidR="003A492F" w:rsidRPr="009A5701" w:rsidRDefault="003A492F" w:rsidP="00F27682">
      <w:pPr>
        <w:jc w:val="center"/>
        <w:rPr>
          <w:rFonts w:ascii="Times New Roman" w:hAnsi="Times New Roman"/>
        </w:rPr>
      </w:pPr>
    </w:p>
    <w:sectPr w:rsidR="003A492F" w:rsidRPr="009A5701" w:rsidSect="006F2B86">
      <w:footerReference w:type="default" r:id="rId79"/>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25597" w14:textId="77777777" w:rsidR="006A5735" w:rsidRDefault="006A5735" w:rsidP="00992C46">
      <w:r>
        <w:separator/>
      </w:r>
    </w:p>
  </w:endnote>
  <w:endnote w:type="continuationSeparator" w:id="0">
    <w:p w14:paraId="60ADD8DC" w14:textId="77777777" w:rsidR="006A5735" w:rsidRDefault="006A5735" w:rsidP="0099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NI-Times">
    <w:altName w:val="Times New Roman"/>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7618" w14:textId="71E2EC0A" w:rsidR="00DC3CFD" w:rsidRPr="006F2B86" w:rsidRDefault="00DC3CFD">
    <w:pPr>
      <w:pStyle w:val="Footer"/>
      <w:jc w:val="center"/>
      <w:rPr>
        <w:rFonts w:ascii="Times New Roman" w:hAnsi="Times New Roman"/>
        <w:sz w:val="26"/>
        <w:szCs w:val="26"/>
      </w:rPr>
    </w:pPr>
  </w:p>
  <w:p w14:paraId="47436183" w14:textId="77777777" w:rsidR="00DC3CFD" w:rsidRDefault="00DC3C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405183"/>
      <w:docPartObj>
        <w:docPartGallery w:val="Page Numbers (Bottom of Page)"/>
        <w:docPartUnique/>
      </w:docPartObj>
    </w:sdtPr>
    <w:sdtEndPr>
      <w:rPr>
        <w:rFonts w:ascii="Times New Roman" w:hAnsi="Times New Roman"/>
        <w:noProof/>
        <w:sz w:val="26"/>
        <w:szCs w:val="26"/>
      </w:rPr>
    </w:sdtEndPr>
    <w:sdtContent>
      <w:p w14:paraId="148FFB73" w14:textId="12A79EC6" w:rsidR="00DC3CFD" w:rsidRPr="006F2B86" w:rsidRDefault="00DC3CFD">
        <w:pPr>
          <w:pStyle w:val="Footer"/>
          <w:jc w:val="center"/>
          <w:rPr>
            <w:rFonts w:ascii="Times New Roman" w:hAnsi="Times New Roman"/>
            <w:sz w:val="26"/>
            <w:szCs w:val="26"/>
          </w:rPr>
        </w:pPr>
        <w:r w:rsidRPr="006F2B86">
          <w:rPr>
            <w:rFonts w:ascii="Times New Roman" w:hAnsi="Times New Roman"/>
            <w:sz w:val="26"/>
            <w:szCs w:val="26"/>
          </w:rPr>
          <w:fldChar w:fldCharType="begin"/>
        </w:r>
        <w:r w:rsidRPr="006F2B86">
          <w:rPr>
            <w:rFonts w:ascii="Times New Roman" w:hAnsi="Times New Roman"/>
            <w:sz w:val="26"/>
            <w:szCs w:val="26"/>
          </w:rPr>
          <w:instrText xml:space="preserve"> PAGE   \* MERGEFORMAT </w:instrText>
        </w:r>
        <w:r w:rsidRPr="006F2B86">
          <w:rPr>
            <w:rFonts w:ascii="Times New Roman" w:hAnsi="Times New Roman"/>
            <w:sz w:val="26"/>
            <w:szCs w:val="26"/>
          </w:rPr>
          <w:fldChar w:fldCharType="separate"/>
        </w:r>
        <w:r w:rsidR="00026DD6">
          <w:rPr>
            <w:rFonts w:ascii="Times New Roman" w:hAnsi="Times New Roman"/>
            <w:noProof/>
            <w:sz w:val="26"/>
            <w:szCs w:val="26"/>
          </w:rPr>
          <w:t>i</w:t>
        </w:r>
        <w:r w:rsidRPr="006F2B86">
          <w:rPr>
            <w:rFonts w:ascii="Times New Roman" w:hAnsi="Times New Roman"/>
            <w:noProof/>
            <w:sz w:val="26"/>
            <w:szCs w:val="26"/>
          </w:rPr>
          <w:fldChar w:fldCharType="end"/>
        </w:r>
      </w:p>
    </w:sdtContent>
  </w:sdt>
  <w:p w14:paraId="72AE2585" w14:textId="77777777" w:rsidR="00DC3CFD" w:rsidRDefault="00DC3C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711059"/>
      <w:docPartObj>
        <w:docPartGallery w:val="Page Numbers (Bottom of Page)"/>
        <w:docPartUnique/>
      </w:docPartObj>
    </w:sdtPr>
    <w:sdtEndPr>
      <w:rPr>
        <w:rFonts w:ascii="Times New Roman" w:hAnsi="Times New Roman"/>
        <w:noProof/>
        <w:sz w:val="26"/>
        <w:szCs w:val="26"/>
      </w:rPr>
    </w:sdtEndPr>
    <w:sdtContent>
      <w:p w14:paraId="68247C43" w14:textId="77777777" w:rsidR="00DC3CFD" w:rsidRPr="006F2B86" w:rsidRDefault="00DC3CFD">
        <w:pPr>
          <w:pStyle w:val="Footer"/>
          <w:jc w:val="center"/>
          <w:rPr>
            <w:rFonts w:ascii="Times New Roman" w:hAnsi="Times New Roman"/>
            <w:sz w:val="26"/>
            <w:szCs w:val="26"/>
          </w:rPr>
        </w:pPr>
        <w:r w:rsidRPr="006F2B86">
          <w:rPr>
            <w:rFonts w:ascii="Times New Roman" w:hAnsi="Times New Roman"/>
            <w:sz w:val="26"/>
            <w:szCs w:val="26"/>
          </w:rPr>
          <w:fldChar w:fldCharType="begin"/>
        </w:r>
        <w:r w:rsidRPr="006F2B86">
          <w:rPr>
            <w:rFonts w:ascii="Times New Roman" w:hAnsi="Times New Roman"/>
            <w:sz w:val="26"/>
            <w:szCs w:val="26"/>
          </w:rPr>
          <w:instrText xml:space="preserve"> PAGE   \* MERGEFORMAT </w:instrText>
        </w:r>
        <w:r w:rsidRPr="006F2B86">
          <w:rPr>
            <w:rFonts w:ascii="Times New Roman" w:hAnsi="Times New Roman"/>
            <w:sz w:val="26"/>
            <w:szCs w:val="26"/>
          </w:rPr>
          <w:fldChar w:fldCharType="separate"/>
        </w:r>
        <w:r w:rsidR="00026DD6">
          <w:rPr>
            <w:rFonts w:ascii="Times New Roman" w:hAnsi="Times New Roman"/>
            <w:noProof/>
            <w:sz w:val="26"/>
            <w:szCs w:val="26"/>
          </w:rPr>
          <w:t>4</w:t>
        </w:r>
        <w:r w:rsidRPr="006F2B86">
          <w:rPr>
            <w:rFonts w:ascii="Times New Roman" w:hAnsi="Times New Roman"/>
            <w:noProof/>
            <w:sz w:val="26"/>
            <w:szCs w:val="26"/>
          </w:rPr>
          <w:fldChar w:fldCharType="end"/>
        </w:r>
      </w:p>
    </w:sdtContent>
  </w:sdt>
  <w:p w14:paraId="5ABFF460" w14:textId="77777777" w:rsidR="00DC3CFD" w:rsidRDefault="00DC3C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5F5FDE" w14:textId="77777777" w:rsidR="006A5735" w:rsidRDefault="006A5735" w:rsidP="00992C46">
      <w:r>
        <w:separator/>
      </w:r>
    </w:p>
  </w:footnote>
  <w:footnote w:type="continuationSeparator" w:id="0">
    <w:p w14:paraId="27EE835C" w14:textId="77777777" w:rsidR="006A5735" w:rsidRDefault="006A5735" w:rsidP="00992C46">
      <w:r>
        <w:continuationSeparator/>
      </w:r>
    </w:p>
  </w:footnote>
  <w:footnote w:id="1">
    <w:p w14:paraId="3894A113" w14:textId="77777777" w:rsidR="00DC3CFD" w:rsidRDefault="00DC3CFD" w:rsidP="00873E9D">
      <w:pPr>
        <w:pStyle w:val="FootnoteText"/>
      </w:pPr>
      <w:r>
        <w:rPr>
          <w:vertAlign w:val="superscript"/>
        </w:rPr>
        <w:t>(</w:t>
      </w:r>
      <w:r>
        <w:rPr>
          <w:rStyle w:val="FootnoteReference"/>
        </w:rPr>
        <w:footnoteRef/>
      </w:r>
      <w:r>
        <w:rPr>
          <w:vertAlign w:val="superscript"/>
        </w:rPr>
        <w:t>)</w:t>
      </w:r>
      <w:r>
        <w:t xml:space="preserve"> </w:t>
      </w:r>
      <w:hyperlink r:id="rId1" w:history="1">
        <w:r w:rsidRPr="00072C20">
          <w:rPr>
            <w:rStyle w:val="Hyperlink"/>
          </w:rPr>
          <w:t>http://cloudtweaks.com/2014/12/cloud-infographic-drone-consumer-revolution/</w:t>
        </w:r>
      </w:hyperlink>
      <w:r>
        <w:t xml:space="preserve"> </w:t>
      </w:r>
    </w:p>
  </w:footnote>
  <w:footnote w:id="2">
    <w:p w14:paraId="2A87AB83" w14:textId="77777777" w:rsidR="00DC3CFD" w:rsidRDefault="00DC3CFD" w:rsidP="00A05387">
      <w:pPr>
        <w:pStyle w:val="FootnoteText"/>
        <w:rPr>
          <w:vertAlign w:val="superscript"/>
        </w:rPr>
      </w:pPr>
      <w:r>
        <w:rPr>
          <w:vertAlign w:val="superscript"/>
        </w:rPr>
        <w:t>(</w:t>
      </w:r>
      <w:r>
        <w:rPr>
          <w:rStyle w:val="FootnoteReference"/>
        </w:rPr>
        <w:footnoteRef/>
      </w:r>
      <w:r>
        <w:rPr>
          <w:vertAlign w:val="superscript"/>
        </w:rPr>
        <w:t xml:space="preserve">) </w:t>
      </w:r>
      <w:hyperlink r:id="rId2" w:history="1">
        <w:r w:rsidRPr="003F5F59">
          <w:rPr>
            <w:rStyle w:val="Hyperlink"/>
          </w:rPr>
          <w:t>http://soha.vn/israel-tung-san-pham-drone-trieu-do-lam-duoc-dieu-ky-dieu-dau-tien-tren-the-gioi-20170106133418275.htm</w:t>
        </w:r>
      </w:hyperlink>
    </w:p>
    <w:p w14:paraId="31CB96C2" w14:textId="77777777" w:rsidR="00DC3CFD" w:rsidRPr="003F5F59" w:rsidRDefault="00DC3CFD" w:rsidP="00A05387">
      <w:pPr>
        <w:pStyle w:val="FootnoteText"/>
      </w:pPr>
    </w:p>
  </w:footnote>
  <w:footnote w:id="3">
    <w:p w14:paraId="6E7CBA3E" w14:textId="0124566C" w:rsidR="00DC3CFD" w:rsidRDefault="00DC3CFD">
      <w:pPr>
        <w:pStyle w:val="FootnoteText"/>
      </w:pPr>
      <w:r>
        <w:rPr>
          <w:vertAlign w:val="superscript"/>
        </w:rPr>
        <w:t>(</w:t>
      </w:r>
      <w:r>
        <w:rPr>
          <w:rStyle w:val="FootnoteReference"/>
        </w:rPr>
        <w:footnoteRef/>
      </w:r>
      <w:r>
        <w:rPr>
          <w:vertAlign w:val="superscript"/>
        </w:rPr>
        <w:t>)</w:t>
      </w:r>
      <w:hyperlink r:id="rId3" w:history="1">
        <w:r w:rsidRPr="00F613AD">
          <w:rPr>
            <w:rStyle w:val="Hyperlink"/>
          </w:rPr>
          <w:t>http://dantri.com.vn/the-gioi/hai-quan-nga-phat-trien-uav-hoat-dong-tren-tau-chien-20170104160239476.htm</w:t>
        </w:r>
      </w:hyperlink>
    </w:p>
  </w:footnote>
  <w:footnote w:id="4">
    <w:p w14:paraId="465AAAF4" w14:textId="77777777" w:rsidR="00DC3CFD" w:rsidRDefault="00DC3CFD" w:rsidP="00A05387">
      <w:pPr>
        <w:pStyle w:val="FootnoteText"/>
      </w:pPr>
      <w:r>
        <w:rPr>
          <w:vertAlign w:val="superscript"/>
        </w:rPr>
        <w:t>(</w:t>
      </w:r>
      <w:r>
        <w:rPr>
          <w:rStyle w:val="FootnoteReference"/>
        </w:rPr>
        <w:footnoteRef/>
      </w:r>
      <w:r>
        <w:rPr>
          <w:vertAlign w:val="superscript"/>
        </w:rPr>
        <w:t>)</w:t>
      </w:r>
      <w:r>
        <w:t xml:space="preserve"> </w:t>
      </w:r>
      <w:hyperlink r:id="rId4" w:history="1">
        <w:r w:rsidRPr="000A14F0">
          <w:rPr>
            <w:rStyle w:val="Hyperlink"/>
          </w:rPr>
          <w:t>www.ardrone2.parrot.com</w:t>
        </w:r>
      </w:hyperlink>
      <w:r>
        <w:t xml:space="preserve"> </w:t>
      </w:r>
    </w:p>
  </w:footnote>
  <w:footnote w:id="5">
    <w:p w14:paraId="4FB16EA2" w14:textId="58301E45" w:rsidR="00DC3CFD" w:rsidRDefault="00DC3CFD" w:rsidP="00045AF7">
      <w:pPr>
        <w:pStyle w:val="FootnoteText"/>
      </w:pPr>
      <w:r>
        <w:rPr>
          <w:vertAlign w:val="superscript"/>
        </w:rPr>
        <w:t>(</w:t>
      </w:r>
      <w:r>
        <w:rPr>
          <w:rStyle w:val="FootnoteReference"/>
        </w:rPr>
        <w:footnoteRef/>
      </w:r>
      <w:r>
        <w:rPr>
          <w:vertAlign w:val="superscript"/>
        </w:rPr>
        <w:t>)</w:t>
      </w:r>
      <w:r>
        <w:t xml:space="preserve"> </w:t>
      </w:r>
      <w:r>
        <w:fldChar w:fldCharType="begin"/>
      </w:r>
      <w:r>
        <w:instrText xml:space="preserve"> HYPERLINK "</w:instrText>
      </w:r>
      <w:r w:rsidRPr="002B6FA1">
        <w:instrText>http://cloudtweaks.com/2014/12/clou d-infographic-drone-consumer-revolution/</w:instrText>
      </w:r>
      <w:r>
        <w:instrText xml:space="preserve">" </w:instrText>
      </w:r>
      <w:r>
        <w:fldChar w:fldCharType="separate"/>
      </w:r>
      <w:r w:rsidRPr="00A14A11">
        <w:rPr>
          <w:rStyle w:val="Hyperlink"/>
        </w:rPr>
        <w:t>http://cloudtweaks.com/2014/12/clou</w:t>
      </w:r>
      <w:ins w:id="108" w:author="duy phan" w:date="2017-02-07T04:36:00Z">
        <w:r w:rsidRPr="00A14A11">
          <w:rPr>
            <w:rStyle w:val="Hyperlink"/>
          </w:rPr>
          <w:t xml:space="preserve"> </w:t>
        </w:r>
      </w:ins>
      <w:r w:rsidRPr="00C92018">
        <w:rPr>
          <w:rStyle w:val="Hyperlink"/>
        </w:rPr>
        <w:t>d-infographic-drone-consumer-revolution/</w:t>
      </w:r>
      <w:ins w:id="109" w:author="duy phan" w:date="2017-02-07T04:36:00Z">
        <w:r>
          <w:fldChar w:fldCharType="end"/>
        </w:r>
      </w:ins>
    </w:p>
  </w:footnote>
  <w:footnote w:id="6">
    <w:p w14:paraId="59E1B667" w14:textId="73D9C3DA" w:rsidR="00DC3CFD" w:rsidRDefault="00DC3CFD" w:rsidP="00E20ABD">
      <w:pPr>
        <w:spacing w:line="360" w:lineRule="auto"/>
        <w:rPr>
          <w:rFonts w:ascii="Times New Roman" w:hAnsi="Times New Roman"/>
          <w:sz w:val="26"/>
          <w:szCs w:val="26"/>
        </w:rPr>
      </w:pPr>
      <w:r>
        <w:rPr>
          <w:vertAlign w:val="superscript"/>
        </w:rPr>
        <w:t>(</w:t>
      </w:r>
      <w:r>
        <w:rPr>
          <w:rStyle w:val="FootnoteReference"/>
        </w:rPr>
        <w:footnoteRef/>
      </w:r>
      <w:r>
        <w:rPr>
          <w:vertAlign w:val="superscript"/>
        </w:rPr>
        <w:t>)</w:t>
      </w:r>
      <w:r w:rsidRPr="00E20ABD">
        <w:rPr>
          <w:sz w:val="20"/>
        </w:rPr>
        <w:t xml:space="preserve"> </w:t>
      </w:r>
      <w:hyperlink r:id="rId5" w:history="1">
        <w:r w:rsidRPr="00E20ABD">
          <w:rPr>
            <w:rStyle w:val="Hyperlink"/>
            <w:rFonts w:ascii="Times New Roman" w:hAnsi="Times New Roman"/>
            <w:sz w:val="20"/>
          </w:rPr>
          <w:t>https://kienltb.wordpress.com/2015/04/05/chuan-giao-tiep-spi/</w:t>
        </w:r>
      </w:hyperlink>
    </w:p>
    <w:p w14:paraId="431F78A4" w14:textId="77777777" w:rsidR="00DC3CFD" w:rsidRDefault="00DC3CFD">
      <w:pPr>
        <w:pStyle w:val="FootnoteText"/>
      </w:pPr>
    </w:p>
  </w:footnote>
  <w:footnote w:id="7">
    <w:p w14:paraId="77EA8D36" w14:textId="3B9824B1" w:rsidR="00DC3CFD" w:rsidRPr="00840DAD" w:rsidRDefault="00DC3CFD">
      <w:pPr>
        <w:pStyle w:val="FootnoteText"/>
        <w:rPr>
          <w:vertAlign w:val="superscript"/>
        </w:rPr>
      </w:pPr>
      <w:r>
        <w:rPr>
          <w:vertAlign w:val="superscript"/>
        </w:rPr>
        <w:t>(</w:t>
      </w:r>
      <w:r>
        <w:rPr>
          <w:rStyle w:val="FootnoteReference"/>
        </w:rPr>
        <w:footnoteRef/>
      </w:r>
      <w:r>
        <w:rPr>
          <w:vertAlign w:val="superscript"/>
        </w:rPr>
        <w:t xml:space="preserve">) </w:t>
      </w:r>
      <w:hyperlink r:id="rId6" w:history="1">
        <w:r w:rsidRPr="00F613AD">
          <w:rPr>
            <w:rStyle w:val="Hyperlink"/>
            <w:vertAlign w:val="superscript"/>
          </w:rPr>
          <w:t>http://hshop.vn/products/mach-thu-phat-nrf24l01-2-4ghz</w:t>
        </w:r>
      </w:hyperlink>
      <w:r>
        <w:rPr>
          <w:vertAlign w:val="superscript"/>
        </w:rPr>
        <w:t xml:space="preserve"> </w:t>
      </w:r>
    </w:p>
  </w:footnote>
  <w:footnote w:id="8">
    <w:p w14:paraId="172D1A9D" w14:textId="6EA7AE62" w:rsidR="00DC3CFD" w:rsidRDefault="00DC3CFD">
      <w:pPr>
        <w:pStyle w:val="FootnoteText"/>
      </w:pPr>
      <w:r>
        <w:rPr>
          <w:vertAlign w:val="superscript"/>
        </w:rPr>
        <w:t>(</w:t>
      </w:r>
      <w:r>
        <w:rPr>
          <w:rStyle w:val="FootnoteReference"/>
        </w:rPr>
        <w:footnoteRef/>
      </w:r>
      <w:r>
        <w:rPr>
          <w:vertAlign w:val="superscript"/>
        </w:rPr>
        <w:t>)</w:t>
      </w:r>
      <w:hyperlink r:id="rId7" w:history="1">
        <w:r w:rsidRPr="00F613AD">
          <w:rPr>
            <w:rStyle w:val="Hyperlink"/>
          </w:rPr>
          <w:t>http://www.vnpro.org/forum/forum/ccent%C2%AE/icnd-1-basic-wireless-lan-config/26548-t%C3%ACm-hi%E1%BB%83u-v%E1%BB%81-access-point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5678F" w14:textId="77777777" w:rsidR="00DC3CFD" w:rsidRDefault="00DC3C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BC14"/>
      </v:shape>
    </w:pict>
  </w:numPicBullet>
  <w:abstractNum w:abstractNumId="0">
    <w:nsid w:val="047A7311"/>
    <w:multiLevelType w:val="hybridMultilevel"/>
    <w:tmpl w:val="B4EEA9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20C44"/>
    <w:multiLevelType w:val="hybridMultilevel"/>
    <w:tmpl w:val="052A601C"/>
    <w:lvl w:ilvl="0" w:tplc="96E8E19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977015"/>
    <w:multiLevelType w:val="hybridMultilevel"/>
    <w:tmpl w:val="F7344848"/>
    <w:lvl w:ilvl="0" w:tplc="05583D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0F021A"/>
    <w:multiLevelType w:val="hybridMultilevel"/>
    <w:tmpl w:val="301AC194"/>
    <w:lvl w:ilvl="0" w:tplc="C61490F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5D3FDC"/>
    <w:multiLevelType w:val="hybridMultilevel"/>
    <w:tmpl w:val="4D2C26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A95F5E"/>
    <w:multiLevelType w:val="hybridMultilevel"/>
    <w:tmpl w:val="7C32E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472833"/>
    <w:multiLevelType w:val="hybridMultilevel"/>
    <w:tmpl w:val="7DA47A7C"/>
    <w:lvl w:ilvl="0" w:tplc="CB2023E6">
      <w:start w:val="1"/>
      <w:numFmt w:val="lowerLetter"/>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7">
    <w:nsid w:val="185C2AC7"/>
    <w:multiLevelType w:val="hybridMultilevel"/>
    <w:tmpl w:val="C3563D5A"/>
    <w:lvl w:ilvl="0" w:tplc="50900C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987EF5"/>
    <w:multiLevelType w:val="hybridMultilevel"/>
    <w:tmpl w:val="5F88546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9B14DC6"/>
    <w:multiLevelType w:val="multilevel"/>
    <w:tmpl w:val="BAA8364E"/>
    <w:lvl w:ilvl="0">
      <w:start w:val="2"/>
      <w:numFmt w:val="decimal"/>
      <w:lvlText w:val="%1"/>
      <w:lvlJc w:val="left"/>
      <w:pPr>
        <w:ind w:left="660" w:hanging="660"/>
      </w:pPr>
      <w:rPr>
        <w:rFonts w:hint="default"/>
        <w:b/>
        <w:color w:val="000000" w:themeColor="text1"/>
        <w:sz w:val="26"/>
      </w:rPr>
    </w:lvl>
    <w:lvl w:ilvl="1">
      <w:start w:val="11"/>
      <w:numFmt w:val="decimal"/>
      <w:lvlText w:val="%1.%2"/>
      <w:lvlJc w:val="left"/>
      <w:pPr>
        <w:ind w:left="825" w:hanging="660"/>
      </w:pPr>
      <w:rPr>
        <w:rFonts w:hint="default"/>
        <w:b/>
        <w:color w:val="000000" w:themeColor="text1"/>
        <w:sz w:val="26"/>
      </w:rPr>
    </w:lvl>
    <w:lvl w:ilvl="2">
      <w:start w:val="8"/>
      <w:numFmt w:val="decimal"/>
      <w:lvlText w:val="%1.%2.%3"/>
      <w:lvlJc w:val="left"/>
      <w:pPr>
        <w:ind w:left="1050" w:hanging="720"/>
      </w:pPr>
      <w:rPr>
        <w:rFonts w:hint="default"/>
        <w:b/>
        <w:color w:val="000000" w:themeColor="text1"/>
        <w:sz w:val="26"/>
      </w:rPr>
    </w:lvl>
    <w:lvl w:ilvl="3">
      <w:start w:val="1"/>
      <w:numFmt w:val="decimal"/>
      <w:lvlText w:val="%1.%2.%3.%4"/>
      <w:lvlJc w:val="left"/>
      <w:pPr>
        <w:ind w:left="1215" w:hanging="720"/>
      </w:pPr>
      <w:rPr>
        <w:rFonts w:hint="default"/>
        <w:b/>
        <w:color w:val="000000" w:themeColor="text1"/>
        <w:sz w:val="26"/>
      </w:rPr>
    </w:lvl>
    <w:lvl w:ilvl="4">
      <w:start w:val="1"/>
      <w:numFmt w:val="decimal"/>
      <w:lvlText w:val="%1.%2.%3.%4.%5"/>
      <w:lvlJc w:val="left"/>
      <w:pPr>
        <w:ind w:left="1740" w:hanging="1080"/>
      </w:pPr>
      <w:rPr>
        <w:rFonts w:hint="default"/>
        <w:b/>
        <w:color w:val="000000" w:themeColor="text1"/>
        <w:sz w:val="26"/>
      </w:rPr>
    </w:lvl>
    <w:lvl w:ilvl="5">
      <w:start w:val="1"/>
      <w:numFmt w:val="decimal"/>
      <w:lvlText w:val="%1.%2.%3.%4.%5.%6"/>
      <w:lvlJc w:val="left"/>
      <w:pPr>
        <w:ind w:left="1905" w:hanging="1080"/>
      </w:pPr>
      <w:rPr>
        <w:rFonts w:hint="default"/>
        <w:b/>
        <w:color w:val="000000" w:themeColor="text1"/>
        <w:sz w:val="26"/>
      </w:rPr>
    </w:lvl>
    <w:lvl w:ilvl="6">
      <w:start w:val="1"/>
      <w:numFmt w:val="decimal"/>
      <w:lvlText w:val="%1.%2.%3.%4.%5.%6.%7"/>
      <w:lvlJc w:val="left"/>
      <w:pPr>
        <w:ind w:left="2430" w:hanging="1440"/>
      </w:pPr>
      <w:rPr>
        <w:rFonts w:hint="default"/>
        <w:b/>
        <w:color w:val="000000" w:themeColor="text1"/>
        <w:sz w:val="26"/>
      </w:rPr>
    </w:lvl>
    <w:lvl w:ilvl="7">
      <w:start w:val="1"/>
      <w:numFmt w:val="decimal"/>
      <w:lvlText w:val="%1.%2.%3.%4.%5.%6.%7.%8"/>
      <w:lvlJc w:val="left"/>
      <w:pPr>
        <w:ind w:left="2595" w:hanging="1440"/>
      </w:pPr>
      <w:rPr>
        <w:rFonts w:hint="default"/>
        <w:b/>
        <w:color w:val="000000" w:themeColor="text1"/>
        <w:sz w:val="26"/>
      </w:rPr>
    </w:lvl>
    <w:lvl w:ilvl="8">
      <w:start w:val="1"/>
      <w:numFmt w:val="decimal"/>
      <w:lvlText w:val="%1.%2.%3.%4.%5.%6.%7.%8.%9"/>
      <w:lvlJc w:val="left"/>
      <w:pPr>
        <w:ind w:left="3120" w:hanging="1800"/>
      </w:pPr>
      <w:rPr>
        <w:rFonts w:hint="default"/>
        <w:b/>
        <w:color w:val="000000" w:themeColor="text1"/>
        <w:sz w:val="26"/>
      </w:rPr>
    </w:lvl>
  </w:abstractNum>
  <w:abstractNum w:abstractNumId="10">
    <w:nsid w:val="1AB973BA"/>
    <w:multiLevelType w:val="multilevel"/>
    <w:tmpl w:val="D7D21FAC"/>
    <w:lvl w:ilvl="0">
      <w:start w:val="3"/>
      <w:numFmt w:val="decimal"/>
      <w:lvlText w:val="%1"/>
      <w:lvlJc w:val="left"/>
      <w:pPr>
        <w:ind w:left="525" w:hanging="525"/>
      </w:pPr>
      <w:rPr>
        <w:rFonts w:hint="default"/>
        <w:b/>
        <w:color w:val="auto"/>
      </w:rPr>
    </w:lvl>
    <w:lvl w:ilvl="1">
      <w:start w:val="5"/>
      <w:numFmt w:val="decimal"/>
      <w:lvlText w:val="%1.%2"/>
      <w:lvlJc w:val="left"/>
      <w:pPr>
        <w:ind w:left="750" w:hanging="525"/>
      </w:pPr>
      <w:rPr>
        <w:rFonts w:hint="default"/>
        <w:b/>
        <w:color w:val="auto"/>
      </w:rPr>
    </w:lvl>
    <w:lvl w:ilvl="2">
      <w:start w:val="3"/>
      <w:numFmt w:val="decimal"/>
      <w:lvlText w:val="%1.%2.%3"/>
      <w:lvlJc w:val="left"/>
      <w:pPr>
        <w:ind w:left="1170" w:hanging="720"/>
      </w:pPr>
      <w:rPr>
        <w:rFonts w:hint="default"/>
        <w:b/>
        <w:color w:val="auto"/>
      </w:rPr>
    </w:lvl>
    <w:lvl w:ilvl="3">
      <w:start w:val="1"/>
      <w:numFmt w:val="decimal"/>
      <w:lvlText w:val="%1.%2.%3.%4"/>
      <w:lvlJc w:val="left"/>
      <w:pPr>
        <w:ind w:left="1395" w:hanging="720"/>
      </w:pPr>
      <w:rPr>
        <w:rFonts w:hint="default"/>
        <w:b/>
        <w:color w:val="auto"/>
      </w:rPr>
    </w:lvl>
    <w:lvl w:ilvl="4">
      <w:start w:val="1"/>
      <w:numFmt w:val="decimal"/>
      <w:lvlText w:val="%1.%2.%3.%4.%5"/>
      <w:lvlJc w:val="left"/>
      <w:pPr>
        <w:ind w:left="1980" w:hanging="1080"/>
      </w:pPr>
      <w:rPr>
        <w:rFonts w:hint="default"/>
        <w:b/>
        <w:color w:val="auto"/>
      </w:rPr>
    </w:lvl>
    <w:lvl w:ilvl="5">
      <w:start w:val="1"/>
      <w:numFmt w:val="decimal"/>
      <w:lvlText w:val="%1.%2.%3.%4.%5.%6"/>
      <w:lvlJc w:val="left"/>
      <w:pPr>
        <w:ind w:left="2565" w:hanging="1440"/>
      </w:pPr>
      <w:rPr>
        <w:rFonts w:hint="default"/>
        <w:b/>
        <w:color w:val="auto"/>
      </w:rPr>
    </w:lvl>
    <w:lvl w:ilvl="6">
      <w:start w:val="1"/>
      <w:numFmt w:val="decimal"/>
      <w:lvlText w:val="%1.%2.%3.%4.%5.%6.%7"/>
      <w:lvlJc w:val="left"/>
      <w:pPr>
        <w:ind w:left="2790" w:hanging="1440"/>
      </w:pPr>
      <w:rPr>
        <w:rFonts w:hint="default"/>
        <w:b/>
        <w:color w:val="auto"/>
      </w:rPr>
    </w:lvl>
    <w:lvl w:ilvl="7">
      <w:start w:val="1"/>
      <w:numFmt w:val="decimal"/>
      <w:lvlText w:val="%1.%2.%3.%4.%5.%6.%7.%8"/>
      <w:lvlJc w:val="left"/>
      <w:pPr>
        <w:ind w:left="3375" w:hanging="1800"/>
      </w:pPr>
      <w:rPr>
        <w:rFonts w:hint="default"/>
        <w:b/>
        <w:color w:val="auto"/>
      </w:rPr>
    </w:lvl>
    <w:lvl w:ilvl="8">
      <w:start w:val="1"/>
      <w:numFmt w:val="decimal"/>
      <w:lvlText w:val="%1.%2.%3.%4.%5.%6.%7.%8.%9"/>
      <w:lvlJc w:val="left"/>
      <w:pPr>
        <w:ind w:left="3600" w:hanging="1800"/>
      </w:pPr>
      <w:rPr>
        <w:rFonts w:hint="default"/>
        <w:b/>
        <w:color w:val="auto"/>
      </w:rPr>
    </w:lvl>
  </w:abstractNum>
  <w:abstractNum w:abstractNumId="11">
    <w:nsid w:val="28E05A7D"/>
    <w:multiLevelType w:val="hybridMultilevel"/>
    <w:tmpl w:val="61E4EFD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2">
    <w:nsid w:val="2ECE4DEC"/>
    <w:multiLevelType w:val="multilevel"/>
    <w:tmpl w:val="2A8A79BA"/>
    <w:lvl w:ilvl="0">
      <w:start w:val="3"/>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nsid w:val="2F1D2580"/>
    <w:multiLevelType w:val="multilevel"/>
    <w:tmpl w:val="D3E48A9E"/>
    <w:lvl w:ilvl="0">
      <w:start w:val="3"/>
      <w:numFmt w:val="decimal"/>
      <w:lvlText w:val="%1"/>
      <w:lvlJc w:val="left"/>
      <w:pPr>
        <w:ind w:left="525" w:hanging="525"/>
      </w:pPr>
      <w:rPr>
        <w:rFonts w:hint="default"/>
      </w:rPr>
    </w:lvl>
    <w:lvl w:ilvl="1">
      <w:start w:val="4"/>
      <w:numFmt w:val="decimal"/>
      <w:lvlText w:val="%1.%2"/>
      <w:lvlJc w:val="left"/>
      <w:pPr>
        <w:ind w:left="652" w:hanging="525"/>
      </w:pPr>
      <w:rPr>
        <w:rFonts w:hint="default"/>
      </w:rPr>
    </w:lvl>
    <w:lvl w:ilvl="2">
      <w:start w:val="2"/>
      <w:numFmt w:val="decimal"/>
      <w:lvlText w:val="%1.%2.%3"/>
      <w:lvlJc w:val="left"/>
      <w:pPr>
        <w:ind w:left="974" w:hanging="720"/>
      </w:pPr>
      <w:rPr>
        <w:rFonts w:hint="default"/>
      </w:rPr>
    </w:lvl>
    <w:lvl w:ilvl="3">
      <w:start w:val="1"/>
      <w:numFmt w:val="decimal"/>
      <w:lvlText w:val="%1.%2.%3.%4"/>
      <w:lvlJc w:val="left"/>
      <w:pPr>
        <w:ind w:left="1101" w:hanging="72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2816" w:hanging="1800"/>
      </w:pPr>
      <w:rPr>
        <w:rFonts w:hint="default"/>
      </w:rPr>
    </w:lvl>
  </w:abstractNum>
  <w:abstractNum w:abstractNumId="14">
    <w:nsid w:val="2F841879"/>
    <w:multiLevelType w:val="multilevel"/>
    <w:tmpl w:val="07EA1A9C"/>
    <w:lvl w:ilvl="0">
      <w:start w:val="2"/>
      <w:numFmt w:val="decimal"/>
      <w:lvlText w:val="%1"/>
      <w:lvlJc w:val="left"/>
      <w:pPr>
        <w:ind w:left="525" w:hanging="525"/>
      </w:pPr>
      <w:rPr>
        <w:rFonts w:hint="default"/>
        <w:b/>
        <w:color w:val="000000" w:themeColor="text1"/>
        <w:sz w:val="26"/>
      </w:rPr>
    </w:lvl>
    <w:lvl w:ilvl="1">
      <w:start w:val="5"/>
      <w:numFmt w:val="decimal"/>
      <w:lvlText w:val="%1.%2"/>
      <w:lvlJc w:val="left"/>
      <w:pPr>
        <w:ind w:left="720" w:hanging="525"/>
      </w:pPr>
      <w:rPr>
        <w:rFonts w:hint="default"/>
        <w:b/>
        <w:color w:val="000000" w:themeColor="text1"/>
        <w:sz w:val="26"/>
      </w:rPr>
    </w:lvl>
    <w:lvl w:ilvl="2">
      <w:start w:val="2"/>
      <w:numFmt w:val="decimal"/>
      <w:lvlText w:val="%1.%2.%3"/>
      <w:lvlJc w:val="left"/>
      <w:pPr>
        <w:ind w:left="1110" w:hanging="720"/>
      </w:pPr>
      <w:rPr>
        <w:rFonts w:hint="default"/>
        <w:b/>
        <w:color w:val="000000" w:themeColor="text1"/>
        <w:sz w:val="26"/>
      </w:rPr>
    </w:lvl>
    <w:lvl w:ilvl="3">
      <w:start w:val="1"/>
      <w:numFmt w:val="decimal"/>
      <w:lvlText w:val="%1.%2.%3.%4"/>
      <w:lvlJc w:val="left"/>
      <w:pPr>
        <w:ind w:left="1305" w:hanging="720"/>
      </w:pPr>
      <w:rPr>
        <w:rFonts w:hint="default"/>
        <w:b/>
        <w:color w:val="000000" w:themeColor="text1"/>
        <w:sz w:val="26"/>
      </w:rPr>
    </w:lvl>
    <w:lvl w:ilvl="4">
      <w:start w:val="1"/>
      <w:numFmt w:val="decimal"/>
      <w:lvlText w:val="%1.%2.%3.%4.%5"/>
      <w:lvlJc w:val="left"/>
      <w:pPr>
        <w:ind w:left="1860" w:hanging="1080"/>
      </w:pPr>
      <w:rPr>
        <w:rFonts w:hint="default"/>
        <w:b/>
        <w:color w:val="000000" w:themeColor="text1"/>
        <w:sz w:val="26"/>
      </w:rPr>
    </w:lvl>
    <w:lvl w:ilvl="5">
      <w:start w:val="1"/>
      <w:numFmt w:val="decimal"/>
      <w:lvlText w:val="%1.%2.%3.%4.%5.%6"/>
      <w:lvlJc w:val="left"/>
      <w:pPr>
        <w:ind w:left="2415" w:hanging="1440"/>
      </w:pPr>
      <w:rPr>
        <w:rFonts w:hint="default"/>
        <w:b/>
        <w:color w:val="000000" w:themeColor="text1"/>
        <w:sz w:val="26"/>
      </w:rPr>
    </w:lvl>
    <w:lvl w:ilvl="6">
      <w:start w:val="1"/>
      <w:numFmt w:val="decimal"/>
      <w:lvlText w:val="%1.%2.%3.%4.%5.%6.%7"/>
      <w:lvlJc w:val="left"/>
      <w:pPr>
        <w:ind w:left="2610" w:hanging="1440"/>
      </w:pPr>
      <w:rPr>
        <w:rFonts w:hint="default"/>
        <w:b/>
        <w:color w:val="000000" w:themeColor="text1"/>
        <w:sz w:val="26"/>
      </w:rPr>
    </w:lvl>
    <w:lvl w:ilvl="7">
      <w:start w:val="1"/>
      <w:numFmt w:val="decimal"/>
      <w:lvlText w:val="%1.%2.%3.%4.%5.%6.%7.%8"/>
      <w:lvlJc w:val="left"/>
      <w:pPr>
        <w:ind w:left="3165" w:hanging="1800"/>
      </w:pPr>
      <w:rPr>
        <w:rFonts w:hint="default"/>
        <w:b/>
        <w:color w:val="000000" w:themeColor="text1"/>
        <w:sz w:val="26"/>
      </w:rPr>
    </w:lvl>
    <w:lvl w:ilvl="8">
      <w:start w:val="1"/>
      <w:numFmt w:val="decimal"/>
      <w:lvlText w:val="%1.%2.%3.%4.%5.%6.%7.%8.%9"/>
      <w:lvlJc w:val="left"/>
      <w:pPr>
        <w:ind w:left="3360" w:hanging="1800"/>
      </w:pPr>
      <w:rPr>
        <w:rFonts w:hint="default"/>
        <w:b/>
        <w:color w:val="000000" w:themeColor="text1"/>
        <w:sz w:val="26"/>
      </w:rPr>
    </w:lvl>
  </w:abstractNum>
  <w:abstractNum w:abstractNumId="15">
    <w:nsid w:val="2FCD0A4A"/>
    <w:multiLevelType w:val="hybridMultilevel"/>
    <w:tmpl w:val="6A0482A6"/>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74169D"/>
    <w:multiLevelType w:val="hybridMultilevel"/>
    <w:tmpl w:val="70D29CD8"/>
    <w:lvl w:ilvl="0" w:tplc="96E8E1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EA4DEB"/>
    <w:multiLevelType w:val="multilevel"/>
    <w:tmpl w:val="E87C6D10"/>
    <w:lvl w:ilvl="0">
      <w:start w:val="2"/>
      <w:numFmt w:val="decimal"/>
      <w:lvlText w:val="%1"/>
      <w:lvlJc w:val="left"/>
      <w:pPr>
        <w:ind w:left="795" w:hanging="795"/>
      </w:pPr>
      <w:rPr>
        <w:rFonts w:hint="default"/>
      </w:rPr>
    </w:lvl>
    <w:lvl w:ilvl="1">
      <w:start w:val="11"/>
      <w:numFmt w:val="decimal"/>
      <w:lvlText w:val="%1.%2"/>
      <w:lvlJc w:val="left"/>
      <w:pPr>
        <w:ind w:left="960" w:hanging="795"/>
      </w:pPr>
      <w:rPr>
        <w:rFonts w:hint="default"/>
      </w:rPr>
    </w:lvl>
    <w:lvl w:ilvl="2">
      <w:start w:val="10"/>
      <w:numFmt w:val="decimal"/>
      <w:lvlText w:val="%1.%2.%3"/>
      <w:lvlJc w:val="left"/>
      <w:pPr>
        <w:ind w:left="1125" w:hanging="795"/>
      </w:pPr>
      <w:rPr>
        <w:rFonts w:hint="default"/>
      </w:rPr>
    </w:lvl>
    <w:lvl w:ilvl="3">
      <w:start w:val="1"/>
      <w:numFmt w:val="decimal"/>
      <w:lvlText w:val="%1.%2.%3.%4"/>
      <w:lvlJc w:val="left"/>
      <w:pPr>
        <w:ind w:left="1290" w:hanging="795"/>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18">
    <w:nsid w:val="39693146"/>
    <w:multiLevelType w:val="hybridMultilevel"/>
    <w:tmpl w:val="9F8C5FC2"/>
    <w:lvl w:ilvl="0" w:tplc="C61490FE">
      <w:numFmt w:val="bullet"/>
      <w:lvlText w:val="-"/>
      <w:lvlJc w:val="left"/>
      <w:pPr>
        <w:ind w:left="720" w:hanging="360"/>
      </w:pPr>
      <w:rPr>
        <w:rFonts w:ascii="Calibri" w:eastAsia="Times New Roman" w:hAnsi="Calibri"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800B97"/>
    <w:multiLevelType w:val="hybridMultilevel"/>
    <w:tmpl w:val="84B0B90C"/>
    <w:lvl w:ilvl="0" w:tplc="20EAF6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A97FA3"/>
    <w:multiLevelType w:val="hybridMultilevel"/>
    <w:tmpl w:val="2952ADB4"/>
    <w:lvl w:ilvl="0" w:tplc="96E8E1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AE7E00"/>
    <w:multiLevelType w:val="hybridMultilevel"/>
    <w:tmpl w:val="1062DE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70609D"/>
    <w:multiLevelType w:val="multilevel"/>
    <w:tmpl w:val="6BA61EFE"/>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2BF501B"/>
    <w:multiLevelType w:val="hybridMultilevel"/>
    <w:tmpl w:val="4B0EA588"/>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6B0FC4"/>
    <w:multiLevelType w:val="hybridMultilevel"/>
    <w:tmpl w:val="824AE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5402C7"/>
    <w:multiLevelType w:val="hybridMultilevel"/>
    <w:tmpl w:val="D88AE552"/>
    <w:lvl w:ilvl="0" w:tplc="50900C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20B0E"/>
    <w:multiLevelType w:val="hybridMultilevel"/>
    <w:tmpl w:val="A97217FC"/>
    <w:lvl w:ilvl="0" w:tplc="D116C212">
      <w:start w:val="31"/>
      <w:numFmt w:val="bullet"/>
      <w:lvlText w:val="-"/>
      <w:lvlJc w:val="left"/>
      <w:pPr>
        <w:ind w:left="729" w:hanging="360"/>
      </w:pPr>
      <w:rPr>
        <w:rFonts w:ascii="Times New Roman" w:eastAsiaTheme="minorHAnsi" w:hAnsi="Times New Roman" w:cs="Times New Roman"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7">
    <w:nsid w:val="4FE078A8"/>
    <w:multiLevelType w:val="hybridMultilevel"/>
    <w:tmpl w:val="1F0457A0"/>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3508C1"/>
    <w:multiLevelType w:val="hybridMultilevel"/>
    <w:tmpl w:val="28CC69C4"/>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981A4E"/>
    <w:multiLevelType w:val="hybridMultilevel"/>
    <w:tmpl w:val="0E645F5A"/>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112165"/>
    <w:multiLevelType w:val="hybridMultilevel"/>
    <w:tmpl w:val="34C4D0F6"/>
    <w:lvl w:ilvl="0" w:tplc="20EAF65E">
      <w:start w:val="1"/>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60055CF9"/>
    <w:multiLevelType w:val="multilevel"/>
    <w:tmpl w:val="32A8A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1F65E9B"/>
    <w:multiLevelType w:val="multilevel"/>
    <w:tmpl w:val="3FAE45A6"/>
    <w:lvl w:ilvl="0">
      <w:start w:val="2"/>
      <w:numFmt w:val="decimal"/>
      <w:lvlText w:val="%1"/>
      <w:lvlJc w:val="left"/>
      <w:pPr>
        <w:ind w:left="660" w:hanging="660"/>
      </w:pPr>
      <w:rPr>
        <w:rFonts w:hint="default"/>
      </w:rPr>
    </w:lvl>
    <w:lvl w:ilvl="1">
      <w:start w:val="11"/>
      <w:numFmt w:val="decimal"/>
      <w:lvlText w:val="%1.%2"/>
      <w:lvlJc w:val="left"/>
      <w:pPr>
        <w:ind w:left="825" w:hanging="660"/>
      </w:pPr>
      <w:rPr>
        <w:rFonts w:hint="default"/>
      </w:rPr>
    </w:lvl>
    <w:lvl w:ilvl="2">
      <w:start w:val="6"/>
      <w:numFmt w:val="decimal"/>
      <w:lvlText w:val="%1.%2.%3"/>
      <w:lvlJc w:val="left"/>
      <w:pPr>
        <w:ind w:left="1050" w:hanging="720"/>
      </w:pPr>
      <w:rPr>
        <w:rFonts w:ascii="Times New Roman" w:hAnsi="Times New Roman" w:cs="Times New Roman" w:hint="default"/>
        <w:b/>
        <w:i w:val="0"/>
        <w:color w:val="auto"/>
        <w:sz w:val="26"/>
        <w:szCs w:val="26"/>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33">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39E75A4"/>
    <w:multiLevelType w:val="hybridMultilevel"/>
    <w:tmpl w:val="2D043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8C8188A"/>
    <w:multiLevelType w:val="hybridMultilevel"/>
    <w:tmpl w:val="45F66FDE"/>
    <w:lvl w:ilvl="0" w:tplc="96E8E1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F4116"/>
    <w:multiLevelType w:val="hybridMultilevel"/>
    <w:tmpl w:val="54ACD39C"/>
    <w:lvl w:ilvl="0" w:tplc="B49E8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A87DD2"/>
    <w:multiLevelType w:val="hybridMultilevel"/>
    <w:tmpl w:val="2AC0811A"/>
    <w:lvl w:ilvl="0" w:tplc="C61490FE">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D952BD"/>
    <w:multiLevelType w:val="hybridMultilevel"/>
    <w:tmpl w:val="BB2888B8"/>
    <w:lvl w:ilvl="0" w:tplc="96E8E1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B30C07"/>
    <w:multiLevelType w:val="hybridMultilevel"/>
    <w:tmpl w:val="45145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FC40207"/>
    <w:multiLevelType w:val="multilevel"/>
    <w:tmpl w:val="02C23180"/>
    <w:lvl w:ilvl="0">
      <w:start w:val="3"/>
      <w:numFmt w:val="decimal"/>
      <w:lvlText w:val="%1"/>
      <w:lvlJc w:val="left"/>
      <w:pPr>
        <w:ind w:left="525" w:hanging="525"/>
      </w:pPr>
      <w:rPr>
        <w:rFonts w:hint="default"/>
      </w:rPr>
    </w:lvl>
    <w:lvl w:ilvl="1">
      <w:start w:val="5"/>
      <w:numFmt w:val="decimal"/>
      <w:lvlText w:val="%1.%2"/>
      <w:lvlJc w:val="left"/>
      <w:pPr>
        <w:ind w:left="690" w:hanging="52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120" w:hanging="1800"/>
      </w:pPr>
      <w:rPr>
        <w:rFonts w:hint="default"/>
      </w:rPr>
    </w:lvl>
  </w:abstractNum>
  <w:abstractNum w:abstractNumId="41">
    <w:nsid w:val="724871EF"/>
    <w:multiLevelType w:val="hybridMultilevel"/>
    <w:tmpl w:val="8250A7AC"/>
    <w:lvl w:ilvl="0" w:tplc="96E8E19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33436A"/>
    <w:multiLevelType w:val="hybridMultilevel"/>
    <w:tmpl w:val="D0AE36D8"/>
    <w:lvl w:ilvl="0" w:tplc="50900CC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5796C87"/>
    <w:multiLevelType w:val="hybridMultilevel"/>
    <w:tmpl w:val="412E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EC0B20"/>
    <w:multiLevelType w:val="hybridMultilevel"/>
    <w:tmpl w:val="5B2E6AAE"/>
    <w:lvl w:ilvl="0" w:tplc="751AF1A2">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C977C7C"/>
    <w:multiLevelType w:val="hybridMultilevel"/>
    <w:tmpl w:val="67F80B98"/>
    <w:lvl w:ilvl="0" w:tplc="28BAF324">
      <w:numFmt w:val="bullet"/>
      <w:lvlText w:val="-"/>
      <w:lvlJc w:val="left"/>
      <w:pPr>
        <w:ind w:left="729" w:hanging="360"/>
      </w:pPr>
      <w:rPr>
        <w:rFonts w:ascii="Times New Roman" w:eastAsiaTheme="minorHAnsi" w:hAnsi="Times New Roman" w:cs="Times New Roman"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6">
    <w:nsid w:val="7D5C0B37"/>
    <w:multiLevelType w:val="hybridMultilevel"/>
    <w:tmpl w:val="FFE491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1"/>
  </w:num>
  <w:num w:numId="3">
    <w:abstractNumId w:val="34"/>
  </w:num>
  <w:num w:numId="4">
    <w:abstractNumId w:val="25"/>
  </w:num>
  <w:num w:numId="5">
    <w:abstractNumId w:val="2"/>
  </w:num>
  <w:num w:numId="6">
    <w:abstractNumId w:val="42"/>
  </w:num>
  <w:num w:numId="7">
    <w:abstractNumId w:val="44"/>
  </w:num>
  <w:num w:numId="8">
    <w:abstractNumId w:val="30"/>
  </w:num>
  <w:num w:numId="9">
    <w:abstractNumId w:val="46"/>
  </w:num>
  <w:num w:numId="10">
    <w:abstractNumId w:val="24"/>
  </w:num>
  <w:num w:numId="11">
    <w:abstractNumId w:val="18"/>
  </w:num>
  <w:num w:numId="12">
    <w:abstractNumId w:val="15"/>
  </w:num>
  <w:num w:numId="13">
    <w:abstractNumId w:val="37"/>
  </w:num>
  <w:num w:numId="14">
    <w:abstractNumId w:val="45"/>
  </w:num>
  <w:num w:numId="15">
    <w:abstractNumId w:val="23"/>
  </w:num>
  <w:num w:numId="16">
    <w:abstractNumId w:val="3"/>
  </w:num>
  <w:num w:numId="17">
    <w:abstractNumId w:val="41"/>
  </w:num>
  <w:num w:numId="18">
    <w:abstractNumId w:val="1"/>
  </w:num>
  <w:num w:numId="19">
    <w:abstractNumId w:val="38"/>
  </w:num>
  <w:num w:numId="20">
    <w:abstractNumId w:val="20"/>
  </w:num>
  <w:num w:numId="21">
    <w:abstractNumId w:val="35"/>
  </w:num>
  <w:num w:numId="22">
    <w:abstractNumId w:val="5"/>
  </w:num>
  <w:num w:numId="23">
    <w:abstractNumId w:val="16"/>
  </w:num>
  <w:num w:numId="24">
    <w:abstractNumId w:val="29"/>
  </w:num>
  <w:num w:numId="25">
    <w:abstractNumId w:val="33"/>
  </w:num>
  <w:num w:numId="26">
    <w:abstractNumId w:val="43"/>
  </w:num>
  <w:num w:numId="27">
    <w:abstractNumId w:val="10"/>
  </w:num>
  <w:num w:numId="28">
    <w:abstractNumId w:val="4"/>
  </w:num>
  <w:num w:numId="29">
    <w:abstractNumId w:val="31"/>
  </w:num>
  <w:num w:numId="30">
    <w:abstractNumId w:val="26"/>
  </w:num>
  <w:num w:numId="31">
    <w:abstractNumId w:val="14"/>
  </w:num>
  <w:num w:numId="32">
    <w:abstractNumId w:val="22"/>
  </w:num>
  <w:num w:numId="33">
    <w:abstractNumId w:val="32"/>
  </w:num>
  <w:num w:numId="34">
    <w:abstractNumId w:val="17"/>
  </w:num>
  <w:num w:numId="35">
    <w:abstractNumId w:val="19"/>
  </w:num>
  <w:num w:numId="36">
    <w:abstractNumId w:val="9"/>
  </w:num>
  <w:num w:numId="37">
    <w:abstractNumId w:val="13"/>
  </w:num>
  <w:num w:numId="38">
    <w:abstractNumId w:val="40"/>
  </w:num>
  <w:num w:numId="39">
    <w:abstractNumId w:val="12"/>
  </w:num>
  <w:num w:numId="40">
    <w:abstractNumId w:val="27"/>
  </w:num>
  <w:num w:numId="41">
    <w:abstractNumId w:val="36"/>
  </w:num>
  <w:num w:numId="42">
    <w:abstractNumId w:val="21"/>
  </w:num>
  <w:num w:numId="43">
    <w:abstractNumId w:val="39"/>
  </w:num>
  <w:num w:numId="44">
    <w:abstractNumId w:val="8"/>
  </w:num>
  <w:num w:numId="45">
    <w:abstractNumId w:val="28"/>
  </w:num>
  <w:num w:numId="46">
    <w:abstractNumId w:val="7"/>
  </w:num>
  <w:num w:numId="47">
    <w:abstractNumId w:val="6"/>
  </w:num>
  <w:numIdMacAtCleanup w:val="4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y phan">
    <w15:presenceInfo w15:providerId="Windows Live" w15:userId="63fb0162ae84aa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70C"/>
    <w:rsid w:val="00001458"/>
    <w:rsid w:val="00003089"/>
    <w:rsid w:val="00004C1F"/>
    <w:rsid w:val="00011E4F"/>
    <w:rsid w:val="000121FF"/>
    <w:rsid w:val="00012D15"/>
    <w:rsid w:val="00014953"/>
    <w:rsid w:val="0001534F"/>
    <w:rsid w:val="00016CB5"/>
    <w:rsid w:val="00017F37"/>
    <w:rsid w:val="00023779"/>
    <w:rsid w:val="00023CEB"/>
    <w:rsid w:val="000252EB"/>
    <w:rsid w:val="000261E0"/>
    <w:rsid w:val="00026DD6"/>
    <w:rsid w:val="00027C21"/>
    <w:rsid w:val="0003088F"/>
    <w:rsid w:val="00031137"/>
    <w:rsid w:val="0003415F"/>
    <w:rsid w:val="0003517F"/>
    <w:rsid w:val="00035A93"/>
    <w:rsid w:val="0003659C"/>
    <w:rsid w:val="00041576"/>
    <w:rsid w:val="00041ACC"/>
    <w:rsid w:val="00042B44"/>
    <w:rsid w:val="00045759"/>
    <w:rsid w:val="00045AF7"/>
    <w:rsid w:val="00045DEF"/>
    <w:rsid w:val="0004768D"/>
    <w:rsid w:val="000476B2"/>
    <w:rsid w:val="0005080D"/>
    <w:rsid w:val="00050B50"/>
    <w:rsid w:val="00052936"/>
    <w:rsid w:val="0005342B"/>
    <w:rsid w:val="00054EC5"/>
    <w:rsid w:val="000551F3"/>
    <w:rsid w:val="0005528A"/>
    <w:rsid w:val="0006038E"/>
    <w:rsid w:val="000622A7"/>
    <w:rsid w:val="000628C6"/>
    <w:rsid w:val="0006467C"/>
    <w:rsid w:val="000672D5"/>
    <w:rsid w:val="00067405"/>
    <w:rsid w:val="000719C8"/>
    <w:rsid w:val="000726A7"/>
    <w:rsid w:val="000732D1"/>
    <w:rsid w:val="00073C49"/>
    <w:rsid w:val="00076B39"/>
    <w:rsid w:val="0007751A"/>
    <w:rsid w:val="00077E1C"/>
    <w:rsid w:val="0008043C"/>
    <w:rsid w:val="000847FD"/>
    <w:rsid w:val="000864C9"/>
    <w:rsid w:val="000912C3"/>
    <w:rsid w:val="00091A0E"/>
    <w:rsid w:val="00091C61"/>
    <w:rsid w:val="000922AA"/>
    <w:rsid w:val="000925BE"/>
    <w:rsid w:val="000928EE"/>
    <w:rsid w:val="00092A83"/>
    <w:rsid w:val="00092BFD"/>
    <w:rsid w:val="0009382A"/>
    <w:rsid w:val="00093A61"/>
    <w:rsid w:val="000A27D4"/>
    <w:rsid w:val="000A2BBA"/>
    <w:rsid w:val="000A2C5F"/>
    <w:rsid w:val="000A3809"/>
    <w:rsid w:val="000A38FC"/>
    <w:rsid w:val="000A4788"/>
    <w:rsid w:val="000A7923"/>
    <w:rsid w:val="000A79FD"/>
    <w:rsid w:val="000B2B2A"/>
    <w:rsid w:val="000C15B5"/>
    <w:rsid w:val="000C26B6"/>
    <w:rsid w:val="000C272A"/>
    <w:rsid w:val="000C2C48"/>
    <w:rsid w:val="000C4FB8"/>
    <w:rsid w:val="000C686D"/>
    <w:rsid w:val="000C6C8D"/>
    <w:rsid w:val="000C7107"/>
    <w:rsid w:val="000D66B9"/>
    <w:rsid w:val="000D6E53"/>
    <w:rsid w:val="000D6E9F"/>
    <w:rsid w:val="000E1B68"/>
    <w:rsid w:val="000E2429"/>
    <w:rsid w:val="000E3491"/>
    <w:rsid w:val="000E3990"/>
    <w:rsid w:val="000E3E73"/>
    <w:rsid w:val="000E7595"/>
    <w:rsid w:val="000E7653"/>
    <w:rsid w:val="000E7920"/>
    <w:rsid w:val="000E792C"/>
    <w:rsid w:val="000E7B89"/>
    <w:rsid w:val="000E7E14"/>
    <w:rsid w:val="000F027E"/>
    <w:rsid w:val="000F193A"/>
    <w:rsid w:val="000F1E58"/>
    <w:rsid w:val="000F1F3E"/>
    <w:rsid w:val="000F4957"/>
    <w:rsid w:val="000F4AA9"/>
    <w:rsid w:val="000F50C5"/>
    <w:rsid w:val="00106C69"/>
    <w:rsid w:val="0011145C"/>
    <w:rsid w:val="001114CF"/>
    <w:rsid w:val="00112372"/>
    <w:rsid w:val="00113282"/>
    <w:rsid w:val="001149B5"/>
    <w:rsid w:val="00116E93"/>
    <w:rsid w:val="001177F8"/>
    <w:rsid w:val="00120623"/>
    <w:rsid w:val="00122562"/>
    <w:rsid w:val="00123583"/>
    <w:rsid w:val="00123BA0"/>
    <w:rsid w:val="00125F72"/>
    <w:rsid w:val="001269E2"/>
    <w:rsid w:val="001270BD"/>
    <w:rsid w:val="00131B8F"/>
    <w:rsid w:val="00131CDF"/>
    <w:rsid w:val="001330EE"/>
    <w:rsid w:val="00135684"/>
    <w:rsid w:val="00137033"/>
    <w:rsid w:val="00137979"/>
    <w:rsid w:val="00140AF9"/>
    <w:rsid w:val="001415C3"/>
    <w:rsid w:val="00142D7E"/>
    <w:rsid w:val="00145DD1"/>
    <w:rsid w:val="00150AE2"/>
    <w:rsid w:val="00150E59"/>
    <w:rsid w:val="001515E6"/>
    <w:rsid w:val="0015170A"/>
    <w:rsid w:val="00151A43"/>
    <w:rsid w:val="00151C33"/>
    <w:rsid w:val="001521A7"/>
    <w:rsid w:val="00153FA2"/>
    <w:rsid w:val="00163813"/>
    <w:rsid w:val="001658E3"/>
    <w:rsid w:val="0017175F"/>
    <w:rsid w:val="00172011"/>
    <w:rsid w:val="0017255B"/>
    <w:rsid w:val="00172A87"/>
    <w:rsid w:val="00173AC5"/>
    <w:rsid w:val="001743CB"/>
    <w:rsid w:val="001764D0"/>
    <w:rsid w:val="00177D6A"/>
    <w:rsid w:val="00180E31"/>
    <w:rsid w:val="00181623"/>
    <w:rsid w:val="00181EE0"/>
    <w:rsid w:val="001845BE"/>
    <w:rsid w:val="001858A8"/>
    <w:rsid w:val="00186BEA"/>
    <w:rsid w:val="0018750E"/>
    <w:rsid w:val="00190AE4"/>
    <w:rsid w:val="00192184"/>
    <w:rsid w:val="001933DE"/>
    <w:rsid w:val="00194901"/>
    <w:rsid w:val="00195B2F"/>
    <w:rsid w:val="001A1889"/>
    <w:rsid w:val="001A2251"/>
    <w:rsid w:val="001A4B27"/>
    <w:rsid w:val="001A7571"/>
    <w:rsid w:val="001B0CBE"/>
    <w:rsid w:val="001B1674"/>
    <w:rsid w:val="001B46B0"/>
    <w:rsid w:val="001B4773"/>
    <w:rsid w:val="001B50AF"/>
    <w:rsid w:val="001B6009"/>
    <w:rsid w:val="001B7399"/>
    <w:rsid w:val="001C05D7"/>
    <w:rsid w:val="001C226A"/>
    <w:rsid w:val="001C312A"/>
    <w:rsid w:val="001C357C"/>
    <w:rsid w:val="001C39BD"/>
    <w:rsid w:val="001C4832"/>
    <w:rsid w:val="001C6D89"/>
    <w:rsid w:val="001D03D4"/>
    <w:rsid w:val="001D3509"/>
    <w:rsid w:val="001D4A34"/>
    <w:rsid w:val="001D6A55"/>
    <w:rsid w:val="001E010C"/>
    <w:rsid w:val="001E0ED8"/>
    <w:rsid w:val="001E357D"/>
    <w:rsid w:val="001E41A5"/>
    <w:rsid w:val="001E579A"/>
    <w:rsid w:val="001E59C6"/>
    <w:rsid w:val="001F11BC"/>
    <w:rsid w:val="001F255B"/>
    <w:rsid w:val="001F4C56"/>
    <w:rsid w:val="002018F5"/>
    <w:rsid w:val="0020236C"/>
    <w:rsid w:val="00204BB1"/>
    <w:rsid w:val="0020544C"/>
    <w:rsid w:val="00206383"/>
    <w:rsid w:val="00211C90"/>
    <w:rsid w:val="00213617"/>
    <w:rsid w:val="00214AD4"/>
    <w:rsid w:val="00221456"/>
    <w:rsid w:val="00222ACF"/>
    <w:rsid w:val="002236BC"/>
    <w:rsid w:val="00224C22"/>
    <w:rsid w:val="00225A27"/>
    <w:rsid w:val="0022636B"/>
    <w:rsid w:val="002268AE"/>
    <w:rsid w:val="00227D43"/>
    <w:rsid w:val="00231F84"/>
    <w:rsid w:val="00234002"/>
    <w:rsid w:val="00234543"/>
    <w:rsid w:val="00240FCC"/>
    <w:rsid w:val="00241007"/>
    <w:rsid w:val="00243955"/>
    <w:rsid w:val="002446BA"/>
    <w:rsid w:val="00246763"/>
    <w:rsid w:val="00247367"/>
    <w:rsid w:val="00250209"/>
    <w:rsid w:val="00251508"/>
    <w:rsid w:val="00252F17"/>
    <w:rsid w:val="00253D73"/>
    <w:rsid w:val="00254214"/>
    <w:rsid w:val="00254270"/>
    <w:rsid w:val="002555CC"/>
    <w:rsid w:val="00255CCC"/>
    <w:rsid w:val="002562B8"/>
    <w:rsid w:val="00260ADF"/>
    <w:rsid w:val="00262683"/>
    <w:rsid w:val="0026368E"/>
    <w:rsid w:val="00263973"/>
    <w:rsid w:val="00263E39"/>
    <w:rsid w:val="00266985"/>
    <w:rsid w:val="00266E17"/>
    <w:rsid w:val="00266FE6"/>
    <w:rsid w:val="00267108"/>
    <w:rsid w:val="002702EE"/>
    <w:rsid w:val="002712A2"/>
    <w:rsid w:val="002713A8"/>
    <w:rsid w:val="00271B40"/>
    <w:rsid w:val="00282CB3"/>
    <w:rsid w:val="00282D8D"/>
    <w:rsid w:val="00283649"/>
    <w:rsid w:val="00286EB8"/>
    <w:rsid w:val="00290B1D"/>
    <w:rsid w:val="00291F0E"/>
    <w:rsid w:val="002963F6"/>
    <w:rsid w:val="0029743A"/>
    <w:rsid w:val="00297D54"/>
    <w:rsid w:val="002A0C38"/>
    <w:rsid w:val="002A0D52"/>
    <w:rsid w:val="002A0E85"/>
    <w:rsid w:val="002A24EB"/>
    <w:rsid w:val="002A291E"/>
    <w:rsid w:val="002A5BCC"/>
    <w:rsid w:val="002A641D"/>
    <w:rsid w:val="002A7154"/>
    <w:rsid w:val="002B1CD4"/>
    <w:rsid w:val="002B5E01"/>
    <w:rsid w:val="002B6FA1"/>
    <w:rsid w:val="002C0B0E"/>
    <w:rsid w:val="002C1435"/>
    <w:rsid w:val="002C1603"/>
    <w:rsid w:val="002C1B70"/>
    <w:rsid w:val="002C776E"/>
    <w:rsid w:val="002D02E0"/>
    <w:rsid w:val="002D2F43"/>
    <w:rsid w:val="002D3D27"/>
    <w:rsid w:val="002E196C"/>
    <w:rsid w:val="002E1B97"/>
    <w:rsid w:val="002E69EF"/>
    <w:rsid w:val="002F6B7E"/>
    <w:rsid w:val="002F7D83"/>
    <w:rsid w:val="00300B47"/>
    <w:rsid w:val="00311270"/>
    <w:rsid w:val="00312572"/>
    <w:rsid w:val="00314F03"/>
    <w:rsid w:val="00316766"/>
    <w:rsid w:val="00317C5E"/>
    <w:rsid w:val="0032003D"/>
    <w:rsid w:val="0032047B"/>
    <w:rsid w:val="00320E98"/>
    <w:rsid w:val="00327B00"/>
    <w:rsid w:val="003301FD"/>
    <w:rsid w:val="003324CC"/>
    <w:rsid w:val="003362EA"/>
    <w:rsid w:val="00341E96"/>
    <w:rsid w:val="003421BA"/>
    <w:rsid w:val="00345B1F"/>
    <w:rsid w:val="00346958"/>
    <w:rsid w:val="00350CD8"/>
    <w:rsid w:val="003517A9"/>
    <w:rsid w:val="003517AB"/>
    <w:rsid w:val="00352E54"/>
    <w:rsid w:val="00352E6F"/>
    <w:rsid w:val="003547FC"/>
    <w:rsid w:val="0035644E"/>
    <w:rsid w:val="00357BF4"/>
    <w:rsid w:val="00360223"/>
    <w:rsid w:val="00361976"/>
    <w:rsid w:val="00361ACB"/>
    <w:rsid w:val="00363376"/>
    <w:rsid w:val="00364D12"/>
    <w:rsid w:val="00365FAE"/>
    <w:rsid w:val="00372245"/>
    <w:rsid w:val="00372D37"/>
    <w:rsid w:val="00374CB9"/>
    <w:rsid w:val="00376245"/>
    <w:rsid w:val="00377030"/>
    <w:rsid w:val="00377A7F"/>
    <w:rsid w:val="00380D4C"/>
    <w:rsid w:val="00382DAE"/>
    <w:rsid w:val="00383D3D"/>
    <w:rsid w:val="00383E6D"/>
    <w:rsid w:val="00385866"/>
    <w:rsid w:val="00385BC0"/>
    <w:rsid w:val="00385D21"/>
    <w:rsid w:val="003946B2"/>
    <w:rsid w:val="00394893"/>
    <w:rsid w:val="003962E1"/>
    <w:rsid w:val="00396842"/>
    <w:rsid w:val="003A252D"/>
    <w:rsid w:val="003A3C7B"/>
    <w:rsid w:val="003A492F"/>
    <w:rsid w:val="003A494B"/>
    <w:rsid w:val="003A5A42"/>
    <w:rsid w:val="003A7B68"/>
    <w:rsid w:val="003B1AA1"/>
    <w:rsid w:val="003B1E03"/>
    <w:rsid w:val="003B6236"/>
    <w:rsid w:val="003B65F2"/>
    <w:rsid w:val="003B7E8B"/>
    <w:rsid w:val="003C0F88"/>
    <w:rsid w:val="003C1499"/>
    <w:rsid w:val="003C18F9"/>
    <w:rsid w:val="003C2F19"/>
    <w:rsid w:val="003C339E"/>
    <w:rsid w:val="003C5901"/>
    <w:rsid w:val="003C7F03"/>
    <w:rsid w:val="003D08D3"/>
    <w:rsid w:val="003D150E"/>
    <w:rsid w:val="003D7A65"/>
    <w:rsid w:val="003E12DA"/>
    <w:rsid w:val="003E2FDD"/>
    <w:rsid w:val="003E306B"/>
    <w:rsid w:val="003E31A5"/>
    <w:rsid w:val="003F12B4"/>
    <w:rsid w:val="003F1B40"/>
    <w:rsid w:val="003F4DDE"/>
    <w:rsid w:val="003F4EA4"/>
    <w:rsid w:val="003F4FFB"/>
    <w:rsid w:val="003F5F59"/>
    <w:rsid w:val="003F67E8"/>
    <w:rsid w:val="003F6C21"/>
    <w:rsid w:val="00403276"/>
    <w:rsid w:val="004034FD"/>
    <w:rsid w:val="0040364A"/>
    <w:rsid w:val="00404E05"/>
    <w:rsid w:val="00405E8F"/>
    <w:rsid w:val="004070E2"/>
    <w:rsid w:val="00412FAE"/>
    <w:rsid w:val="00413A2F"/>
    <w:rsid w:val="00414614"/>
    <w:rsid w:val="0041539D"/>
    <w:rsid w:val="00415410"/>
    <w:rsid w:val="00420A45"/>
    <w:rsid w:val="004238C9"/>
    <w:rsid w:val="00424CD8"/>
    <w:rsid w:val="00426C9D"/>
    <w:rsid w:val="004273D2"/>
    <w:rsid w:val="00427F34"/>
    <w:rsid w:val="0043389E"/>
    <w:rsid w:val="004345B0"/>
    <w:rsid w:val="004367D6"/>
    <w:rsid w:val="00436BF1"/>
    <w:rsid w:val="004405B9"/>
    <w:rsid w:val="00441156"/>
    <w:rsid w:val="00441FF1"/>
    <w:rsid w:val="00445CBF"/>
    <w:rsid w:val="00447556"/>
    <w:rsid w:val="00453BA3"/>
    <w:rsid w:val="00454BE8"/>
    <w:rsid w:val="00462A40"/>
    <w:rsid w:val="00462FCF"/>
    <w:rsid w:val="0047114D"/>
    <w:rsid w:val="00471556"/>
    <w:rsid w:val="004719FE"/>
    <w:rsid w:val="00473480"/>
    <w:rsid w:val="0047576D"/>
    <w:rsid w:val="00475ADC"/>
    <w:rsid w:val="00475DF7"/>
    <w:rsid w:val="0047722C"/>
    <w:rsid w:val="004772B1"/>
    <w:rsid w:val="00481E20"/>
    <w:rsid w:val="00484B79"/>
    <w:rsid w:val="004858C6"/>
    <w:rsid w:val="004866FE"/>
    <w:rsid w:val="0048697D"/>
    <w:rsid w:val="00486DF0"/>
    <w:rsid w:val="00490591"/>
    <w:rsid w:val="004970A5"/>
    <w:rsid w:val="0049774E"/>
    <w:rsid w:val="004A0A88"/>
    <w:rsid w:val="004A280C"/>
    <w:rsid w:val="004A2A75"/>
    <w:rsid w:val="004A2E9E"/>
    <w:rsid w:val="004A44A6"/>
    <w:rsid w:val="004A6A3F"/>
    <w:rsid w:val="004B081E"/>
    <w:rsid w:val="004B0861"/>
    <w:rsid w:val="004B334D"/>
    <w:rsid w:val="004B3415"/>
    <w:rsid w:val="004B37C4"/>
    <w:rsid w:val="004B4B2C"/>
    <w:rsid w:val="004B5F8A"/>
    <w:rsid w:val="004B6261"/>
    <w:rsid w:val="004B6274"/>
    <w:rsid w:val="004B62DC"/>
    <w:rsid w:val="004C15CB"/>
    <w:rsid w:val="004C30C8"/>
    <w:rsid w:val="004C4D16"/>
    <w:rsid w:val="004C64A6"/>
    <w:rsid w:val="004D2EBF"/>
    <w:rsid w:val="004D3A06"/>
    <w:rsid w:val="004D7403"/>
    <w:rsid w:val="004D7A96"/>
    <w:rsid w:val="004E0ED1"/>
    <w:rsid w:val="004E10A7"/>
    <w:rsid w:val="004E36CE"/>
    <w:rsid w:val="004E47D4"/>
    <w:rsid w:val="004E56EF"/>
    <w:rsid w:val="004F01DB"/>
    <w:rsid w:val="004F1EC2"/>
    <w:rsid w:val="004F35F1"/>
    <w:rsid w:val="004F4DEA"/>
    <w:rsid w:val="004F54BF"/>
    <w:rsid w:val="004F664D"/>
    <w:rsid w:val="004F6789"/>
    <w:rsid w:val="00504BB2"/>
    <w:rsid w:val="00504E9D"/>
    <w:rsid w:val="00505860"/>
    <w:rsid w:val="00505D70"/>
    <w:rsid w:val="00510A5F"/>
    <w:rsid w:val="00510B9B"/>
    <w:rsid w:val="00513EDF"/>
    <w:rsid w:val="00513F82"/>
    <w:rsid w:val="00515F1B"/>
    <w:rsid w:val="00517411"/>
    <w:rsid w:val="0051768A"/>
    <w:rsid w:val="00521757"/>
    <w:rsid w:val="00523C0C"/>
    <w:rsid w:val="00524963"/>
    <w:rsid w:val="00526666"/>
    <w:rsid w:val="00527DE9"/>
    <w:rsid w:val="00527FAA"/>
    <w:rsid w:val="00532A0D"/>
    <w:rsid w:val="00534B37"/>
    <w:rsid w:val="00535347"/>
    <w:rsid w:val="00535433"/>
    <w:rsid w:val="005359DC"/>
    <w:rsid w:val="00535EB3"/>
    <w:rsid w:val="00537BAC"/>
    <w:rsid w:val="00544003"/>
    <w:rsid w:val="00545036"/>
    <w:rsid w:val="00551960"/>
    <w:rsid w:val="00553490"/>
    <w:rsid w:val="00554435"/>
    <w:rsid w:val="0055449D"/>
    <w:rsid w:val="0055646C"/>
    <w:rsid w:val="00556D27"/>
    <w:rsid w:val="0056055D"/>
    <w:rsid w:val="00560B69"/>
    <w:rsid w:val="00561D24"/>
    <w:rsid w:val="00562638"/>
    <w:rsid w:val="00563DFA"/>
    <w:rsid w:val="005673AF"/>
    <w:rsid w:val="00567B0E"/>
    <w:rsid w:val="005734E8"/>
    <w:rsid w:val="0057712C"/>
    <w:rsid w:val="00580A3D"/>
    <w:rsid w:val="00581D25"/>
    <w:rsid w:val="00581EB6"/>
    <w:rsid w:val="00583143"/>
    <w:rsid w:val="00590EBA"/>
    <w:rsid w:val="005910C5"/>
    <w:rsid w:val="00591148"/>
    <w:rsid w:val="00592384"/>
    <w:rsid w:val="00592585"/>
    <w:rsid w:val="00593685"/>
    <w:rsid w:val="00595919"/>
    <w:rsid w:val="005A11D8"/>
    <w:rsid w:val="005A3EEF"/>
    <w:rsid w:val="005A4D76"/>
    <w:rsid w:val="005A6CB6"/>
    <w:rsid w:val="005B221D"/>
    <w:rsid w:val="005B2F67"/>
    <w:rsid w:val="005B31D7"/>
    <w:rsid w:val="005C0448"/>
    <w:rsid w:val="005C09B9"/>
    <w:rsid w:val="005C1CBC"/>
    <w:rsid w:val="005C2A4B"/>
    <w:rsid w:val="005D0B91"/>
    <w:rsid w:val="005D1C95"/>
    <w:rsid w:val="005D2318"/>
    <w:rsid w:val="005D3628"/>
    <w:rsid w:val="005E04CA"/>
    <w:rsid w:val="005E4832"/>
    <w:rsid w:val="005E65A7"/>
    <w:rsid w:val="005F0C45"/>
    <w:rsid w:val="005F6772"/>
    <w:rsid w:val="005F6D2E"/>
    <w:rsid w:val="005F738D"/>
    <w:rsid w:val="005F74A0"/>
    <w:rsid w:val="0060128E"/>
    <w:rsid w:val="0060177F"/>
    <w:rsid w:val="00603509"/>
    <w:rsid w:val="0060473E"/>
    <w:rsid w:val="00606836"/>
    <w:rsid w:val="00611D84"/>
    <w:rsid w:val="006128FE"/>
    <w:rsid w:val="0061327E"/>
    <w:rsid w:val="00620098"/>
    <w:rsid w:val="00620D17"/>
    <w:rsid w:val="00622AF5"/>
    <w:rsid w:val="006238A4"/>
    <w:rsid w:val="00624C22"/>
    <w:rsid w:val="00626566"/>
    <w:rsid w:val="00626AEE"/>
    <w:rsid w:val="00627D4D"/>
    <w:rsid w:val="00630BCE"/>
    <w:rsid w:val="00631A77"/>
    <w:rsid w:val="00632414"/>
    <w:rsid w:val="00633F08"/>
    <w:rsid w:val="006344D9"/>
    <w:rsid w:val="0064067B"/>
    <w:rsid w:val="006409E4"/>
    <w:rsid w:val="006420ED"/>
    <w:rsid w:val="00643AD1"/>
    <w:rsid w:val="00644567"/>
    <w:rsid w:val="00646135"/>
    <w:rsid w:val="006461C0"/>
    <w:rsid w:val="0065004E"/>
    <w:rsid w:val="00650655"/>
    <w:rsid w:val="00650ADA"/>
    <w:rsid w:val="00653E8B"/>
    <w:rsid w:val="00655BB4"/>
    <w:rsid w:val="0065745C"/>
    <w:rsid w:val="00657DCF"/>
    <w:rsid w:val="00661C60"/>
    <w:rsid w:val="0066206A"/>
    <w:rsid w:val="0066210D"/>
    <w:rsid w:val="00663709"/>
    <w:rsid w:val="0066547F"/>
    <w:rsid w:val="00666269"/>
    <w:rsid w:val="00666B76"/>
    <w:rsid w:val="00667078"/>
    <w:rsid w:val="0067049E"/>
    <w:rsid w:val="00670526"/>
    <w:rsid w:val="00674767"/>
    <w:rsid w:val="006803D4"/>
    <w:rsid w:val="00680FE8"/>
    <w:rsid w:val="00681858"/>
    <w:rsid w:val="00681F45"/>
    <w:rsid w:val="006847B8"/>
    <w:rsid w:val="00684E7C"/>
    <w:rsid w:val="0068670C"/>
    <w:rsid w:val="00687A54"/>
    <w:rsid w:val="00687C3B"/>
    <w:rsid w:val="006900A0"/>
    <w:rsid w:val="00693F98"/>
    <w:rsid w:val="00695B8E"/>
    <w:rsid w:val="006A0440"/>
    <w:rsid w:val="006A5735"/>
    <w:rsid w:val="006A6ECE"/>
    <w:rsid w:val="006B218F"/>
    <w:rsid w:val="006B3812"/>
    <w:rsid w:val="006B4A3C"/>
    <w:rsid w:val="006B6B19"/>
    <w:rsid w:val="006B6FC0"/>
    <w:rsid w:val="006C056D"/>
    <w:rsid w:val="006C21ED"/>
    <w:rsid w:val="006C2A34"/>
    <w:rsid w:val="006C4C5F"/>
    <w:rsid w:val="006C67BB"/>
    <w:rsid w:val="006D01B0"/>
    <w:rsid w:val="006D0AC7"/>
    <w:rsid w:val="006D0F8B"/>
    <w:rsid w:val="006D1332"/>
    <w:rsid w:val="006D30AE"/>
    <w:rsid w:val="006D3560"/>
    <w:rsid w:val="006D469E"/>
    <w:rsid w:val="006D5B57"/>
    <w:rsid w:val="006D61B3"/>
    <w:rsid w:val="006D67AC"/>
    <w:rsid w:val="006D7CFB"/>
    <w:rsid w:val="006E0FD6"/>
    <w:rsid w:val="006E1C7C"/>
    <w:rsid w:val="006E219C"/>
    <w:rsid w:val="006E2B2F"/>
    <w:rsid w:val="006E3C95"/>
    <w:rsid w:val="006F0A67"/>
    <w:rsid w:val="006F2681"/>
    <w:rsid w:val="006F2B86"/>
    <w:rsid w:val="006F3015"/>
    <w:rsid w:val="006F40B8"/>
    <w:rsid w:val="006F5BA5"/>
    <w:rsid w:val="006F665F"/>
    <w:rsid w:val="00701951"/>
    <w:rsid w:val="00701C12"/>
    <w:rsid w:val="00702167"/>
    <w:rsid w:val="00705864"/>
    <w:rsid w:val="0070623B"/>
    <w:rsid w:val="0070628D"/>
    <w:rsid w:val="0071022A"/>
    <w:rsid w:val="00710F86"/>
    <w:rsid w:val="007112B7"/>
    <w:rsid w:val="00711F16"/>
    <w:rsid w:val="007156E2"/>
    <w:rsid w:val="007174E9"/>
    <w:rsid w:val="00717A9D"/>
    <w:rsid w:val="00717CD5"/>
    <w:rsid w:val="00717D70"/>
    <w:rsid w:val="00720468"/>
    <w:rsid w:val="00720C95"/>
    <w:rsid w:val="00723B70"/>
    <w:rsid w:val="00723F70"/>
    <w:rsid w:val="007244FD"/>
    <w:rsid w:val="00730536"/>
    <w:rsid w:val="00732418"/>
    <w:rsid w:val="007348DF"/>
    <w:rsid w:val="00735AAC"/>
    <w:rsid w:val="007373E1"/>
    <w:rsid w:val="00737546"/>
    <w:rsid w:val="007433C5"/>
    <w:rsid w:val="007440A6"/>
    <w:rsid w:val="00745D70"/>
    <w:rsid w:val="00753ABF"/>
    <w:rsid w:val="00754470"/>
    <w:rsid w:val="007559AD"/>
    <w:rsid w:val="007567F7"/>
    <w:rsid w:val="00757FC4"/>
    <w:rsid w:val="00763217"/>
    <w:rsid w:val="00765090"/>
    <w:rsid w:val="00770A46"/>
    <w:rsid w:val="00777B41"/>
    <w:rsid w:val="00783FA9"/>
    <w:rsid w:val="007842EC"/>
    <w:rsid w:val="00784FB9"/>
    <w:rsid w:val="007914A5"/>
    <w:rsid w:val="007916A4"/>
    <w:rsid w:val="00791E94"/>
    <w:rsid w:val="007935B3"/>
    <w:rsid w:val="007A01FA"/>
    <w:rsid w:val="007A1AA3"/>
    <w:rsid w:val="007A38CE"/>
    <w:rsid w:val="007A50C8"/>
    <w:rsid w:val="007A542E"/>
    <w:rsid w:val="007A54E5"/>
    <w:rsid w:val="007A7B96"/>
    <w:rsid w:val="007A7E6A"/>
    <w:rsid w:val="007B2C2D"/>
    <w:rsid w:val="007B3423"/>
    <w:rsid w:val="007B443E"/>
    <w:rsid w:val="007B507D"/>
    <w:rsid w:val="007B50B5"/>
    <w:rsid w:val="007B71A9"/>
    <w:rsid w:val="007C1E63"/>
    <w:rsid w:val="007C38C0"/>
    <w:rsid w:val="007C3F58"/>
    <w:rsid w:val="007C3FC5"/>
    <w:rsid w:val="007C4706"/>
    <w:rsid w:val="007C5892"/>
    <w:rsid w:val="007D22E1"/>
    <w:rsid w:val="007D7D81"/>
    <w:rsid w:val="007E14CB"/>
    <w:rsid w:val="007E2499"/>
    <w:rsid w:val="007E2B51"/>
    <w:rsid w:val="007E46E6"/>
    <w:rsid w:val="007E6AC3"/>
    <w:rsid w:val="007E79FA"/>
    <w:rsid w:val="007F0B8A"/>
    <w:rsid w:val="007F478F"/>
    <w:rsid w:val="007F4AC0"/>
    <w:rsid w:val="0080264B"/>
    <w:rsid w:val="00802F04"/>
    <w:rsid w:val="00810B51"/>
    <w:rsid w:val="00811118"/>
    <w:rsid w:val="008129D8"/>
    <w:rsid w:val="00816C6F"/>
    <w:rsid w:val="0081702A"/>
    <w:rsid w:val="0082278F"/>
    <w:rsid w:val="008239D9"/>
    <w:rsid w:val="00823A1E"/>
    <w:rsid w:val="0082536A"/>
    <w:rsid w:val="008260F7"/>
    <w:rsid w:val="008310B1"/>
    <w:rsid w:val="00832AB8"/>
    <w:rsid w:val="00833634"/>
    <w:rsid w:val="00833F60"/>
    <w:rsid w:val="00836498"/>
    <w:rsid w:val="00836A36"/>
    <w:rsid w:val="00840DAD"/>
    <w:rsid w:val="00842146"/>
    <w:rsid w:val="0084251D"/>
    <w:rsid w:val="00842D99"/>
    <w:rsid w:val="0084338F"/>
    <w:rsid w:val="00843962"/>
    <w:rsid w:val="008453A2"/>
    <w:rsid w:val="0084723D"/>
    <w:rsid w:val="00847848"/>
    <w:rsid w:val="008514B4"/>
    <w:rsid w:val="0085294E"/>
    <w:rsid w:val="00853CD7"/>
    <w:rsid w:val="00854F07"/>
    <w:rsid w:val="00856BD6"/>
    <w:rsid w:val="00864CAA"/>
    <w:rsid w:val="008651DB"/>
    <w:rsid w:val="00865F41"/>
    <w:rsid w:val="00870BBE"/>
    <w:rsid w:val="008714D9"/>
    <w:rsid w:val="008725A6"/>
    <w:rsid w:val="00873E9D"/>
    <w:rsid w:val="00874002"/>
    <w:rsid w:val="00875902"/>
    <w:rsid w:val="0087689D"/>
    <w:rsid w:val="00877443"/>
    <w:rsid w:val="00877745"/>
    <w:rsid w:val="00883174"/>
    <w:rsid w:val="00883A3C"/>
    <w:rsid w:val="00883A73"/>
    <w:rsid w:val="0088669F"/>
    <w:rsid w:val="00886E92"/>
    <w:rsid w:val="00891741"/>
    <w:rsid w:val="00892786"/>
    <w:rsid w:val="00893250"/>
    <w:rsid w:val="00895252"/>
    <w:rsid w:val="00896561"/>
    <w:rsid w:val="008A0BAE"/>
    <w:rsid w:val="008A1742"/>
    <w:rsid w:val="008A221B"/>
    <w:rsid w:val="008A2BB6"/>
    <w:rsid w:val="008A3513"/>
    <w:rsid w:val="008A36F9"/>
    <w:rsid w:val="008A5DF0"/>
    <w:rsid w:val="008A6547"/>
    <w:rsid w:val="008B10A8"/>
    <w:rsid w:val="008B272B"/>
    <w:rsid w:val="008B31D7"/>
    <w:rsid w:val="008B38CC"/>
    <w:rsid w:val="008B4B8D"/>
    <w:rsid w:val="008B4CD7"/>
    <w:rsid w:val="008B61F5"/>
    <w:rsid w:val="008B7FD9"/>
    <w:rsid w:val="008C1567"/>
    <w:rsid w:val="008C2E32"/>
    <w:rsid w:val="008C3711"/>
    <w:rsid w:val="008C4A09"/>
    <w:rsid w:val="008C5B74"/>
    <w:rsid w:val="008C7B9A"/>
    <w:rsid w:val="008D1018"/>
    <w:rsid w:val="008D24E2"/>
    <w:rsid w:val="008D5D93"/>
    <w:rsid w:val="008D6C61"/>
    <w:rsid w:val="008D7109"/>
    <w:rsid w:val="008D7BD5"/>
    <w:rsid w:val="008D7C63"/>
    <w:rsid w:val="008E3C27"/>
    <w:rsid w:val="008E4466"/>
    <w:rsid w:val="008F03B2"/>
    <w:rsid w:val="008F20E8"/>
    <w:rsid w:val="008F4546"/>
    <w:rsid w:val="008F4ECF"/>
    <w:rsid w:val="008F6CC6"/>
    <w:rsid w:val="008F7619"/>
    <w:rsid w:val="008F7A1A"/>
    <w:rsid w:val="0090032D"/>
    <w:rsid w:val="009014BF"/>
    <w:rsid w:val="00902C04"/>
    <w:rsid w:val="00904B52"/>
    <w:rsid w:val="00907DD3"/>
    <w:rsid w:val="00911051"/>
    <w:rsid w:val="0091309B"/>
    <w:rsid w:val="009142DD"/>
    <w:rsid w:val="009217B2"/>
    <w:rsid w:val="00922D04"/>
    <w:rsid w:val="009235BF"/>
    <w:rsid w:val="00926B43"/>
    <w:rsid w:val="00926E58"/>
    <w:rsid w:val="00931BC4"/>
    <w:rsid w:val="0093409B"/>
    <w:rsid w:val="00936396"/>
    <w:rsid w:val="00937CB8"/>
    <w:rsid w:val="00944A7C"/>
    <w:rsid w:val="00944B43"/>
    <w:rsid w:val="00947D58"/>
    <w:rsid w:val="009544CC"/>
    <w:rsid w:val="009549A9"/>
    <w:rsid w:val="00960C24"/>
    <w:rsid w:val="00962DD6"/>
    <w:rsid w:val="009634E4"/>
    <w:rsid w:val="009648DA"/>
    <w:rsid w:val="00964F0C"/>
    <w:rsid w:val="009663F4"/>
    <w:rsid w:val="00970764"/>
    <w:rsid w:val="0097246F"/>
    <w:rsid w:val="0097290D"/>
    <w:rsid w:val="00973FBC"/>
    <w:rsid w:val="00974503"/>
    <w:rsid w:val="009750DC"/>
    <w:rsid w:val="00981730"/>
    <w:rsid w:val="00981F31"/>
    <w:rsid w:val="00983C60"/>
    <w:rsid w:val="00984725"/>
    <w:rsid w:val="00987C96"/>
    <w:rsid w:val="00990B24"/>
    <w:rsid w:val="009910BA"/>
    <w:rsid w:val="0099188C"/>
    <w:rsid w:val="00992C46"/>
    <w:rsid w:val="009951B8"/>
    <w:rsid w:val="009971B9"/>
    <w:rsid w:val="009A5701"/>
    <w:rsid w:val="009A61D4"/>
    <w:rsid w:val="009A7DE0"/>
    <w:rsid w:val="009B0ECB"/>
    <w:rsid w:val="009B13CD"/>
    <w:rsid w:val="009B2034"/>
    <w:rsid w:val="009B25EC"/>
    <w:rsid w:val="009B2A3C"/>
    <w:rsid w:val="009B5D61"/>
    <w:rsid w:val="009C2504"/>
    <w:rsid w:val="009C3096"/>
    <w:rsid w:val="009C3944"/>
    <w:rsid w:val="009C75AD"/>
    <w:rsid w:val="009D062D"/>
    <w:rsid w:val="009D2E16"/>
    <w:rsid w:val="009D5879"/>
    <w:rsid w:val="009E0101"/>
    <w:rsid w:val="009E07E5"/>
    <w:rsid w:val="009E237D"/>
    <w:rsid w:val="009E242A"/>
    <w:rsid w:val="009E5A77"/>
    <w:rsid w:val="009E6584"/>
    <w:rsid w:val="009E72CD"/>
    <w:rsid w:val="009E7917"/>
    <w:rsid w:val="009E79FD"/>
    <w:rsid w:val="009F0A99"/>
    <w:rsid w:val="009F18E6"/>
    <w:rsid w:val="009F2167"/>
    <w:rsid w:val="009F2BD6"/>
    <w:rsid w:val="00A009AA"/>
    <w:rsid w:val="00A0102D"/>
    <w:rsid w:val="00A011EF"/>
    <w:rsid w:val="00A04606"/>
    <w:rsid w:val="00A04914"/>
    <w:rsid w:val="00A04B99"/>
    <w:rsid w:val="00A05387"/>
    <w:rsid w:val="00A07CE3"/>
    <w:rsid w:val="00A123F9"/>
    <w:rsid w:val="00A1357A"/>
    <w:rsid w:val="00A14A11"/>
    <w:rsid w:val="00A14F61"/>
    <w:rsid w:val="00A16E8A"/>
    <w:rsid w:val="00A1743C"/>
    <w:rsid w:val="00A21651"/>
    <w:rsid w:val="00A22935"/>
    <w:rsid w:val="00A26C41"/>
    <w:rsid w:val="00A26CE1"/>
    <w:rsid w:val="00A26FAA"/>
    <w:rsid w:val="00A32161"/>
    <w:rsid w:val="00A36455"/>
    <w:rsid w:val="00A41336"/>
    <w:rsid w:val="00A4282B"/>
    <w:rsid w:val="00A4442D"/>
    <w:rsid w:val="00A4459B"/>
    <w:rsid w:val="00A45AD0"/>
    <w:rsid w:val="00A46ADD"/>
    <w:rsid w:val="00A47EA8"/>
    <w:rsid w:val="00A502D7"/>
    <w:rsid w:val="00A527B4"/>
    <w:rsid w:val="00A5401C"/>
    <w:rsid w:val="00A54EB4"/>
    <w:rsid w:val="00A551DF"/>
    <w:rsid w:val="00A55859"/>
    <w:rsid w:val="00A57487"/>
    <w:rsid w:val="00A57731"/>
    <w:rsid w:val="00A57B64"/>
    <w:rsid w:val="00A60B5F"/>
    <w:rsid w:val="00A67885"/>
    <w:rsid w:val="00A71027"/>
    <w:rsid w:val="00A72D67"/>
    <w:rsid w:val="00A73AC6"/>
    <w:rsid w:val="00A741EB"/>
    <w:rsid w:val="00A754D4"/>
    <w:rsid w:val="00A7667F"/>
    <w:rsid w:val="00A77418"/>
    <w:rsid w:val="00A77998"/>
    <w:rsid w:val="00A81628"/>
    <w:rsid w:val="00A8180B"/>
    <w:rsid w:val="00A820AD"/>
    <w:rsid w:val="00A821A7"/>
    <w:rsid w:val="00A82BA2"/>
    <w:rsid w:val="00A83C3E"/>
    <w:rsid w:val="00A851FF"/>
    <w:rsid w:val="00A85365"/>
    <w:rsid w:val="00A92A7C"/>
    <w:rsid w:val="00A959B3"/>
    <w:rsid w:val="00A95D7E"/>
    <w:rsid w:val="00A97D73"/>
    <w:rsid w:val="00AA0035"/>
    <w:rsid w:val="00AA2F5B"/>
    <w:rsid w:val="00AA4935"/>
    <w:rsid w:val="00AA5690"/>
    <w:rsid w:val="00AA68F9"/>
    <w:rsid w:val="00AB020B"/>
    <w:rsid w:val="00AB1EC6"/>
    <w:rsid w:val="00AB2953"/>
    <w:rsid w:val="00AC0747"/>
    <w:rsid w:val="00AC2F52"/>
    <w:rsid w:val="00AC312F"/>
    <w:rsid w:val="00AC3BDA"/>
    <w:rsid w:val="00AC43B1"/>
    <w:rsid w:val="00AC528C"/>
    <w:rsid w:val="00AC6DB5"/>
    <w:rsid w:val="00AC7F4D"/>
    <w:rsid w:val="00AD1CA2"/>
    <w:rsid w:val="00AD4EFD"/>
    <w:rsid w:val="00AD69F4"/>
    <w:rsid w:val="00AD7E7D"/>
    <w:rsid w:val="00AE185D"/>
    <w:rsid w:val="00AE3FC2"/>
    <w:rsid w:val="00AE4984"/>
    <w:rsid w:val="00AE4B64"/>
    <w:rsid w:val="00AE7182"/>
    <w:rsid w:val="00AF1BEA"/>
    <w:rsid w:val="00AF1DC7"/>
    <w:rsid w:val="00AF58B3"/>
    <w:rsid w:val="00B002A4"/>
    <w:rsid w:val="00B00D4C"/>
    <w:rsid w:val="00B06620"/>
    <w:rsid w:val="00B06C39"/>
    <w:rsid w:val="00B115AF"/>
    <w:rsid w:val="00B142F2"/>
    <w:rsid w:val="00B16C87"/>
    <w:rsid w:val="00B17EE5"/>
    <w:rsid w:val="00B2333F"/>
    <w:rsid w:val="00B2450F"/>
    <w:rsid w:val="00B317DE"/>
    <w:rsid w:val="00B3383F"/>
    <w:rsid w:val="00B36801"/>
    <w:rsid w:val="00B369FE"/>
    <w:rsid w:val="00B414E0"/>
    <w:rsid w:val="00B4370B"/>
    <w:rsid w:val="00B448B9"/>
    <w:rsid w:val="00B450EB"/>
    <w:rsid w:val="00B45C43"/>
    <w:rsid w:val="00B467A3"/>
    <w:rsid w:val="00B4699A"/>
    <w:rsid w:val="00B510F4"/>
    <w:rsid w:val="00B53913"/>
    <w:rsid w:val="00B54316"/>
    <w:rsid w:val="00B5565E"/>
    <w:rsid w:val="00B55E85"/>
    <w:rsid w:val="00B56E21"/>
    <w:rsid w:val="00B57D35"/>
    <w:rsid w:val="00B62A67"/>
    <w:rsid w:val="00B6328B"/>
    <w:rsid w:val="00B63E7F"/>
    <w:rsid w:val="00B654E4"/>
    <w:rsid w:val="00B706C1"/>
    <w:rsid w:val="00B715DF"/>
    <w:rsid w:val="00B771A8"/>
    <w:rsid w:val="00B812B3"/>
    <w:rsid w:val="00B823B3"/>
    <w:rsid w:val="00B83842"/>
    <w:rsid w:val="00B8470A"/>
    <w:rsid w:val="00B84752"/>
    <w:rsid w:val="00B86284"/>
    <w:rsid w:val="00B90954"/>
    <w:rsid w:val="00B92A30"/>
    <w:rsid w:val="00B97DE7"/>
    <w:rsid w:val="00BA0243"/>
    <w:rsid w:val="00BA03B7"/>
    <w:rsid w:val="00BA1C87"/>
    <w:rsid w:val="00BA1EF4"/>
    <w:rsid w:val="00BA74FA"/>
    <w:rsid w:val="00BA79C5"/>
    <w:rsid w:val="00BB10F9"/>
    <w:rsid w:val="00BB1AA1"/>
    <w:rsid w:val="00BB245D"/>
    <w:rsid w:val="00BB32EB"/>
    <w:rsid w:val="00BB3494"/>
    <w:rsid w:val="00BB572B"/>
    <w:rsid w:val="00BB785A"/>
    <w:rsid w:val="00BB791A"/>
    <w:rsid w:val="00BB7E74"/>
    <w:rsid w:val="00BC6768"/>
    <w:rsid w:val="00BC76A9"/>
    <w:rsid w:val="00BC76AE"/>
    <w:rsid w:val="00BC7F28"/>
    <w:rsid w:val="00BD0F22"/>
    <w:rsid w:val="00BD1748"/>
    <w:rsid w:val="00BD1B8D"/>
    <w:rsid w:val="00BD5A26"/>
    <w:rsid w:val="00BD5FBF"/>
    <w:rsid w:val="00BD7B63"/>
    <w:rsid w:val="00BE1599"/>
    <w:rsid w:val="00BE4816"/>
    <w:rsid w:val="00BE4827"/>
    <w:rsid w:val="00BE64D3"/>
    <w:rsid w:val="00BE740C"/>
    <w:rsid w:val="00BE7BD8"/>
    <w:rsid w:val="00BF1C0A"/>
    <w:rsid w:val="00BF228C"/>
    <w:rsid w:val="00BF3217"/>
    <w:rsid w:val="00BF3EA7"/>
    <w:rsid w:val="00BF462B"/>
    <w:rsid w:val="00BF5229"/>
    <w:rsid w:val="00BF5675"/>
    <w:rsid w:val="00BF6888"/>
    <w:rsid w:val="00BF6B03"/>
    <w:rsid w:val="00BF78DF"/>
    <w:rsid w:val="00BF7A22"/>
    <w:rsid w:val="00C05605"/>
    <w:rsid w:val="00C05976"/>
    <w:rsid w:val="00C07942"/>
    <w:rsid w:val="00C1359E"/>
    <w:rsid w:val="00C13DD8"/>
    <w:rsid w:val="00C14373"/>
    <w:rsid w:val="00C24C8B"/>
    <w:rsid w:val="00C250D2"/>
    <w:rsid w:val="00C301B2"/>
    <w:rsid w:val="00C305A3"/>
    <w:rsid w:val="00C3069A"/>
    <w:rsid w:val="00C3221C"/>
    <w:rsid w:val="00C322A8"/>
    <w:rsid w:val="00C3247C"/>
    <w:rsid w:val="00C328C0"/>
    <w:rsid w:val="00C32C33"/>
    <w:rsid w:val="00C407FE"/>
    <w:rsid w:val="00C4631B"/>
    <w:rsid w:val="00C46DEB"/>
    <w:rsid w:val="00C47A44"/>
    <w:rsid w:val="00C47EB8"/>
    <w:rsid w:val="00C50617"/>
    <w:rsid w:val="00C5238C"/>
    <w:rsid w:val="00C529B8"/>
    <w:rsid w:val="00C52A2E"/>
    <w:rsid w:val="00C535A8"/>
    <w:rsid w:val="00C57244"/>
    <w:rsid w:val="00C57DE8"/>
    <w:rsid w:val="00C62F99"/>
    <w:rsid w:val="00C632B5"/>
    <w:rsid w:val="00C64E73"/>
    <w:rsid w:val="00C677D6"/>
    <w:rsid w:val="00C712B6"/>
    <w:rsid w:val="00C72812"/>
    <w:rsid w:val="00C733C5"/>
    <w:rsid w:val="00C75EE1"/>
    <w:rsid w:val="00C7639B"/>
    <w:rsid w:val="00C80C25"/>
    <w:rsid w:val="00C81574"/>
    <w:rsid w:val="00C84023"/>
    <w:rsid w:val="00C85452"/>
    <w:rsid w:val="00C85CCA"/>
    <w:rsid w:val="00C9078F"/>
    <w:rsid w:val="00C9254C"/>
    <w:rsid w:val="00C93E73"/>
    <w:rsid w:val="00C94DD0"/>
    <w:rsid w:val="00CA0445"/>
    <w:rsid w:val="00CA0BF1"/>
    <w:rsid w:val="00CA2298"/>
    <w:rsid w:val="00CA23A2"/>
    <w:rsid w:val="00CA40E6"/>
    <w:rsid w:val="00CA43B3"/>
    <w:rsid w:val="00CA6A70"/>
    <w:rsid w:val="00CA7B48"/>
    <w:rsid w:val="00CB023F"/>
    <w:rsid w:val="00CB3EC9"/>
    <w:rsid w:val="00CB4635"/>
    <w:rsid w:val="00CB712E"/>
    <w:rsid w:val="00CB7EBF"/>
    <w:rsid w:val="00CC06DD"/>
    <w:rsid w:val="00CC0DAE"/>
    <w:rsid w:val="00CC118B"/>
    <w:rsid w:val="00CC15AB"/>
    <w:rsid w:val="00CC37F9"/>
    <w:rsid w:val="00CC54DF"/>
    <w:rsid w:val="00CC5824"/>
    <w:rsid w:val="00CC5CE3"/>
    <w:rsid w:val="00CC6176"/>
    <w:rsid w:val="00CC6258"/>
    <w:rsid w:val="00CD117A"/>
    <w:rsid w:val="00CD1954"/>
    <w:rsid w:val="00CD28C3"/>
    <w:rsid w:val="00CD2C7F"/>
    <w:rsid w:val="00CD6612"/>
    <w:rsid w:val="00CD69E1"/>
    <w:rsid w:val="00CD7A82"/>
    <w:rsid w:val="00CE20C9"/>
    <w:rsid w:val="00CE2C6E"/>
    <w:rsid w:val="00CE3139"/>
    <w:rsid w:val="00CF1B6A"/>
    <w:rsid w:val="00CF58C6"/>
    <w:rsid w:val="00CF61CF"/>
    <w:rsid w:val="00CF68C3"/>
    <w:rsid w:val="00D00533"/>
    <w:rsid w:val="00D00A61"/>
    <w:rsid w:val="00D00AFC"/>
    <w:rsid w:val="00D016CE"/>
    <w:rsid w:val="00D0274F"/>
    <w:rsid w:val="00D02B02"/>
    <w:rsid w:val="00D03142"/>
    <w:rsid w:val="00D03453"/>
    <w:rsid w:val="00D0436C"/>
    <w:rsid w:val="00D06112"/>
    <w:rsid w:val="00D115C7"/>
    <w:rsid w:val="00D12EF9"/>
    <w:rsid w:val="00D14EED"/>
    <w:rsid w:val="00D15395"/>
    <w:rsid w:val="00D17212"/>
    <w:rsid w:val="00D2042D"/>
    <w:rsid w:val="00D226D7"/>
    <w:rsid w:val="00D23134"/>
    <w:rsid w:val="00D2627C"/>
    <w:rsid w:val="00D3026E"/>
    <w:rsid w:val="00D3371A"/>
    <w:rsid w:val="00D34116"/>
    <w:rsid w:val="00D34967"/>
    <w:rsid w:val="00D34ED7"/>
    <w:rsid w:val="00D35810"/>
    <w:rsid w:val="00D36787"/>
    <w:rsid w:val="00D36D58"/>
    <w:rsid w:val="00D4252C"/>
    <w:rsid w:val="00D44077"/>
    <w:rsid w:val="00D475EF"/>
    <w:rsid w:val="00D521E3"/>
    <w:rsid w:val="00D5244C"/>
    <w:rsid w:val="00D5316B"/>
    <w:rsid w:val="00D55794"/>
    <w:rsid w:val="00D56206"/>
    <w:rsid w:val="00D57E57"/>
    <w:rsid w:val="00D6024B"/>
    <w:rsid w:val="00D620EE"/>
    <w:rsid w:val="00D62A44"/>
    <w:rsid w:val="00D66C25"/>
    <w:rsid w:val="00D672D3"/>
    <w:rsid w:val="00D70263"/>
    <w:rsid w:val="00D722CD"/>
    <w:rsid w:val="00D73E0A"/>
    <w:rsid w:val="00D74108"/>
    <w:rsid w:val="00D74C5A"/>
    <w:rsid w:val="00D77DF1"/>
    <w:rsid w:val="00D829C5"/>
    <w:rsid w:val="00D82FE3"/>
    <w:rsid w:val="00D83A6A"/>
    <w:rsid w:val="00D851F3"/>
    <w:rsid w:val="00D86D91"/>
    <w:rsid w:val="00D901AF"/>
    <w:rsid w:val="00D95450"/>
    <w:rsid w:val="00D97D0F"/>
    <w:rsid w:val="00D97E41"/>
    <w:rsid w:val="00DA1096"/>
    <w:rsid w:val="00DA2FEE"/>
    <w:rsid w:val="00DA33AA"/>
    <w:rsid w:val="00DA572C"/>
    <w:rsid w:val="00DA6AE0"/>
    <w:rsid w:val="00DB00F6"/>
    <w:rsid w:val="00DB0E53"/>
    <w:rsid w:val="00DB1053"/>
    <w:rsid w:val="00DB39B9"/>
    <w:rsid w:val="00DB4E46"/>
    <w:rsid w:val="00DB6BB6"/>
    <w:rsid w:val="00DB6CD5"/>
    <w:rsid w:val="00DB7F30"/>
    <w:rsid w:val="00DC09C6"/>
    <w:rsid w:val="00DC26B6"/>
    <w:rsid w:val="00DC377D"/>
    <w:rsid w:val="00DC3CFD"/>
    <w:rsid w:val="00DC53E4"/>
    <w:rsid w:val="00DC70A5"/>
    <w:rsid w:val="00DC77F8"/>
    <w:rsid w:val="00DD6D72"/>
    <w:rsid w:val="00DD7CD3"/>
    <w:rsid w:val="00DE0B99"/>
    <w:rsid w:val="00DE0C7F"/>
    <w:rsid w:val="00DE2A0B"/>
    <w:rsid w:val="00DE372C"/>
    <w:rsid w:val="00DE4405"/>
    <w:rsid w:val="00DE69B5"/>
    <w:rsid w:val="00DE6B0F"/>
    <w:rsid w:val="00DF07BE"/>
    <w:rsid w:val="00DF0A9D"/>
    <w:rsid w:val="00DF1742"/>
    <w:rsid w:val="00DF2644"/>
    <w:rsid w:val="00DF3113"/>
    <w:rsid w:val="00DF326F"/>
    <w:rsid w:val="00E003D1"/>
    <w:rsid w:val="00E00F07"/>
    <w:rsid w:val="00E03510"/>
    <w:rsid w:val="00E03650"/>
    <w:rsid w:val="00E0403E"/>
    <w:rsid w:val="00E0411E"/>
    <w:rsid w:val="00E069B4"/>
    <w:rsid w:val="00E112B1"/>
    <w:rsid w:val="00E1160F"/>
    <w:rsid w:val="00E1174D"/>
    <w:rsid w:val="00E1239E"/>
    <w:rsid w:val="00E16463"/>
    <w:rsid w:val="00E20ABD"/>
    <w:rsid w:val="00E217E2"/>
    <w:rsid w:val="00E21968"/>
    <w:rsid w:val="00E21AC6"/>
    <w:rsid w:val="00E22403"/>
    <w:rsid w:val="00E24372"/>
    <w:rsid w:val="00E254EA"/>
    <w:rsid w:val="00E25C9E"/>
    <w:rsid w:val="00E26508"/>
    <w:rsid w:val="00E2670A"/>
    <w:rsid w:val="00E345AC"/>
    <w:rsid w:val="00E378E3"/>
    <w:rsid w:val="00E37A87"/>
    <w:rsid w:val="00E41398"/>
    <w:rsid w:val="00E43AEF"/>
    <w:rsid w:val="00E43D87"/>
    <w:rsid w:val="00E47427"/>
    <w:rsid w:val="00E4776E"/>
    <w:rsid w:val="00E50E57"/>
    <w:rsid w:val="00E510F0"/>
    <w:rsid w:val="00E5155A"/>
    <w:rsid w:val="00E525C4"/>
    <w:rsid w:val="00E57BCE"/>
    <w:rsid w:val="00E612D5"/>
    <w:rsid w:val="00E628A4"/>
    <w:rsid w:val="00E66760"/>
    <w:rsid w:val="00E70A08"/>
    <w:rsid w:val="00E7279B"/>
    <w:rsid w:val="00E730A9"/>
    <w:rsid w:val="00E74993"/>
    <w:rsid w:val="00E75FCF"/>
    <w:rsid w:val="00E76F8D"/>
    <w:rsid w:val="00E776BB"/>
    <w:rsid w:val="00E81547"/>
    <w:rsid w:val="00E84ED3"/>
    <w:rsid w:val="00E85F15"/>
    <w:rsid w:val="00E878D6"/>
    <w:rsid w:val="00E904B5"/>
    <w:rsid w:val="00E9107E"/>
    <w:rsid w:val="00E92613"/>
    <w:rsid w:val="00E929CD"/>
    <w:rsid w:val="00E94655"/>
    <w:rsid w:val="00E95CFC"/>
    <w:rsid w:val="00E961DE"/>
    <w:rsid w:val="00E9682C"/>
    <w:rsid w:val="00E97B42"/>
    <w:rsid w:val="00EA1A7B"/>
    <w:rsid w:val="00EA2686"/>
    <w:rsid w:val="00EA4C3A"/>
    <w:rsid w:val="00EA6B14"/>
    <w:rsid w:val="00EB3851"/>
    <w:rsid w:val="00EB3894"/>
    <w:rsid w:val="00EB5B65"/>
    <w:rsid w:val="00EB5FE7"/>
    <w:rsid w:val="00EB61F7"/>
    <w:rsid w:val="00EB6A09"/>
    <w:rsid w:val="00EC0503"/>
    <w:rsid w:val="00EC41E3"/>
    <w:rsid w:val="00EC586C"/>
    <w:rsid w:val="00EC59FB"/>
    <w:rsid w:val="00EC5EF6"/>
    <w:rsid w:val="00EC6748"/>
    <w:rsid w:val="00ED1004"/>
    <w:rsid w:val="00ED17E3"/>
    <w:rsid w:val="00ED4A51"/>
    <w:rsid w:val="00ED6BFD"/>
    <w:rsid w:val="00ED73A1"/>
    <w:rsid w:val="00EE15E3"/>
    <w:rsid w:val="00EE4257"/>
    <w:rsid w:val="00EE493B"/>
    <w:rsid w:val="00EE4ECD"/>
    <w:rsid w:val="00EE56C4"/>
    <w:rsid w:val="00EE5C55"/>
    <w:rsid w:val="00EF0494"/>
    <w:rsid w:val="00EF16B5"/>
    <w:rsid w:val="00EF1BD3"/>
    <w:rsid w:val="00EF227A"/>
    <w:rsid w:val="00F02774"/>
    <w:rsid w:val="00F066E0"/>
    <w:rsid w:val="00F06ABD"/>
    <w:rsid w:val="00F07D4C"/>
    <w:rsid w:val="00F07FDF"/>
    <w:rsid w:val="00F10854"/>
    <w:rsid w:val="00F10C30"/>
    <w:rsid w:val="00F11DC1"/>
    <w:rsid w:val="00F12142"/>
    <w:rsid w:val="00F131C0"/>
    <w:rsid w:val="00F14FE1"/>
    <w:rsid w:val="00F1584A"/>
    <w:rsid w:val="00F20233"/>
    <w:rsid w:val="00F22CED"/>
    <w:rsid w:val="00F26C63"/>
    <w:rsid w:val="00F26E55"/>
    <w:rsid w:val="00F274D4"/>
    <w:rsid w:val="00F27682"/>
    <w:rsid w:val="00F27713"/>
    <w:rsid w:val="00F279E8"/>
    <w:rsid w:val="00F339C8"/>
    <w:rsid w:val="00F33A0D"/>
    <w:rsid w:val="00F36383"/>
    <w:rsid w:val="00F42DF5"/>
    <w:rsid w:val="00F44766"/>
    <w:rsid w:val="00F46182"/>
    <w:rsid w:val="00F4642B"/>
    <w:rsid w:val="00F46BDB"/>
    <w:rsid w:val="00F47029"/>
    <w:rsid w:val="00F47191"/>
    <w:rsid w:val="00F51B39"/>
    <w:rsid w:val="00F52EDA"/>
    <w:rsid w:val="00F5470D"/>
    <w:rsid w:val="00F54717"/>
    <w:rsid w:val="00F558F9"/>
    <w:rsid w:val="00F56FD4"/>
    <w:rsid w:val="00F60E79"/>
    <w:rsid w:val="00F615C5"/>
    <w:rsid w:val="00F61C26"/>
    <w:rsid w:val="00F625DD"/>
    <w:rsid w:val="00F63638"/>
    <w:rsid w:val="00F63DD6"/>
    <w:rsid w:val="00F64E61"/>
    <w:rsid w:val="00F679DE"/>
    <w:rsid w:val="00F733AF"/>
    <w:rsid w:val="00F800B4"/>
    <w:rsid w:val="00F80321"/>
    <w:rsid w:val="00F804AC"/>
    <w:rsid w:val="00F82D08"/>
    <w:rsid w:val="00F83A42"/>
    <w:rsid w:val="00F859BD"/>
    <w:rsid w:val="00F860EF"/>
    <w:rsid w:val="00F87E0F"/>
    <w:rsid w:val="00F90147"/>
    <w:rsid w:val="00F90F0C"/>
    <w:rsid w:val="00F92CA2"/>
    <w:rsid w:val="00F943DB"/>
    <w:rsid w:val="00F945E1"/>
    <w:rsid w:val="00F95355"/>
    <w:rsid w:val="00F95465"/>
    <w:rsid w:val="00F95F3C"/>
    <w:rsid w:val="00FA0B45"/>
    <w:rsid w:val="00FA3B7C"/>
    <w:rsid w:val="00FA4F8B"/>
    <w:rsid w:val="00FA501E"/>
    <w:rsid w:val="00FA5039"/>
    <w:rsid w:val="00FA633A"/>
    <w:rsid w:val="00FA6BBE"/>
    <w:rsid w:val="00FB110A"/>
    <w:rsid w:val="00FB1160"/>
    <w:rsid w:val="00FB4D62"/>
    <w:rsid w:val="00FB767E"/>
    <w:rsid w:val="00FC0287"/>
    <w:rsid w:val="00FC3732"/>
    <w:rsid w:val="00FC444D"/>
    <w:rsid w:val="00FC4AF7"/>
    <w:rsid w:val="00FC6DB2"/>
    <w:rsid w:val="00FC7597"/>
    <w:rsid w:val="00FC7D93"/>
    <w:rsid w:val="00FD0497"/>
    <w:rsid w:val="00FD2475"/>
    <w:rsid w:val="00FD29AB"/>
    <w:rsid w:val="00FD2A6B"/>
    <w:rsid w:val="00FD344C"/>
    <w:rsid w:val="00FD4BAA"/>
    <w:rsid w:val="00FD52DB"/>
    <w:rsid w:val="00FD6545"/>
    <w:rsid w:val="00FD7BE1"/>
    <w:rsid w:val="00FD7D90"/>
    <w:rsid w:val="00FE13B0"/>
    <w:rsid w:val="00FE22E1"/>
    <w:rsid w:val="00FE2E7D"/>
    <w:rsid w:val="00FE4015"/>
    <w:rsid w:val="00FF1788"/>
    <w:rsid w:val="00FF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9A8CB"/>
  <w15:docId w15:val="{DA209DBF-4914-4CBC-9245-A3C06E97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70C"/>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A820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20A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820A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DB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0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820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820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4E46"/>
    <w:rPr>
      <w:rFonts w:asciiTheme="majorHAnsi" w:eastAsiaTheme="majorEastAsia" w:hAnsiTheme="majorHAnsi" w:cstheme="majorBidi"/>
      <w:i/>
      <w:iCs/>
      <w:color w:val="365F91" w:themeColor="accent1" w:themeShade="BF"/>
      <w:sz w:val="24"/>
      <w:szCs w:val="20"/>
    </w:rPr>
  </w:style>
  <w:style w:type="paragraph" w:styleId="ListParagraph">
    <w:name w:val="List Paragraph"/>
    <w:basedOn w:val="Normal"/>
    <w:link w:val="ListParagraphChar"/>
    <w:uiPriority w:val="34"/>
    <w:qFormat/>
    <w:rsid w:val="0070628D"/>
    <w:pPr>
      <w:spacing w:after="160" w:line="256" w:lineRule="auto"/>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992C46"/>
    <w:pPr>
      <w:tabs>
        <w:tab w:val="center" w:pos="4680"/>
        <w:tab w:val="right" w:pos="9360"/>
      </w:tabs>
    </w:pPr>
  </w:style>
  <w:style w:type="character" w:customStyle="1" w:styleId="HeaderChar">
    <w:name w:val="Header Char"/>
    <w:basedOn w:val="DefaultParagraphFont"/>
    <w:link w:val="Header"/>
    <w:uiPriority w:val="99"/>
    <w:rsid w:val="00992C46"/>
    <w:rPr>
      <w:rFonts w:ascii="VNI-Times" w:eastAsia="Times New Roman" w:hAnsi="VNI-Times" w:cs="Times New Roman"/>
      <w:sz w:val="24"/>
      <w:szCs w:val="20"/>
    </w:rPr>
  </w:style>
  <w:style w:type="paragraph" w:styleId="Footer">
    <w:name w:val="footer"/>
    <w:basedOn w:val="Normal"/>
    <w:link w:val="FooterChar"/>
    <w:uiPriority w:val="99"/>
    <w:unhideWhenUsed/>
    <w:rsid w:val="00992C46"/>
    <w:pPr>
      <w:tabs>
        <w:tab w:val="center" w:pos="4680"/>
        <w:tab w:val="right" w:pos="9360"/>
      </w:tabs>
    </w:pPr>
  </w:style>
  <w:style w:type="character" w:customStyle="1" w:styleId="FooterChar">
    <w:name w:val="Footer Char"/>
    <w:basedOn w:val="DefaultParagraphFont"/>
    <w:link w:val="Footer"/>
    <w:uiPriority w:val="99"/>
    <w:rsid w:val="00992C46"/>
    <w:rPr>
      <w:rFonts w:ascii="VNI-Times" w:eastAsia="Times New Roman" w:hAnsi="VNI-Times" w:cs="Times New Roman"/>
      <w:sz w:val="24"/>
      <w:szCs w:val="20"/>
    </w:rPr>
  </w:style>
  <w:style w:type="paragraph" w:styleId="TOCHeading">
    <w:name w:val="TOC Heading"/>
    <w:basedOn w:val="Heading1"/>
    <w:next w:val="Normal"/>
    <w:uiPriority w:val="39"/>
    <w:unhideWhenUsed/>
    <w:qFormat/>
    <w:rsid w:val="004B5F8A"/>
    <w:pPr>
      <w:spacing w:line="259" w:lineRule="auto"/>
      <w:outlineLvl w:val="9"/>
    </w:pPr>
  </w:style>
  <w:style w:type="paragraph" w:styleId="TOC1">
    <w:name w:val="toc 1"/>
    <w:basedOn w:val="Normal"/>
    <w:next w:val="Normal"/>
    <w:autoRedefine/>
    <w:uiPriority w:val="39"/>
    <w:unhideWhenUsed/>
    <w:rsid w:val="004B5F8A"/>
    <w:pPr>
      <w:spacing w:after="100"/>
    </w:pPr>
  </w:style>
  <w:style w:type="paragraph" w:styleId="TOC2">
    <w:name w:val="toc 2"/>
    <w:basedOn w:val="Normal"/>
    <w:next w:val="Normal"/>
    <w:autoRedefine/>
    <w:uiPriority w:val="39"/>
    <w:unhideWhenUsed/>
    <w:rsid w:val="004B5F8A"/>
    <w:pPr>
      <w:spacing w:after="100"/>
      <w:ind w:left="240"/>
    </w:pPr>
  </w:style>
  <w:style w:type="paragraph" w:styleId="TOC3">
    <w:name w:val="toc 3"/>
    <w:basedOn w:val="Normal"/>
    <w:next w:val="Normal"/>
    <w:autoRedefine/>
    <w:uiPriority w:val="39"/>
    <w:unhideWhenUsed/>
    <w:rsid w:val="004B5F8A"/>
    <w:pPr>
      <w:spacing w:after="100"/>
      <w:ind w:left="480"/>
    </w:pPr>
  </w:style>
  <w:style w:type="character" w:styleId="Hyperlink">
    <w:name w:val="Hyperlink"/>
    <w:basedOn w:val="DefaultParagraphFont"/>
    <w:uiPriority w:val="99"/>
    <w:unhideWhenUsed/>
    <w:rsid w:val="004B5F8A"/>
    <w:rPr>
      <w:color w:val="0000FF" w:themeColor="hyperlink"/>
      <w:u w:val="single"/>
    </w:rPr>
  </w:style>
  <w:style w:type="character" w:styleId="Strong">
    <w:name w:val="Strong"/>
    <w:basedOn w:val="DefaultParagraphFont"/>
    <w:uiPriority w:val="22"/>
    <w:qFormat/>
    <w:rsid w:val="00DB4E46"/>
    <w:rPr>
      <w:b/>
      <w:bCs/>
    </w:rPr>
  </w:style>
  <w:style w:type="character" w:styleId="Emphasis">
    <w:name w:val="Emphasis"/>
    <w:basedOn w:val="DefaultParagraphFont"/>
    <w:uiPriority w:val="20"/>
    <w:qFormat/>
    <w:rsid w:val="00DB4E46"/>
    <w:rPr>
      <w:i/>
      <w:iCs/>
    </w:rPr>
  </w:style>
  <w:style w:type="character" w:customStyle="1" w:styleId="apple-converted-space">
    <w:name w:val="apple-converted-space"/>
    <w:basedOn w:val="DefaultParagraphFont"/>
    <w:rsid w:val="00C47A44"/>
  </w:style>
  <w:style w:type="paragraph" w:styleId="NormalWeb">
    <w:name w:val="Normal (Web)"/>
    <w:basedOn w:val="Normal"/>
    <w:uiPriority w:val="99"/>
    <w:semiHidden/>
    <w:unhideWhenUsed/>
    <w:rsid w:val="00F63DD6"/>
    <w:pPr>
      <w:spacing w:before="100" w:beforeAutospacing="1" w:after="100" w:afterAutospacing="1"/>
    </w:pPr>
    <w:rPr>
      <w:rFonts w:ascii="Times New Roman" w:hAnsi="Times New Roman"/>
      <w:szCs w:val="24"/>
    </w:rPr>
  </w:style>
  <w:style w:type="paragraph" w:styleId="HTMLPreformatted">
    <w:name w:val="HTML Preformatted"/>
    <w:basedOn w:val="Normal"/>
    <w:link w:val="HTMLPreformattedChar"/>
    <w:uiPriority w:val="99"/>
    <w:unhideWhenUsed/>
    <w:rsid w:val="00F63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F63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B45"/>
    <w:rPr>
      <w:color w:val="800080" w:themeColor="followedHyperlink"/>
      <w:u w:val="single"/>
    </w:rPr>
  </w:style>
  <w:style w:type="table" w:styleId="TableGrid">
    <w:name w:val="Table Grid"/>
    <w:basedOn w:val="TableNormal"/>
    <w:uiPriority w:val="59"/>
    <w:rsid w:val="00517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 dung"/>
    <w:basedOn w:val="Normal"/>
    <w:link w:val="NoidungChar"/>
    <w:qFormat/>
    <w:rsid w:val="00B06620"/>
    <w:pPr>
      <w:spacing w:before="120" w:line="360" w:lineRule="auto"/>
      <w:ind w:firstLine="369"/>
      <w:jc w:val="both"/>
    </w:pPr>
    <w:rPr>
      <w:rFonts w:ascii="Times New Roman" w:eastAsiaTheme="minorHAnsi" w:hAnsi="Times New Roman"/>
      <w:color w:val="000000" w:themeColor="text1"/>
      <w:sz w:val="26"/>
      <w:szCs w:val="26"/>
    </w:rPr>
  </w:style>
  <w:style w:type="character" w:customStyle="1" w:styleId="NoidungChar">
    <w:name w:val="Noi dung Char"/>
    <w:basedOn w:val="DefaultParagraphFont"/>
    <w:link w:val="Noidung"/>
    <w:rsid w:val="00B06620"/>
    <w:rPr>
      <w:rFonts w:ascii="Times New Roman" w:hAnsi="Times New Roman" w:cs="Times New Roman"/>
      <w:color w:val="000000" w:themeColor="text1"/>
      <w:sz w:val="26"/>
      <w:szCs w:val="26"/>
    </w:rPr>
  </w:style>
  <w:style w:type="table" w:styleId="GridTable1Light-Accent5">
    <w:name w:val="Grid Table 1 Light Accent 5"/>
    <w:basedOn w:val="TableNormal"/>
    <w:uiPriority w:val="46"/>
    <w:rsid w:val="00137033"/>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703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7B50B5"/>
    <w:rPr>
      <w:sz w:val="16"/>
      <w:szCs w:val="16"/>
    </w:rPr>
  </w:style>
  <w:style w:type="paragraph" w:styleId="CommentText">
    <w:name w:val="annotation text"/>
    <w:basedOn w:val="Normal"/>
    <w:link w:val="CommentTextChar"/>
    <w:uiPriority w:val="99"/>
    <w:semiHidden/>
    <w:unhideWhenUsed/>
    <w:rsid w:val="007B50B5"/>
    <w:rPr>
      <w:sz w:val="20"/>
    </w:rPr>
  </w:style>
  <w:style w:type="character" w:customStyle="1" w:styleId="CommentTextChar">
    <w:name w:val="Comment Text Char"/>
    <w:basedOn w:val="DefaultParagraphFont"/>
    <w:link w:val="CommentText"/>
    <w:uiPriority w:val="99"/>
    <w:semiHidden/>
    <w:rsid w:val="007B50B5"/>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B50B5"/>
    <w:rPr>
      <w:b/>
      <w:bCs/>
    </w:rPr>
  </w:style>
  <w:style w:type="character" w:customStyle="1" w:styleId="CommentSubjectChar">
    <w:name w:val="Comment Subject Char"/>
    <w:basedOn w:val="CommentTextChar"/>
    <w:link w:val="CommentSubject"/>
    <w:uiPriority w:val="99"/>
    <w:semiHidden/>
    <w:rsid w:val="007B50B5"/>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7B50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0B5"/>
    <w:rPr>
      <w:rFonts w:ascii="Segoe UI" w:eastAsia="Times New Roman" w:hAnsi="Segoe UI" w:cs="Segoe UI"/>
      <w:sz w:val="18"/>
      <w:szCs w:val="18"/>
    </w:rPr>
  </w:style>
  <w:style w:type="paragraph" w:customStyle="1" w:styleId="Bullet1">
    <w:name w:val="Bullet1"/>
    <w:basedOn w:val="ListParagraph"/>
    <w:qFormat/>
    <w:rsid w:val="00247367"/>
    <w:pPr>
      <w:numPr>
        <w:numId w:val="25"/>
      </w:numPr>
      <w:spacing w:before="120" w:after="0" w:line="360" w:lineRule="auto"/>
      <w:ind w:left="1080"/>
      <w:jc w:val="both"/>
    </w:pPr>
    <w:rPr>
      <w:rFonts w:ascii="Times New Roman" w:hAnsi="Times New Roman" w:cs="Times New Roman"/>
      <w:sz w:val="26"/>
      <w:szCs w:val="26"/>
    </w:rPr>
  </w:style>
  <w:style w:type="character" w:styleId="PlaceholderText">
    <w:name w:val="Placeholder Text"/>
    <w:basedOn w:val="DefaultParagraphFont"/>
    <w:uiPriority w:val="99"/>
    <w:semiHidden/>
    <w:rsid w:val="006D1332"/>
    <w:rPr>
      <w:color w:val="808080"/>
    </w:rPr>
  </w:style>
  <w:style w:type="character" w:customStyle="1" w:styleId="number">
    <w:name w:val="number"/>
    <w:basedOn w:val="DefaultParagraphFont"/>
    <w:rsid w:val="001269E2"/>
  </w:style>
  <w:style w:type="paragraph" w:styleId="FootnoteText">
    <w:name w:val="footnote text"/>
    <w:basedOn w:val="Normal"/>
    <w:link w:val="FootnoteTextChar"/>
    <w:uiPriority w:val="99"/>
    <w:semiHidden/>
    <w:unhideWhenUsed/>
    <w:rsid w:val="00041ACC"/>
    <w:pPr>
      <w:ind w:firstLine="720"/>
      <w:jc w:val="both"/>
    </w:pPr>
    <w:rPr>
      <w:rFonts w:ascii="Times New Roman" w:eastAsiaTheme="minorEastAsia" w:hAnsi="Times New Roman" w:cstheme="minorBidi"/>
      <w:sz w:val="20"/>
    </w:rPr>
  </w:style>
  <w:style w:type="character" w:customStyle="1" w:styleId="FootnoteTextChar">
    <w:name w:val="Footnote Text Char"/>
    <w:basedOn w:val="DefaultParagraphFont"/>
    <w:link w:val="FootnoteText"/>
    <w:uiPriority w:val="99"/>
    <w:semiHidden/>
    <w:rsid w:val="00041AC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041ACC"/>
    <w:rPr>
      <w:vertAlign w:val="superscript"/>
    </w:rPr>
  </w:style>
  <w:style w:type="paragraph" w:customStyle="1" w:styleId="Hinh">
    <w:name w:val="Hinh"/>
    <w:basedOn w:val="Normal"/>
    <w:link w:val="HinhChar"/>
    <w:qFormat/>
    <w:rsid w:val="00041ACC"/>
    <w:pPr>
      <w:spacing w:before="120" w:after="280"/>
      <w:jc w:val="center"/>
    </w:pPr>
    <w:rPr>
      <w:rFonts w:ascii="Times New Roman" w:eastAsia="MS Mincho" w:hAnsi="Times New Roman"/>
      <w:sz w:val="26"/>
      <w:szCs w:val="26"/>
      <w:lang w:val="vi-VN" w:eastAsia="ja-JP"/>
    </w:rPr>
  </w:style>
  <w:style w:type="character" w:customStyle="1" w:styleId="HinhChar">
    <w:name w:val="Hinh Char"/>
    <w:basedOn w:val="DefaultParagraphFont"/>
    <w:link w:val="Hinh"/>
    <w:rsid w:val="00041ACC"/>
    <w:rPr>
      <w:rFonts w:ascii="Times New Roman" w:eastAsia="MS Mincho" w:hAnsi="Times New Roman" w:cs="Times New Roman"/>
      <w:sz w:val="26"/>
      <w:szCs w:val="26"/>
      <w:lang w:val="vi-VN" w:eastAsia="ja-JP"/>
    </w:rPr>
  </w:style>
  <w:style w:type="paragraph" w:styleId="Caption">
    <w:name w:val="caption"/>
    <w:basedOn w:val="Normal"/>
    <w:next w:val="Normal"/>
    <w:uiPriority w:val="35"/>
    <w:unhideWhenUsed/>
    <w:qFormat/>
    <w:rsid w:val="004D7A96"/>
    <w:pPr>
      <w:spacing w:after="200"/>
    </w:pPr>
    <w:rPr>
      <w:i/>
      <w:iCs/>
      <w:color w:val="1F497D" w:themeColor="text2"/>
      <w:sz w:val="18"/>
      <w:szCs w:val="18"/>
    </w:rPr>
  </w:style>
  <w:style w:type="table" w:styleId="GridTable1Light">
    <w:name w:val="Grid Table 1 Light"/>
    <w:basedOn w:val="TableNormal"/>
    <w:uiPriority w:val="46"/>
    <w:rsid w:val="002C776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basedOn w:val="DefaultParagraphFont"/>
    <w:link w:val="ListParagraph"/>
    <w:uiPriority w:val="34"/>
    <w:rsid w:val="00A502D7"/>
  </w:style>
  <w:style w:type="paragraph" w:styleId="TOC4">
    <w:name w:val="toc 4"/>
    <w:basedOn w:val="Normal"/>
    <w:next w:val="Normal"/>
    <w:autoRedefine/>
    <w:uiPriority w:val="39"/>
    <w:unhideWhenUsed/>
    <w:rsid w:val="0023400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3400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3400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3400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3400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34002"/>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4907">
      <w:bodyDiv w:val="1"/>
      <w:marLeft w:val="0"/>
      <w:marRight w:val="0"/>
      <w:marTop w:val="0"/>
      <w:marBottom w:val="0"/>
      <w:divBdr>
        <w:top w:val="none" w:sz="0" w:space="0" w:color="auto"/>
        <w:left w:val="none" w:sz="0" w:space="0" w:color="auto"/>
        <w:bottom w:val="none" w:sz="0" w:space="0" w:color="auto"/>
        <w:right w:val="none" w:sz="0" w:space="0" w:color="auto"/>
      </w:divBdr>
      <w:divsChild>
        <w:div w:id="413936246">
          <w:marLeft w:val="0"/>
          <w:marRight w:val="0"/>
          <w:marTop w:val="0"/>
          <w:marBottom w:val="0"/>
          <w:divBdr>
            <w:top w:val="none" w:sz="0" w:space="0" w:color="auto"/>
            <w:left w:val="none" w:sz="0" w:space="0" w:color="auto"/>
            <w:bottom w:val="none" w:sz="0" w:space="0" w:color="auto"/>
            <w:right w:val="none" w:sz="0" w:space="0" w:color="auto"/>
          </w:divBdr>
        </w:div>
      </w:divsChild>
    </w:div>
    <w:div w:id="276447852">
      <w:bodyDiv w:val="1"/>
      <w:marLeft w:val="0"/>
      <w:marRight w:val="0"/>
      <w:marTop w:val="0"/>
      <w:marBottom w:val="0"/>
      <w:divBdr>
        <w:top w:val="none" w:sz="0" w:space="0" w:color="auto"/>
        <w:left w:val="none" w:sz="0" w:space="0" w:color="auto"/>
        <w:bottom w:val="none" w:sz="0" w:space="0" w:color="auto"/>
        <w:right w:val="none" w:sz="0" w:space="0" w:color="auto"/>
      </w:divBdr>
    </w:div>
    <w:div w:id="317004925">
      <w:bodyDiv w:val="1"/>
      <w:marLeft w:val="0"/>
      <w:marRight w:val="0"/>
      <w:marTop w:val="0"/>
      <w:marBottom w:val="0"/>
      <w:divBdr>
        <w:top w:val="none" w:sz="0" w:space="0" w:color="auto"/>
        <w:left w:val="none" w:sz="0" w:space="0" w:color="auto"/>
        <w:bottom w:val="none" w:sz="0" w:space="0" w:color="auto"/>
        <w:right w:val="none" w:sz="0" w:space="0" w:color="auto"/>
      </w:divBdr>
    </w:div>
    <w:div w:id="339430316">
      <w:bodyDiv w:val="1"/>
      <w:marLeft w:val="0"/>
      <w:marRight w:val="0"/>
      <w:marTop w:val="0"/>
      <w:marBottom w:val="0"/>
      <w:divBdr>
        <w:top w:val="none" w:sz="0" w:space="0" w:color="auto"/>
        <w:left w:val="none" w:sz="0" w:space="0" w:color="auto"/>
        <w:bottom w:val="none" w:sz="0" w:space="0" w:color="auto"/>
        <w:right w:val="none" w:sz="0" w:space="0" w:color="auto"/>
      </w:divBdr>
    </w:div>
    <w:div w:id="377704724">
      <w:bodyDiv w:val="1"/>
      <w:marLeft w:val="0"/>
      <w:marRight w:val="0"/>
      <w:marTop w:val="0"/>
      <w:marBottom w:val="0"/>
      <w:divBdr>
        <w:top w:val="none" w:sz="0" w:space="0" w:color="auto"/>
        <w:left w:val="none" w:sz="0" w:space="0" w:color="auto"/>
        <w:bottom w:val="none" w:sz="0" w:space="0" w:color="auto"/>
        <w:right w:val="none" w:sz="0" w:space="0" w:color="auto"/>
      </w:divBdr>
    </w:div>
    <w:div w:id="437061786">
      <w:bodyDiv w:val="1"/>
      <w:marLeft w:val="0"/>
      <w:marRight w:val="0"/>
      <w:marTop w:val="0"/>
      <w:marBottom w:val="0"/>
      <w:divBdr>
        <w:top w:val="none" w:sz="0" w:space="0" w:color="auto"/>
        <w:left w:val="none" w:sz="0" w:space="0" w:color="auto"/>
        <w:bottom w:val="none" w:sz="0" w:space="0" w:color="auto"/>
        <w:right w:val="none" w:sz="0" w:space="0" w:color="auto"/>
      </w:divBdr>
    </w:div>
    <w:div w:id="475102646">
      <w:bodyDiv w:val="1"/>
      <w:marLeft w:val="0"/>
      <w:marRight w:val="0"/>
      <w:marTop w:val="0"/>
      <w:marBottom w:val="0"/>
      <w:divBdr>
        <w:top w:val="none" w:sz="0" w:space="0" w:color="auto"/>
        <w:left w:val="none" w:sz="0" w:space="0" w:color="auto"/>
        <w:bottom w:val="none" w:sz="0" w:space="0" w:color="auto"/>
        <w:right w:val="none" w:sz="0" w:space="0" w:color="auto"/>
      </w:divBdr>
    </w:div>
    <w:div w:id="499808946">
      <w:bodyDiv w:val="1"/>
      <w:marLeft w:val="0"/>
      <w:marRight w:val="0"/>
      <w:marTop w:val="0"/>
      <w:marBottom w:val="0"/>
      <w:divBdr>
        <w:top w:val="none" w:sz="0" w:space="0" w:color="auto"/>
        <w:left w:val="none" w:sz="0" w:space="0" w:color="auto"/>
        <w:bottom w:val="none" w:sz="0" w:space="0" w:color="auto"/>
        <w:right w:val="none" w:sz="0" w:space="0" w:color="auto"/>
      </w:divBdr>
    </w:div>
    <w:div w:id="600341198">
      <w:bodyDiv w:val="1"/>
      <w:marLeft w:val="0"/>
      <w:marRight w:val="0"/>
      <w:marTop w:val="0"/>
      <w:marBottom w:val="0"/>
      <w:divBdr>
        <w:top w:val="none" w:sz="0" w:space="0" w:color="auto"/>
        <w:left w:val="none" w:sz="0" w:space="0" w:color="auto"/>
        <w:bottom w:val="none" w:sz="0" w:space="0" w:color="auto"/>
        <w:right w:val="none" w:sz="0" w:space="0" w:color="auto"/>
      </w:divBdr>
    </w:div>
    <w:div w:id="647440990">
      <w:bodyDiv w:val="1"/>
      <w:marLeft w:val="0"/>
      <w:marRight w:val="0"/>
      <w:marTop w:val="0"/>
      <w:marBottom w:val="0"/>
      <w:divBdr>
        <w:top w:val="none" w:sz="0" w:space="0" w:color="auto"/>
        <w:left w:val="none" w:sz="0" w:space="0" w:color="auto"/>
        <w:bottom w:val="none" w:sz="0" w:space="0" w:color="auto"/>
        <w:right w:val="none" w:sz="0" w:space="0" w:color="auto"/>
      </w:divBdr>
    </w:div>
    <w:div w:id="725567857">
      <w:bodyDiv w:val="1"/>
      <w:marLeft w:val="0"/>
      <w:marRight w:val="0"/>
      <w:marTop w:val="0"/>
      <w:marBottom w:val="0"/>
      <w:divBdr>
        <w:top w:val="none" w:sz="0" w:space="0" w:color="auto"/>
        <w:left w:val="none" w:sz="0" w:space="0" w:color="auto"/>
        <w:bottom w:val="none" w:sz="0" w:space="0" w:color="auto"/>
        <w:right w:val="none" w:sz="0" w:space="0" w:color="auto"/>
      </w:divBdr>
    </w:div>
    <w:div w:id="769547630">
      <w:bodyDiv w:val="1"/>
      <w:marLeft w:val="0"/>
      <w:marRight w:val="0"/>
      <w:marTop w:val="0"/>
      <w:marBottom w:val="0"/>
      <w:divBdr>
        <w:top w:val="none" w:sz="0" w:space="0" w:color="auto"/>
        <w:left w:val="none" w:sz="0" w:space="0" w:color="auto"/>
        <w:bottom w:val="none" w:sz="0" w:space="0" w:color="auto"/>
        <w:right w:val="none" w:sz="0" w:space="0" w:color="auto"/>
      </w:divBdr>
    </w:div>
    <w:div w:id="888498801">
      <w:bodyDiv w:val="1"/>
      <w:marLeft w:val="0"/>
      <w:marRight w:val="0"/>
      <w:marTop w:val="0"/>
      <w:marBottom w:val="0"/>
      <w:divBdr>
        <w:top w:val="none" w:sz="0" w:space="0" w:color="auto"/>
        <w:left w:val="none" w:sz="0" w:space="0" w:color="auto"/>
        <w:bottom w:val="none" w:sz="0" w:space="0" w:color="auto"/>
        <w:right w:val="none" w:sz="0" w:space="0" w:color="auto"/>
      </w:divBdr>
    </w:div>
    <w:div w:id="932281573">
      <w:bodyDiv w:val="1"/>
      <w:marLeft w:val="0"/>
      <w:marRight w:val="0"/>
      <w:marTop w:val="0"/>
      <w:marBottom w:val="0"/>
      <w:divBdr>
        <w:top w:val="none" w:sz="0" w:space="0" w:color="auto"/>
        <w:left w:val="none" w:sz="0" w:space="0" w:color="auto"/>
        <w:bottom w:val="none" w:sz="0" w:space="0" w:color="auto"/>
        <w:right w:val="none" w:sz="0" w:space="0" w:color="auto"/>
      </w:divBdr>
    </w:div>
    <w:div w:id="933248326">
      <w:bodyDiv w:val="1"/>
      <w:marLeft w:val="0"/>
      <w:marRight w:val="0"/>
      <w:marTop w:val="0"/>
      <w:marBottom w:val="0"/>
      <w:divBdr>
        <w:top w:val="none" w:sz="0" w:space="0" w:color="auto"/>
        <w:left w:val="none" w:sz="0" w:space="0" w:color="auto"/>
        <w:bottom w:val="none" w:sz="0" w:space="0" w:color="auto"/>
        <w:right w:val="none" w:sz="0" w:space="0" w:color="auto"/>
      </w:divBdr>
    </w:div>
    <w:div w:id="953292545">
      <w:bodyDiv w:val="1"/>
      <w:marLeft w:val="0"/>
      <w:marRight w:val="0"/>
      <w:marTop w:val="0"/>
      <w:marBottom w:val="0"/>
      <w:divBdr>
        <w:top w:val="none" w:sz="0" w:space="0" w:color="auto"/>
        <w:left w:val="none" w:sz="0" w:space="0" w:color="auto"/>
        <w:bottom w:val="none" w:sz="0" w:space="0" w:color="auto"/>
        <w:right w:val="none" w:sz="0" w:space="0" w:color="auto"/>
      </w:divBdr>
    </w:div>
    <w:div w:id="1192065408">
      <w:bodyDiv w:val="1"/>
      <w:marLeft w:val="0"/>
      <w:marRight w:val="0"/>
      <w:marTop w:val="0"/>
      <w:marBottom w:val="0"/>
      <w:divBdr>
        <w:top w:val="none" w:sz="0" w:space="0" w:color="auto"/>
        <w:left w:val="none" w:sz="0" w:space="0" w:color="auto"/>
        <w:bottom w:val="none" w:sz="0" w:space="0" w:color="auto"/>
        <w:right w:val="none" w:sz="0" w:space="0" w:color="auto"/>
      </w:divBdr>
    </w:div>
    <w:div w:id="1217282390">
      <w:bodyDiv w:val="1"/>
      <w:marLeft w:val="0"/>
      <w:marRight w:val="0"/>
      <w:marTop w:val="0"/>
      <w:marBottom w:val="0"/>
      <w:divBdr>
        <w:top w:val="none" w:sz="0" w:space="0" w:color="auto"/>
        <w:left w:val="none" w:sz="0" w:space="0" w:color="auto"/>
        <w:bottom w:val="none" w:sz="0" w:space="0" w:color="auto"/>
        <w:right w:val="none" w:sz="0" w:space="0" w:color="auto"/>
      </w:divBdr>
    </w:div>
    <w:div w:id="1225409827">
      <w:bodyDiv w:val="1"/>
      <w:marLeft w:val="0"/>
      <w:marRight w:val="0"/>
      <w:marTop w:val="0"/>
      <w:marBottom w:val="0"/>
      <w:divBdr>
        <w:top w:val="none" w:sz="0" w:space="0" w:color="auto"/>
        <w:left w:val="none" w:sz="0" w:space="0" w:color="auto"/>
        <w:bottom w:val="none" w:sz="0" w:space="0" w:color="auto"/>
        <w:right w:val="none" w:sz="0" w:space="0" w:color="auto"/>
      </w:divBdr>
    </w:div>
    <w:div w:id="1241214285">
      <w:bodyDiv w:val="1"/>
      <w:marLeft w:val="0"/>
      <w:marRight w:val="0"/>
      <w:marTop w:val="0"/>
      <w:marBottom w:val="0"/>
      <w:divBdr>
        <w:top w:val="none" w:sz="0" w:space="0" w:color="auto"/>
        <w:left w:val="none" w:sz="0" w:space="0" w:color="auto"/>
        <w:bottom w:val="none" w:sz="0" w:space="0" w:color="auto"/>
        <w:right w:val="none" w:sz="0" w:space="0" w:color="auto"/>
      </w:divBdr>
    </w:div>
    <w:div w:id="1318799452">
      <w:bodyDiv w:val="1"/>
      <w:marLeft w:val="0"/>
      <w:marRight w:val="0"/>
      <w:marTop w:val="0"/>
      <w:marBottom w:val="0"/>
      <w:divBdr>
        <w:top w:val="none" w:sz="0" w:space="0" w:color="auto"/>
        <w:left w:val="none" w:sz="0" w:space="0" w:color="auto"/>
        <w:bottom w:val="none" w:sz="0" w:space="0" w:color="auto"/>
        <w:right w:val="none" w:sz="0" w:space="0" w:color="auto"/>
      </w:divBdr>
    </w:div>
    <w:div w:id="1386835219">
      <w:bodyDiv w:val="1"/>
      <w:marLeft w:val="0"/>
      <w:marRight w:val="0"/>
      <w:marTop w:val="0"/>
      <w:marBottom w:val="0"/>
      <w:divBdr>
        <w:top w:val="none" w:sz="0" w:space="0" w:color="auto"/>
        <w:left w:val="none" w:sz="0" w:space="0" w:color="auto"/>
        <w:bottom w:val="none" w:sz="0" w:space="0" w:color="auto"/>
        <w:right w:val="none" w:sz="0" w:space="0" w:color="auto"/>
      </w:divBdr>
    </w:div>
    <w:div w:id="1444501379">
      <w:bodyDiv w:val="1"/>
      <w:marLeft w:val="0"/>
      <w:marRight w:val="0"/>
      <w:marTop w:val="0"/>
      <w:marBottom w:val="0"/>
      <w:divBdr>
        <w:top w:val="none" w:sz="0" w:space="0" w:color="auto"/>
        <w:left w:val="none" w:sz="0" w:space="0" w:color="auto"/>
        <w:bottom w:val="none" w:sz="0" w:space="0" w:color="auto"/>
        <w:right w:val="none" w:sz="0" w:space="0" w:color="auto"/>
      </w:divBdr>
    </w:div>
    <w:div w:id="1487284431">
      <w:bodyDiv w:val="1"/>
      <w:marLeft w:val="0"/>
      <w:marRight w:val="0"/>
      <w:marTop w:val="0"/>
      <w:marBottom w:val="0"/>
      <w:divBdr>
        <w:top w:val="none" w:sz="0" w:space="0" w:color="auto"/>
        <w:left w:val="none" w:sz="0" w:space="0" w:color="auto"/>
        <w:bottom w:val="none" w:sz="0" w:space="0" w:color="auto"/>
        <w:right w:val="none" w:sz="0" w:space="0" w:color="auto"/>
      </w:divBdr>
    </w:div>
    <w:div w:id="1505900466">
      <w:bodyDiv w:val="1"/>
      <w:marLeft w:val="0"/>
      <w:marRight w:val="0"/>
      <w:marTop w:val="0"/>
      <w:marBottom w:val="0"/>
      <w:divBdr>
        <w:top w:val="none" w:sz="0" w:space="0" w:color="auto"/>
        <w:left w:val="none" w:sz="0" w:space="0" w:color="auto"/>
        <w:bottom w:val="none" w:sz="0" w:space="0" w:color="auto"/>
        <w:right w:val="none" w:sz="0" w:space="0" w:color="auto"/>
      </w:divBdr>
    </w:div>
    <w:div w:id="1541479680">
      <w:bodyDiv w:val="1"/>
      <w:marLeft w:val="0"/>
      <w:marRight w:val="0"/>
      <w:marTop w:val="0"/>
      <w:marBottom w:val="0"/>
      <w:divBdr>
        <w:top w:val="none" w:sz="0" w:space="0" w:color="auto"/>
        <w:left w:val="none" w:sz="0" w:space="0" w:color="auto"/>
        <w:bottom w:val="none" w:sz="0" w:space="0" w:color="auto"/>
        <w:right w:val="none" w:sz="0" w:space="0" w:color="auto"/>
      </w:divBdr>
    </w:div>
    <w:div w:id="1588029972">
      <w:bodyDiv w:val="1"/>
      <w:marLeft w:val="0"/>
      <w:marRight w:val="0"/>
      <w:marTop w:val="0"/>
      <w:marBottom w:val="0"/>
      <w:divBdr>
        <w:top w:val="none" w:sz="0" w:space="0" w:color="auto"/>
        <w:left w:val="none" w:sz="0" w:space="0" w:color="auto"/>
        <w:bottom w:val="none" w:sz="0" w:space="0" w:color="auto"/>
        <w:right w:val="none" w:sz="0" w:space="0" w:color="auto"/>
      </w:divBdr>
    </w:div>
    <w:div w:id="1705709191">
      <w:bodyDiv w:val="1"/>
      <w:marLeft w:val="0"/>
      <w:marRight w:val="0"/>
      <w:marTop w:val="0"/>
      <w:marBottom w:val="0"/>
      <w:divBdr>
        <w:top w:val="none" w:sz="0" w:space="0" w:color="auto"/>
        <w:left w:val="none" w:sz="0" w:space="0" w:color="auto"/>
        <w:bottom w:val="none" w:sz="0" w:space="0" w:color="auto"/>
        <w:right w:val="none" w:sz="0" w:space="0" w:color="auto"/>
      </w:divBdr>
    </w:div>
    <w:div w:id="1763843048">
      <w:bodyDiv w:val="1"/>
      <w:marLeft w:val="0"/>
      <w:marRight w:val="0"/>
      <w:marTop w:val="0"/>
      <w:marBottom w:val="0"/>
      <w:divBdr>
        <w:top w:val="none" w:sz="0" w:space="0" w:color="auto"/>
        <w:left w:val="none" w:sz="0" w:space="0" w:color="auto"/>
        <w:bottom w:val="none" w:sz="0" w:space="0" w:color="auto"/>
        <w:right w:val="none" w:sz="0" w:space="0" w:color="auto"/>
      </w:divBdr>
    </w:div>
    <w:div w:id="1780372440">
      <w:bodyDiv w:val="1"/>
      <w:marLeft w:val="0"/>
      <w:marRight w:val="0"/>
      <w:marTop w:val="0"/>
      <w:marBottom w:val="0"/>
      <w:divBdr>
        <w:top w:val="none" w:sz="0" w:space="0" w:color="auto"/>
        <w:left w:val="none" w:sz="0" w:space="0" w:color="auto"/>
        <w:bottom w:val="none" w:sz="0" w:space="0" w:color="auto"/>
        <w:right w:val="none" w:sz="0" w:space="0" w:color="auto"/>
      </w:divBdr>
    </w:div>
    <w:div w:id="1842575877">
      <w:bodyDiv w:val="1"/>
      <w:marLeft w:val="0"/>
      <w:marRight w:val="0"/>
      <w:marTop w:val="0"/>
      <w:marBottom w:val="0"/>
      <w:divBdr>
        <w:top w:val="none" w:sz="0" w:space="0" w:color="auto"/>
        <w:left w:val="none" w:sz="0" w:space="0" w:color="auto"/>
        <w:bottom w:val="none" w:sz="0" w:space="0" w:color="auto"/>
        <w:right w:val="none" w:sz="0" w:space="0" w:color="auto"/>
      </w:divBdr>
    </w:div>
    <w:div w:id="1847552793">
      <w:bodyDiv w:val="1"/>
      <w:marLeft w:val="0"/>
      <w:marRight w:val="0"/>
      <w:marTop w:val="0"/>
      <w:marBottom w:val="0"/>
      <w:divBdr>
        <w:top w:val="none" w:sz="0" w:space="0" w:color="auto"/>
        <w:left w:val="none" w:sz="0" w:space="0" w:color="auto"/>
        <w:bottom w:val="none" w:sz="0" w:space="0" w:color="auto"/>
        <w:right w:val="none" w:sz="0" w:space="0" w:color="auto"/>
      </w:divBdr>
    </w:div>
    <w:div w:id="1865943397">
      <w:bodyDiv w:val="1"/>
      <w:marLeft w:val="0"/>
      <w:marRight w:val="0"/>
      <w:marTop w:val="0"/>
      <w:marBottom w:val="0"/>
      <w:divBdr>
        <w:top w:val="none" w:sz="0" w:space="0" w:color="auto"/>
        <w:left w:val="none" w:sz="0" w:space="0" w:color="auto"/>
        <w:bottom w:val="none" w:sz="0" w:space="0" w:color="auto"/>
        <w:right w:val="none" w:sz="0" w:space="0" w:color="auto"/>
      </w:divBdr>
    </w:div>
    <w:div w:id="2034190948">
      <w:bodyDiv w:val="1"/>
      <w:marLeft w:val="0"/>
      <w:marRight w:val="0"/>
      <w:marTop w:val="0"/>
      <w:marBottom w:val="0"/>
      <w:divBdr>
        <w:top w:val="none" w:sz="0" w:space="0" w:color="auto"/>
        <w:left w:val="none" w:sz="0" w:space="0" w:color="auto"/>
        <w:bottom w:val="none" w:sz="0" w:space="0" w:color="auto"/>
        <w:right w:val="none" w:sz="0" w:space="0" w:color="auto"/>
      </w:divBdr>
      <w:divsChild>
        <w:div w:id="580258697">
          <w:marLeft w:val="0"/>
          <w:marRight w:val="0"/>
          <w:marTop w:val="0"/>
          <w:marBottom w:val="0"/>
          <w:divBdr>
            <w:top w:val="none" w:sz="0" w:space="0" w:color="auto"/>
            <w:left w:val="none" w:sz="0" w:space="0" w:color="auto"/>
            <w:bottom w:val="none" w:sz="0" w:space="0" w:color="auto"/>
            <w:right w:val="none" w:sz="0" w:space="0" w:color="auto"/>
          </w:divBdr>
        </w:div>
        <w:div w:id="490831086">
          <w:marLeft w:val="720"/>
          <w:marRight w:val="0"/>
          <w:marTop w:val="0"/>
          <w:marBottom w:val="0"/>
          <w:divBdr>
            <w:top w:val="none" w:sz="0" w:space="0" w:color="auto"/>
            <w:left w:val="none" w:sz="0" w:space="0" w:color="auto"/>
            <w:bottom w:val="none" w:sz="0" w:space="0" w:color="auto"/>
            <w:right w:val="none" w:sz="0" w:space="0" w:color="auto"/>
          </w:divBdr>
        </w:div>
        <w:div w:id="1737316633">
          <w:marLeft w:val="720"/>
          <w:marRight w:val="0"/>
          <w:marTop w:val="0"/>
          <w:marBottom w:val="0"/>
          <w:divBdr>
            <w:top w:val="none" w:sz="0" w:space="0" w:color="auto"/>
            <w:left w:val="none" w:sz="0" w:space="0" w:color="auto"/>
            <w:bottom w:val="none" w:sz="0" w:space="0" w:color="auto"/>
            <w:right w:val="none" w:sz="0" w:space="0" w:color="auto"/>
          </w:divBdr>
        </w:div>
        <w:div w:id="1148478550">
          <w:marLeft w:val="720"/>
          <w:marRight w:val="0"/>
          <w:marTop w:val="0"/>
          <w:marBottom w:val="0"/>
          <w:divBdr>
            <w:top w:val="none" w:sz="0" w:space="0" w:color="auto"/>
            <w:left w:val="none" w:sz="0" w:space="0" w:color="auto"/>
            <w:bottom w:val="none" w:sz="0" w:space="0" w:color="auto"/>
            <w:right w:val="none" w:sz="0" w:space="0" w:color="auto"/>
          </w:divBdr>
        </w:div>
        <w:div w:id="1512141067">
          <w:marLeft w:val="720"/>
          <w:marRight w:val="0"/>
          <w:marTop w:val="0"/>
          <w:marBottom w:val="0"/>
          <w:divBdr>
            <w:top w:val="none" w:sz="0" w:space="0" w:color="auto"/>
            <w:left w:val="none" w:sz="0" w:space="0" w:color="auto"/>
            <w:bottom w:val="none" w:sz="0" w:space="0" w:color="auto"/>
            <w:right w:val="none" w:sz="0" w:space="0" w:color="auto"/>
          </w:divBdr>
        </w:div>
        <w:div w:id="1400442937">
          <w:marLeft w:val="720"/>
          <w:marRight w:val="0"/>
          <w:marTop w:val="0"/>
          <w:marBottom w:val="0"/>
          <w:divBdr>
            <w:top w:val="none" w:sz="0" w:space="0" w:color="auto"/>
            <w:left w:val="none" w:sz="0" w:space="0" w:color="auto"/>
            <w:bottom w:val="none" w:sz="0" w:space="0" w:color="auto"/>
            <w:right w:val="none" w:sz="0" w:space="0" w:color="auto"/>
          </w:divBdr>
        </w:div>
      </w:divsChild>
    </w:div>
    <w:div w:id="2066024516">
      <w:bodyDiv w:val="1"/>
      <w:marLeft w:val="0"/>
      <w:marRight w:val="0"/>
      <w:marTop w:val="0"/>
      <w:marBottom w:val="0"/>
      <w:divBdr>
        <w:top w:val="none" w:sz="0" w:space="0" w:color="auto"/>
        <w:left w:val="none" w:sz="0" w:space="0" w:color="auto"/>
        <w:bottom w:val="none" w:sz="0" w:space="0" w:color="auto"/>
        <w:right w:val="none" w:sz="0" w:space="0" w:color="auto"/>
      </w:divBdr>
    </w:div>
    <w:div w:id="2079595951">
      <w:bodyDiv w:val="1"/>
      <w:marLeft w:val="0"/>
      <w:marRight w:val="0"/>
      <w:marTop w:val="0"/>
      <w:marBottom w:val="0"/>
      <w:divBdr>
        <w:top w:val="none" w:sz="0" w:space="0" w:color="auto"/>
        <w:left w:val="none" w:sz="0" w:space="0" w:color="auto"/>
        <w:bottom w:val="none" w:sz="0" w:space="0" w:color="auto"/>
        <w:right w:val="none" w:sz="0" w:space="0" w:color="auto"/>
      </w:divBdr>
    </w:div>
    <w:div w:id="214160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hyperlink" Target="http://ftpmirror.gnu.org/libmicrohttpd/libmicrohttpd-0.9.49.tar.gz" TargetMode="External"/><Relationship Id="rId63" Type="http://schemas.openxmlformats.org/officeDocument/2006/relationships/hyperlink" Target="https://github.com/stanleyseow/RF24.git" TargetMode="External"/><Relationship Id="rId68" Type="http://schemas.openxmlformats.org/officeDocument/2006/relationships/image" Target="media/image54.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hyperlink" Target="https://learn.sparkfun.com/tutorials/raspberry-pi-spi-and-i2c-tutorial"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inhte.vn/tags/wif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vi.wikipedia.org/wiki/Switch"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6.jpeg"/><Relationship Id="rId75" Type="http://schemas.openxmlformats.org/officeDocument/2006/relationships/hyperlink" Target="https://tqkhaicdt.wordpress.com/2016/05/13/mo-hinh-bay-Quadcopter-p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www.jmarshall.com/easy/http/" TargetMode="Externa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raspberrypi.org/forums/viewtopic.php?f=32&amp;t=119413"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vi.wikipedia.org/w/index.php?title=Half-duplex&amp;action=edit&amp;redlink=1" TargetMode="External"/><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3" Type="http://schemas.openxmlformats.org/officeDocument/2006/relationships/hyperlink" Target="http://dantri.com.vn/the-gioi/hai-quan-nga-phat-trien-uav-hoat-dong-tren-tau-chien-20170104160239476.htm" TargetMode="External"/><Relationship Id="rId7" Type="http://schemas.openxmlformats.org/officeDocument/2006/relationships/hyperlink" Target="http://www.vnpro.org/forum/forum/ccent%C2%AE/icnd-1-basic-wireless-lan-config/26548-t%C3%ACm-hi%E1%BB%83u-v%E1%BB%81-access-point" TargetMode="External"/><Relationship Id="rId2" Type="http://schemas.openxmlformats.org/officeDocument/2006/relationships/hyperlink" Target="http://soha.vn/israel-tung-san-pham-drone-trieu-do-lam-duoc-dieu-ky-dieu-dau-tien-tren-the-gioi-20170106133418275.htm" TargetMode="External"/><Relationship Id="rId1" Type="http://schemas.openxmlformats.org/officeDocument/2006/relationships/hyperlink" Target="http://cloudtweaks.com/2014/12/cloud-infographic-drone-consumer-revolution/" TargetMode="External"/><Relationship Id="rId6" Type="http://schemas.openxmlformats.org/officeDocument/2006/relationships/hyperlink" Target="http://hshop.vn/products/mach-thu-phat-nrf24l01-2-4ghz" TargetMode="External"/><Relationship Id="rId5" Type="http://schemas.openxmlformats.org/officeDocument/2006/relationships/hyperlink" Target="https://kienltb.wordpress.com/2015/04/05/chuan-giao-tiep-spi/" TargetMode="External"/><Relationship Id="rId4" Type="http://schemas.openxmlformats.org/officeDocument/2006/relationships/hyperlink" Target="http://www.ardrone2.parro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6548B-0805-4BB0-95FC-629D4E449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8378</TotalTime>
  <Pages>78</Pages>
  <Words>12485</Words>
  <Characters>71171</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4112</dc:creator>
  <cp:lastModifiedBy>le ngochuy</cp:lastModifiedBy>
  <cp:revision>1099</cp:revision>
  <cp:lastPrinted>2017-02-08T17:30:00Z</cp:lastPrinted>
  <dcterms:created xsi:type="dcterms:W3CDTF">2016-05-22T01:31:00Z</dcterms:created>
  <dcterms:modified xsi:type="dcterms:W3CDTF">2018-01-06T19:01:00Z</dcterms:modified>
</cp:coreProperties>
</file>