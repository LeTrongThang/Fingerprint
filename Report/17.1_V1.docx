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D46429" w14:textId="1A04DFF3" w:rsidR="001D4A34" w:rsidRPr="006202A6" w:rsidRDefault="001D4A34" w:rsidP="001D4A34">
      <w:pPr>
        <w:jc w:val="center"/>
        <w:rPr>
          <w:b/>
          <w:bCs/>
          <w:sz w:val="52"/>
          <w:szCs w:val="52"/>
        </w:rPr>
      </w:pPr>
      <w:bookmarkStart w:id="0" w:name="_Toc473484054"/>
      <w:bookmarkStart w:id="1" w:name="_Toc473484199"/>
    </w:p>
    <w:p w14:paraId="29A4B17C" w14:textId="77777777" w:rsidR="001D4A34" w:rsidRPr="006202A6" w:rsidRDefault="001D4A34" w:rsidP="001D4A34">
      <w:pPr>
        <w:jc w:val="center"/>
        <w:rPr>
          <w:b/>
          <w:sz w:val="28"/>
          <w:szCs w:val="28"/>
        </w:rPr>
      </w:pPr>
      <w:r w:rsidRPr="006202A6">
        <w:rPr>
          <w:b/>
          <w:bCs/>
          <w:sz w:val="28"/>
          <w:szCs w:val="28"/>
        </w:rPr>
        <w:t xml:space="preserve">    </w:t>
      </w:r>
      <w:r w:rsidRPr="006202A6">
        <w:rPr>
          <w:b/>
          <w:bCs/>
          <w:sz w:val="28"/>
          <w:szCs w:val="28"/>
        </w:rPr>
        <w:tab/>
      </w:r>
      <w:r w:rsidRPr="006202A6">
        <w:rPr>
          <w:b/>
          <w:bCs/>
          <w:sz w:val="28"/>
          <w:szCs w:val="28"/>
        </w:rPr>
        <w:tab/>
      </w:r>
      <w:r w:rsidRPr="006202A6">
        <w:rPr>
          <w:b/>
          <w:sz w:val="28"/>
          <w:szCs w:val="28"/>
        </w:rPr>
        <w:t>ĐẠI HỌC QUỐC GIA TP. HỒ CHÍ MINH</w:t>
      </w:r>
    </w:p>
    <w:p w14:paraId="2E39A735" w14:textId="77777777" w:rsidR="001D4A34" w:rsidRPr="006202A6" w:rsidRDefault="001D4A34" w:rsidP="001D4A34">
      <w:pPr>
        <w:jc w:val="center"/>
        <w:rPr>
          <w:b/>
          <w:sz w:val="28"/>
          <w:szCs w:val="28"/>
        </w:rPr>
      </w:pPr>
      <w:r w:rsidRPr="006202A6">
        <w:rPr>
          <w:b/>
          <w:sz w:val="28"/>
          <w:szCs w:val="28"/>
        </w:rPr>
        <w:t>TRƯỜNG ĐẠI HỌC CÔNG NGHỆ THÔNG TIN</w:t>
      </w:r>
    </w:p>
    <w:p w14:paraId="74D068D4" w14:textId="77777777" w:rsidR="001D4A34" w:rsidRPr="006202A6" w:rsidRDefault="001D4A34" w:rsidP="001D4A34">
      <w:pPr>
        <w:jc w:val="center"/>
        <w:rPr>
          <w:b/>
          <w:sz w:val="28"/>
          <w:szCs w:val="28"/>
        </w:rPr>
      </w:pPr>
      <w:r w:rsidRPr="006202A6">
        <w:rPr>
          <w:b/>
          <w:sz w:val="28"/>
          <w:szCs w:val="28"/>
        </w:rPr>
        <w:t>KHOA KỸ THUẬT MÁY TÍNH</w:t>
      </w:r>
    </w:p>
    <w:p w14:paraId="7A527F47" w14:textId="77777777" w:rsidR="001D4A34" w:rsidRPr="006202A6" w:rsidRDefault="001D4A34" w:rsidP="001D4A34">
      <w:pPr>
        <w:jc w:val="center"/>
        <w:rPr>
          <w:sz w:val="32"/>
          <w:szCs w:val="32"/>
        </w:rPr>
      </w:pPr>
    </w:p>
    <w:p w14:paraId="49E9C725" w14:textId="5B1E4FC7" w:rsidR="001D4A34" w:rsidRPr="006202A6" w:rsidRDefault="001D4A34" w:rsidP="001D4A34">
      <w:pPr>
        <w:jc w:val="center"/>
      </w:pPr>
    </w:p>
    <w:p w14:paraId="2889B620" w14:textId="77777777" w:rsidR="001D4A34" w:rsidRPr="006202A6" w:rsidRDefault="001D4A34" w:rsidP="001D4A34">
      <w:pPr>
        <w:ind w:left="-450"/>
        <w:jc w:val="center"/>
        <w:rPr>
          <w:b/>
          <w:sz w:val="32"/>
          <w:szCs w:val="32"/>
        </w:rPr>
      </w:pPr>
    </w:p>
    <w:p w14:paraId="461CC1BE" w14:textId="76C76B64" w:rsidR="001D4A34" w:rsidRDefault="002A1E3F" w:rsidP="002A1E3F">
      <w:pPr>
        <w:ind w:left="-450" w:firstLine="734"/>
        <w:jc w:val="center"/>
        <w:rPr>
          <w:b/>
          <w:sz w:val="28"/>
          <w:szCs w:val="32"/>
        </w:rPr>
      </w:pPr>
      <w:r>
        <w:rPr>
          <w:b/>
          <w:sz w:val="28"/>
          <w:szCs w:val="32"/>
        </w:rPr>
        <w:t>LÊ NGỌC HUY</w:t>
      </w:r>
    </w:p>
    <w:p w14:paraId="56B34C2F" w14:textId="0B695F94" w:rsidR="002A1E3F" w:rsidRPr="002A1E3F" w:rsidRDefault="002A1E3F" w:rsidP="002A1E3F">
      <w:pPr>
        <w:ind w:left="-450" w:firstLine="734"/>
        <w:jc w:val="center"/>
        <w:rPr>
          <w:b/>
          <w:sz w:val="28"/>
          <w:szCs w:val="32"/>
        </w:rPr>
      </w:pPr>
      <w:r>
        <w:rPr>
          <w:b/>
          <w:sz w:val="28"/>
          <w:szCs w:val="32"/>
        </w:rPr>
        <w:t>LIỄU HOÀNG ANH</w:t>
      </w:r>
    </w:p>
    <w:p w14:paraId="51127431" w14:textId="77777777" w:rsidR="0065745C" w:rsidRPr="006202A6" w:rsidRDefault="0065745C" w:rsidP="0065745C">
      <w:pPr>
        <w:ind w:left="-450" w:firstLine="1170"/>
        <w:jc w:val="center"/>
        <w:rPr>
          <w:b/>
          <w:sz w:val="32"/>
          <w:szCs w:val="32"/>
        </w:rPr>
      </w:pPr>
    </w:p>
    <w:p w14:paraId="0AC897C9" w14:textId="77777777" w:rsidR="0065745C" w:rsidRDefault="0065745C" w:rsidP="0065745C">
      <w:pPr>
        <w:ind w:left="-450" w:firstLine="1170"/>
        <w:jc w:val="center"/>
        <w:rPr>
          <w:b/>
          <w:sz w:val="32"/>
          <w:szCs w:val="32"/>
        </w:rPr>
      </w:pPr>
    </w:p>
    <w:p w14:paraId="7F9608C5" w14:textId="77777777" w:rsidR="002A1E3F" w:rsidRDefault="002A1E3F" w:rsidP="0065745C">
      <w:pPr>
        <w:ind w:left="-450" w:firstLine="1170"/>
        <w:jc w:val="center"/>
        <w:rPr>
          <w:b/>
          <w:sz w:val="32"/>
          <w:szCs w:val="32"/>
        </w:rPr>
      </w:pPr>
    </w:p>
    <w:p w14:paraId="7296B6CA" w14:textId="77777777" w:rsidR="002A1E3F" w:rsidRDefault="002A1E3F" w:rsidP="002A1E3F">
      <w:pPr>
        <w:spacing w:line="360" w:lineRule="auto"/>
        <w:ind w:left="-450" w:firstLine="876"/>
        <w:jc w:val="center"/>
        <w:rPr>
          <w:b/>
          <w:sz w:val="32"/>
          <w:szCs w:val="32"/>
        </w:rPr>
      </w:pPr>
    </w:p>
    <w:p w14:paraId="2EEFD444" w14:textId="41AF0FD1" w:rsidR="002A1E3F" w:rsidRDefault="002A1E3F" w:rsidP="002A1E3F">
      <w:pPr>
        <w:spacing w:line="360" w:lineRule="auto"/>
        <w:ind w:left="-450" w:firstLine="592"/>
        <w:jc w:val="center"/>
        <w:rPr>
          <w:b/>
          <w:sz w:val="32"/>
          <w:szCs w:val="32"/>
        </w:rPr>
      </w:pPr>
      <w:r>
        <w:rPr>
          <w:b/>
          <w:sz w:val="32"/>
          <w:szCs w:val="32"/>
        </w:rPr>
        <w:t>KHÓA LUẬN TỐT NGHIỆP</w:t>
      </w:r>
    </w:p>
    <w:p w14:paraId="73FE99F7" w14:textId="77777777" w:rsidR="002A1E3F" w:rsidRPr="006202A6" w:rsidRDefault="002A1E3F" w:rsidP="0065745C">
      <w:pPr>
        <w:ind w:left="-450" w:firstLine="1170"/>
        <w:jc w:val="center"/>
        <w:rPr>
          <w:b/>
          <w:sz w:val="32"/>
          <w:szCs w:val="32"/>
        </w:rPr>
      </w:pPr>
    </w:p>
    <w:p w14:paraId="5F2E5CD2" w14:textId="3EAD2831" w:rsidR="001D4A34" w:rsidRDefault="002A1E3F" w:rsidP="002A1E3F">
      <w:pPr>
        <w:jc w:val="both"/>
        <w:rPr>
          <w:b/>
          <w:sz w:val="36"/>
          <w:szCs w:val="48"/>
        </w:rPr>
      </w:pPr>
      <w:r>
        <w:rPr>
          <w:b/>
          <w:sz w:val="36"/>
          <w:szCs w:val="48"/>
        </w:rPr>
        <w:t xml:space="preserve">        </w:t>
      </w:r>
      <w:r w:rsidR="00720468" w:rsidRPr="002A1E3F">
        <w:rPr>
          <w:b/>
          <w:sz w:val="36"/>
          <w:szCs w:val="48"/>
        </w:rPr>
        <w:t>HỆ THỐNG CHẤM CÔNG CHO VĂN PHÒNG</w:t>
      </w:r>
    </w:p>
    <w:p w14:paraId="09659F28" w14:textId="77777777" w:rsidR="002A1E3F" w:rsidRPr="002A1E3F" w:rsidRDefault="002A1E3F" w:rsidP="00BA35B5">
      <w:pPr>
        <w:jc w:val="center"/>
        <w:rPr>
          <w:b/>
          <w:sz w:val="36"/>
          <w:szCs w:val="48"/>
        </w:rPr>
      </w:pPr>
    </w:p>
    <w:p w14:paraId="7717E5E2" w14:textId="39EEEE45" w:rsidR="00983CEC" w:rsidRPr="002A1E3F" w:rsidRDefault="00C47D4E" w:rsidP="00C47D4E">
      <w:pPr>
        <w:tabs>
          <w:tab w:val="left" w:pos="8931"/>
        </w:tabs>
        <w:jc w:val="center"/>
        <w:rPr>
          <w:b/>
          <w:sz w:val="54"/>
          <w:szCs w:val="48"/>
        </w:rPr>
      </w:pPr>
      <w:r w:rsidRPr="002A1E3F">
        <w:rPr>
          <w:b/>
          <w:sz w:val="32"/>
        </w:rPr>
        <w:t>TIMER RECORDER SYSTEM FOR OFFICE</w:t>
      </w:r>
    </w:p>
    <w:p w14:paraId="10ABD044" w14:textId="77777777" w:rsidR="001D4A34" w:rsidRPr="006202A6" w:rsidRDefault="001D4A34" w:rsidP="001D4A34">
      <w:pPr>
        <w:jc w:val="center"/>
        <w:rPr>
          <w:b/>
          <w:sz w:val="32"/>
        </w:rPr>
      </w:pPr>
    </w:p>
    <w:p w14:paraId="119AD644" w14:textId="77777777" w:rsidR="0065745C" w:rsidRPr="006202A6" w:rsidRDefault="0065745C" w:rsidP="001D4A34">
      <w:pPr>
        <w:jc w:val="center"/>
        <w:rPr>
          <w:b/>
          <w:sz w:val="32"/>
        </w:rPr>
      </w:pPr>
    </w:p>
    <w:p w14:paraId="7C1AA9F8" w14:textId="77777777" w:rsidR="0065745C" w:rsidRPr="006202A6" w:rsidRDefault="0065745C" w:rsidP="001D4A34">
      <w:pPr>
        <w:jc w:val="center"/>
        <w:rPr>
          <w:b/>
          <w:sz w:val="32"/>
        </w:rPr>
      </w:pPr>
    </w:p>
    <w:p w14:paraId="25F782EF" w14:textId="77777777" w:rsidR="0065745C" w:rsidRPr="006202A6" w:rsidRDefault="0065745C" w:rsidP="001D4A34">
      <w:pPr>
        <w:jc w:val="center"/>
        <w:rPr>
          <w:b/>
          <w:sz w:val="32"/>
        </w:rPr>
      </w:pPr>
    </w:p>
    <w:p w14:paraId="2A616A5D" w14:textId="0D52A3F0" w:rsidR="001D4A34" w:rsidRPr="006202A6" w:rsidRDefault="0065745C" w:rsidP="001D4A34">
      <w:pPr>
        <w:jc w:val="center"/>
      </w:pPr>
      <w:r w:rsidRPr="006202A6">
        <w:rPr>
          <w:b/>
          <w:sz w:val="32"/>
        </w:rPr>
        <w:t xml:space="preserve">      </w:t>
      </w:r>
      <w:r w:rsidR="001D4A34" w:rsidRPr="006202A6">
        <w:rPr>
          <w:b/>
          <w:sz w:val="32"/>
        </w:rPr>
        <w:t>KỸ SƯ NGÀNH KỸ THUẬT MÁY TÍNH</w:t>
      </w:r>
    </w:p>
    <w:p w14:paraId="763A4B52" w14:textId="77777777" w:rsidR="001D4A34" w:rsidRPr="006202A6" w:rsidRDefault="001D4A34" w:rsidP="001D4A34">
      <w:pPr>
        <w:tabs>
          <w:tab w:val="left" w:pos="3870"/>
        </w:tabs>
        <w:ind w:left="-450"/>
      </w:pPr>
    </w:p>
    <w:p w14:paraId="51479B02" w14:textId="77777777" w:rsidR="0065745C" w:rsidRPr="006202A6" w:rsidRDefault="001D4A34" w:rsidP="001D4A34">
      <w:pPr>
        <w:tabs>
          <w:tab w:val="left" w:pos="3119"/>
          <w:tab w:val="left" w:pos="5954"/>
        </w:tabs>
        <w:ind w:left="-450"/>
      </w:pPr>
      <w:r w:rsidRPr="006202A6">
        <w:tab/>
      </w:r>
    </w:p>
    <w:p w14:paraId="38ECAE0D" w14:textId="77777777" w:rsidR="0065745C" w:rsidRPr="006202A6" w:rsidRDefault="0065745C" w:rsidP="001D4A34">
      <w:pPr>
        <w:tabs>
          <w:tab w:val="left" w:pos="3119"/>
          <w:tab w:val="left" w:pos="5954"/>
        </w:tabs>
        <w:ind w:left="-450"/>
      </w:pPr>
    </w:p>
    <w:p w14:paraId="6ADE0242" w14:textId="77777777" w:rsidR="0065745C" w:rsidRPr="006202A6" w:rsidRDefault="0065745C" w:rsidP="001D4A34">
      <w:pPr>
        <w:tabs>
          <w:tab w:val="left" w:pos="3119"/>
          <w:tab w:val="left" w:pos="5954"/>
        </w:tabs>
        <w:ind w:left="-450"/>
      </w:pPr>
    </w:p>
    <w:p w14:paraId="0C9D0CFD" w14:textId="77777777" w:rsidR="001D4A34" w:rsidRDefault="001D4A34" w:rsidP="0065745C">
      <w:pPr>
        <w:spacing w:line="360" w:lineRule="auto"/>
        <w:jc w:val="center"/>
        <w:rPr>
          <w:b/>
          <w:i/>
        </w:rPr>
      </w:pPr>
    </w:p>
    <w:p w14:paraId="075C183B" w14:textId="77777777" w:rsidR="002A1E3F" w:rsidRDefault="002A1E3F" w:rsidP="0065745C">
      <w:pPr>
        <w:spacing w:line="360" w:lineRule="auto"/>
        <w:jc w:val="center"/>
        <w:rPr>
          <w:b/>
          <w:i/>
        </w:rPr>
      </w:pPr>
    </w:p>
    <w:p w14:paraId="731A4800" w14:textId="77777777" w:rsidR="002A1E3F" w:rsidRDefault="002A1E3F" w:rsidP="0065745C">
      <w:pPr>
        <w:spacing w:line="360" w:lineRule="auto"/>
        <w:jc w:val="center"/>
        <w:rPr>
          <w:b/>
          <w:i/>
        </w:rPr>
      </w:pPr>
    </w:p>
    <w:p w14:paraId="52492D85" w14:textId="77777777" w:rsidR="002A1E3F" w:rsidRDefault="002A1E3F" w:rsidP="0065745C">
      <w:pPr>
        <w:spacing w:line="360" w:lineRule="auto"/>
        <w:jc w:val="center"/>
        <w:rPr>
          <w:b/>
          <w:i/>
        </w:rPr>
      </w:pPr>
    </w:p>
    <w:p w14:paraId="5C643B87" w14:textId="77777777" w:rsidR="002A1E3F" w:rsidRDefault="002A1E3F" w:rsidP="0065745C">
      <w:pPr>
        <w:spacing w:line="360" w:lineRule="auto"/>
        <w:jc w:val="center"/>
        <w:rPr>
          <w:b/>
          <w:i/>
        </w:rPr>
      </w:pPr>
    </w:p>
    <w:p w14:paraId="0C4C9FAF" w14:textId="77777777" w:rsidR="002A1E3F" w:rsidRPr="006202A6" w:rsidRDefault="002A1E3F" w:rsidP="0065745C">
      <w:pPr>
        <w:spacing w:line="360" w:lineRule="auto"/>
        <w:jc w:val="center"/>
        <w:rPr>
          <w:b/>
          <w:i/>
        </w:rPr>
      </w:pPr>
    </w:p>
    <w:p w14:paraId="2EE0AF65" w14:textId="77777777" w:rsidR="0065745C" w:rsidRPr="006202A6" w:rsidRDefault="0065745C" w:rsidP="0065745C">
      <w:pPr>
        <w:spacing w:line="360" w:lineRule="auto"/>
        <w:jc w:val="center"/>
        <w:rPr>
          <w:b/>
          <w:i/>
        </w:rPr>
      </w:pPr>
    </w:p>
    <w:p w14:paraId="4CE2FD8B" w14:textId="6ED8572C" w:rsidR="008F3229" w:rsidRPr="006202A6" w:rsidRDefault="001D4A34" w:rsidP="0065745C">
      <w:pPr>
        <w:spacing w:line="360" w:lineRule="auto"/>
        <w:jc w:val="center"/>
        <w:rPr>
          <w:b/>
          <w:i/>
        </w:rPr>
      </w:pPr>
      <w:r w:rsidRPr="006202A6">
        <w:rPr>
          <w:b/>
          <w:i/>
        </w:rPr>
        <w:t>TP. Hồ Chí Minh, tháng 0</w:t>
      </w:r>
      <w:r w:rsidR="00D17212" w:rsidRPr="006202A6">
        <w:rPr>
          <w:b/>
          <w:i/>
        </w:rPr>
        <w:t xml:space="preserve">1 </w:t>
      </w:r>
      <w:r w:rsidRPr="006202A6">
        <w:rPr>
          <w:b/>
          <w:i/>
        </w:rPr>
        <w:t>năm 201</w:t>
      </w:r>
      <w:r w:rsidR="00D17212" w:rsidRPr="006202A6">
        <w:rPr>
          <w:b/>
          <w:i/>
        </w:rPr>
        <w:t>8</w:t>
      </w:r>
    </w:p>
    <w:p w14:paraId="29BA7197" w14:textId="4DCBA84F" w:rsidR="0067393D" w:rsidRPr="006202A6" w:rsidRDefault="008F3229" w:rsidP="008F3229">
      <w:pPr>
        <w:spacing w:after="200" w:line="276" w:lineRule="auto"/>
        <w:rPr>
          <w:b/>
          <w:i/>
        </w:rPr>
      </w:pPr>
      <w:r w:rsidRPr="006202A6">
        <w:rPr>
          <w:b/>
          <w:i/>
        </w:rPr>
        <w:br w:type="page"/>
      </w:r>
    </w:p>
    <w:p w14:paraId="18FF466E" w14:textId="77777777" w:rsidR="002A1E3F" w:rsidRPr="00A5343C" w:rsidRDefault="002A1E3F" w:rsidP="002A1E3F">
      <w:pPr>
        <w:jc w:val="center"/>
        <w:rPr>
          <w:b/>
          <w:sz w:val="28"/>
          <w:szCs w:val="28"/>
        </w:rPr>
      </w:pPr>
      <w:r w:rsidRPr="00A5343C">
        <w:rPr>
          <w:b/>
          <w:sz w:val="28"/>
          <w:szCs w:val="28"/>
        </w:rPr>
        <w:lastRenderedPageBreak/>
        <w:t>ĐẠI HỌC QUỐC GIA TP. HỒ CHÍ MINH</w:t>
      </w:r>
    </w:p>
    <w:p w14:paraId="143DB75D" w14:textId="77777777" w:rsidR="002A1E3F" w:rsidRPr="00A5343C" w:rsidRDefault="002A1E3F" w:rsidP="002A1E3F">
      <w:pPr>
        <w:spacing w:before="60" w:after="60"/>
        <w:jc w:val="center"/>
        <w:rPr>
          <w:sz w:val="28"/>
          <w:szCs w:val="28"/>
        </w:rPr>
      </w:pPr>
      <w:r w:rsidRPr="00A5343C">
        <w:rPr>
          <w:b/>
          <w:sz w:val="32"/>
          <w:szCs w:val="26"/>
        </w:rPr>
        <w:t>TRƯỜNG ĐẠI HỌC CÔNG NGHỆ THÔNG TIN</w:t>
      </w:r>
    </w:p>
    <w:p w14:paraId="1EB0369D" w14:textId="787A3F0E" w:rsidR="002A1E3F" w:rsidRPr="00A5343C" w:rsidRDefault="002A1E3F" w:rsidP="002A1E3F">
      <w:pPr>
        <w:spacing w:before="60" w:after="60"/>
        <w:jc w:val="center"/>
        <w:rPr>
          <w:b/>
          <w:sz w:val="36"/>
          <w:szCs w:val="26"/>
        </w:rPr>
      </w:pPr>
      <w:r w:rsidRPr="00A5343C">
        <w:rPr>
          <w:b/>
          <w:sz w:val="32"/>
          <w:szCs w:val="28"/>
        </w:rPr>
        <w:t>KHOA</w:t>
      </w:r>
      <w:r>
        <w:rPr>
          <w:b/>
          <w:sz w:val="32"/>
          <w:szCs w:val="28"/>
        </w:rPr>
        <w:t xml:space="preserve"> KỸ THUẬT MÁY TÍNH</w:t>
      </w:r>
    </w:p>
    <w:p w14:paraId="692BF7FB" w14:textId="77777777" w:rsidR="002A1E3F" w:rsidRPr="00A5343C" w:rsidRDefault="002A1E3F" w:rsidP="002A1E3F">
      <w:pPr>
        <w:jc w:val="center"/>
        <w:rPr>
          <w:sz w:val="28"/>
        </w:rPr>
      </w:pPr>
    </w:p>
    <w:p w14:paraId="56D534F2" w14:textId="77777777" w:rsidR="002A1E3F" w:rsidRPr="00A5343C" w:rsidRDefault="002A1E3F" w:rsidP="002A1E3F">
      <w:pPr>
        <w:jc w:val="center"/>
        <w:rPr>
          <w:sz w:val="28"/>
        </w:rPr>
      </w:pPr>
    </w:p>
    <w:p w14:paraId="4C5CFCCF" w14:textId="77777777" w:rsidR="002A1E3F" w:rsidRPr="00A5343C" w:rsidRDefault="002A1E3F" w:rsidP="002A1E3F">
      <w:pPr>
        <w:jc w:val="center"/>
        <w:rPr>
          <w:sz w:val="28"/>
        </w:rPr>
      </w:pPr>
    </w:p>
    <w:p w14:paraId="265B6353" w14:textId="02E3B3FA" w:rsidR="002A1E3F" w:rsidRDefault="002A1E3F" w:rsidP="002A1E3F">
      <w:pPr>
        <w:jc w:val="center"/>
        <w:rPr>
          <w:b/>
          <w:sz w:val="28"/>
          <w:szCs w:val="28"/>
        </w:rPr>
      </w:pPr>
      <w:r>
        <w:rPr>
          <w:b/>
          <w:sz w:val="28"/>
          <w:szCs w:val="28"/>
        </w:rPr>
        <w:t xml:space="preserve">LÊ NGỌC HUY </w:t>
      </w:r>
      <w:r w:rsidRPr="00A5343C">
        <w:rPr>
          <w:b/>
          <w:sz w:val="28"/>
          <w:szCs w:val="28"/>
        </w:rPr>
        <w:t xml:space="preserve">– </w:t>
      </w:r>
      <w:r>
        <w:rPr>
          <w:b/>
          <w:sz w:val="28"/>
          <w:szCs w:val="28"/>
        </w:rPr>
        <w:t>13520346</w:t>
      </w:r>
    </w:p>
    <w:p w14:paraId="573DFB1A" w14:textId="74CAC951" w:rsidR="002A1E3F" w:rsidRPr="00A5343C" w:rsidRDefault="002A1E3F" w:rsidP="002A1E3F">
      <w:pPr>
        <w:jc w:val="center"/>
        <w:rPr>
          <w:b/>
          <w:sz w:val="28"/>
          <w:szCs w:val="28"/>
        </w:rPr>
      </w:pPr>
      <w:r>
        <w:rPr>
          <w:b/>
          <w:sz w:val="28"/>
          <w:szCs w:val="28"/>
        </w:rPr>
        <w:t>LIỄU HOÀNG ANH - 13520013</w:t>
      </w:r>
    </w:p>
    <w:p w14:paraId="1AFE1DA1" w14:textId="77777777" w:rsidR="002A1E3F" w:rsidRPr="00A5343C" w:rsidRDefault="002A1E3F" w:rsidP="002A1E3F">
      <w:pPr>
        <w:jc w:val="center"/>
        <w:rPr>
          <w:sz w:val="28"/>
        </w:rPr>
      </w:pPr>
    </w:p>
    <w:p w14:paraId="21C35EFD" w14:textId="77777777" w:rsidR="002A1E3F" w:rsidRPr="00A5343C" w:rsidRDefault="002A1E3F" w:rsidP="002A1E3F">
      <w:pPr>
        <w:jc w:val="center"/>
        <w:rPr>
          <w:sz w:val="28"/>
        </w:rPr>
      </w:pPr>
    </w:p>
    <w:p w14:paraId="5F1FDDE9" w14:textId="77777777" w:rsidR="002A1E3F" w:rsidRPr="00A5343C" w:rsidRDefault="002A1E3F" w:rsidP="002A1E3F">
      <w:pPr>
        <w:jc w:val="center"/>
        <w:rPr>
          <w:sz w:val="28"/>
        </w:rPr>
      </w:pPr>
    </w:p>
    <w:p w14:paraId="649110DA" w14:textId="77777777" w:rsidR="002A1E3F" w:rsidRPr="00A5343C" w:rsidRDefault="002A1E3F" w:rsidP="002A1E3F">
      <w:pPr>
        <w:jc w:val="center"/>
        <w:rPr>
          <w:b/>
          <w:sz w:val="32"/>
        </w:rPr>
      </w:pPr>
      <w:r w:rsidRPr="00A5343C">
        <w:rPr>
          <w:b/>
          <w:sz w:val="32"/>
        </w:rPr>
        <w:t>KHÓA LUẬN TỐT NGHIỆP</w:t>
      </w:r>
    </w:p>
    <w:p w14:paraId="2C4079E7" w14:textId="0CFED24B" w:rsidR="002A1E3F" w:rsidRDefault="002A1E3F" w:rsidP="002A1E3F">
      <w:pPr>
        <w:jc w:val="center"/>
        <w:rPr>
          <w:b/>
          <w:sz w:val="36"/>
          <w:szCs w:val="36"/>
        </w:rPr>
      </w:pPr>
      <w:r>
        <w:rPr>
          <w:b/>
          <w:sz w:val="36"/>
          <w:szCs w:val="36"/>
        </w:rPr>
        <w:t>HỆ THỐNG CHẤM CÔNG CHO VĂN PHÒNG</w:t>
      </w:r>
    </w:p>
    <w:p w14:paraId="40914C50" w14:textId="0474F2ED" w:rsidR="002A1E3F" w:rsidRPr="008F7660" w:rsidRDefault="002A1E3F" w:rsidP="002A1E3F">
      <w:pPr>
        <w:jc w:val="center"/>
        <w:rPr>
          <w:b/>
          <w:color w:val="000000" w:themeColor="text1"/>
          <w:sz w:val="32"/>
          <w:szCs w:val="32"/>
        </w:rPr>
      </w:pPr>
      <w:r>
        <w:rPr>
          <w:b/>
          <w:color w:val="FF0000"/>
          <w:sz w:val="32"/>
          <w:szCs w:val="32"/>
        </w:rPr>
        <w:t>TIME RECORDER FOR OFFICE</w:t>
      </w:r>
    </w:p>
    <w:p w14:paraId="21297826" w14:textId="77777777" w:rsidR="002A1E3F" w:rsidRPr="00F8256B" w:rsidRDefault="002A1E3F" w:rsidP="002A1E3F">
      <w:pPr>
        <w:jc w:val="center"/>
        <w:rPr>
          <w:b/>
          <w:sz w:val="36"/>
          <w:szCs w:val="36"/>
        </w:rPr>
      </w:pPr>
    </w:p>
    <w:p w14:paraId="4EF31089" w14:textId="77777777" w:rsidR="002A1E3F" w:rsidRPr="00F8256B" w:rsidRDefault="002A1E3F" w:rsidP="002A1E3F">
      <w:pPr>
        <w:rPr>
          <w:sz w:val="28"/>
        </w:rPr>
      </w:pPr>
    </w:p>
    <w:p w14:paraId="5DCE4397" w14:textId="4E504E12" w:rsidR="002A1E3F" w:rsidRPr="00A5343C" w:rsidRDefault="002A1E3F" w:rsidP="002A1E3F">
      <w:pPr>
        <w:jc w:val="center"/>
        <w:rPr>
          <w:b/>
          <w:sz w:val="28"/>
        </w:rPr>
      </w:pPr>
      <w:r w:rsidRPr="00A5343C">
        <w:rPr>
          <w:b/>
          <w:sz w:val="28"/>
        </w:rPr>
        <w:t>KỸ SƯ</w:t>
      </w:r>
      <w:r>
        <w:rPr>
          <w:b/>
          <w:sz w:val="28"/>
        </w:rPr>
        <w:t xml:space="preserve"> </w:t>
      </w:r>
      <w:proofErr w:type="gramStart"/>
      <w:r w:rsidRPr="00A5343C">
        <w:rPr>
          <w:b/>
          <w:sz w:val="28"/>
        </w:rPr>
        <w:t xml:space="preserve">NGÀNH </w:t>
      </w:r>
      <w:r>
        <w:rPr>
          <w:b/>
          <w:sz w:val="28"/>
        </w:rPr>
        <w:t xml:space="preserve"> KỸ</w:t>
      </w:r>
      <w:proofErr w:type="gramEnd"/>
      <w:r>
        <w:rPr>
          <w:b/>
          <w:sz w:val="28"/>
        </w:rPr>
        <w:t xml:space="preserve"> THUẬT MÁY TÍNH</w:t>
      </w:r>
    </w:p>
    <w:p w14:paraId="4D03E04E" w14:textId="77777777" w:rsidR="002A1E3F" w:rsidRPr="00A5343C" w:rsidRDefault="002A1E3F" w:rsidP="002A1E3F">
      <w:pPr>
        <w:rPr>
          <w:sz w:val="28"/>
        </w:rPr>
      </w:pPr>
    </w:p>
    <w:p w14:paraId="28C0F21E" w14:textId="77777777" w:rsidR="002A1E3F" w:rsidRDefault="002A1E3F" w:rsidP="002A1E3F">
      <w:pPr>
        <w:rPr>
          <w:sz w:val="28"/>
        </w:rPr>
      </w:pPr>
    </w:p>
    <w:p w14:paraId="196ECAE2" w14:textId="77777777" w:rsidR="000B7D7B" w:rsidRPr="00A5343C" w:rsidRDefault="000B7D7B" w:rsidP="002A1E3F">
      <w:pPr>
        <w:rPr>
          <w:sz w:val="28"/>
        </w:rPr>
      </w:pPr>
    </w:p>
    <w:p w14:paraId="0D154450" w14:textId="77777777" w:rsidR="002A1E3F" w:rsidRPr="00A5343C" w:rsidRDefault="002A1E3F" w:rsidP="002A1E3F">
      <w:pPr>
        <w:tabs>
          <w:tab w:val="left" w:pos="5265"/>
        </w:tabs>
        <w:jc w:val="center"/>
        <w:rPr>
          <w:b/>
          <w:sz w:val="28"/>
        </w:rPr>
      </w:pPr>
      <w:r w:rsidRPr="00A5343C">
        <w:rPr>
          <w:b/>
          <w:sz w:val="28"/>
        </w:rPr>
        <w:t>GIẢNG VIÊN HƯỚNG DẪN</w:t>
      </w:r>
    </w:p>
    <w:p w14:paraId="03EA7B9F" w14:textId="5DC0A829" w:rsidR="002A1E3F" w:rsidRPr="00A5343C" w:rsidRDefault="009250C3" w:rsidP="002A1E3F">
      <w:pPr>
        <w:tabs>
          <w:tab w:val="left" w:pos="5265"/>
        </w:tabs>
        <w:jc w:val="center"/>
        <w:rPr>
          <w:b/>
          <w:sz w:val="28"/>
        </w:rPr>
      </w:pPr>
      <w:r>
        <w:rPr>
          <w:b/>
          <w:sz w:val="28"/>
        </w:rPr>
        <w:t>ThS. Hà Lê Hoài Trung</w:t>
      </w:r>
    </w:p>
    <w:p w14:paraId="55952BF9" w14:textId="77777777" w:rsidR="002A1E3F" w:rsidRPr="00A5343C" w:rsidRDefault="002A1E3F" w:rsidP="002A1E3F">
      <w:pPr>
        <w:jc w:val="center"/>
        <w:rPr>
          <w:sz w:val="28"/>
        </w:rPr>
      </w:pPr>
    </w:p>
    <w:p w14:paraId="56C4C58C" w14:textId="77777777" w:rsidR="002A1E3F" w:rsidRDefault="002A1E3F" w:rsidP="002A1E3F">
      <w:pPr>
        <w:rPr>
          <w:sz w:val="28"/>
        </w:rPr>
      </w:pPr>
    </w:p>
    <w:p w14:paraId="0D2D1C8F" w14:textId="77777777" w:rsidR="0034797D" w:rsidRDefault="0034797D" w:rsidP="002A1E3F">
      <w:pPr>
        <w:rPr>
          <w:sz w:val="28"/>
        </w:rPr>
      </w:pPr>
    </w:p>
    <w:p w14:paraId="16AD4064" w14:textId="77777777" w:rsidR="0034797D" w:rsidRDefault="0034797D" w:rsidP="002A1E3F">
      <w:pPr>
        <w:rPr>
          <w:sz w:val="28"/>
        </w:rPr>
      </w:pPr>
    </w:p>
    <w:p w14:paraId="0F8BF6C7" w14:textId="77777777" w:rsidR="0034797D" w:rsidRDefault="0034797D" w:rsidP="002A1E3F">
      <w:pPr>
        <w:rPr>
          <w:sz w:val="28"/>
        </w:rPr>
      </w:pPr>
    </w:p>
    <w:p w14:paraId="0786D77C" w14:textId="77777777" w:rsidR="0034797D" w:rsidRDefault="0034797D" w:rsidP="002A1E3F">
      <w:pPr>
        <w:rPr>
          <w:sz w:val="28"/>
        </w:rPr>
      </w:pPr>
    </w:p>
    <w:p w14:paraId="5B056372" w14:textId="77777777" w:rsidR="0034797D" w:rsidRDefault="0034797D" w:rsidP="002A1E3F">
      <w:pPr>
        <w:rPr>
          <w:sz w:val="28"/>
        </w:rPr>
      </w:pPr>
    </w:p>
    <w:p w14:paraId="78C4FD7A" w14:textId="77777777" w:rsidR="0034797D" w:rsidRDefault="0034797D" w:rsidP="002A1E3F">
      <w:pPr>
        <w:rPr>
          <w:sz w:val="28"/>
        </w:rPr>
      </w:pPr>
    </w:p>
    <w:p w14:paraId="383D3532" w14:textId="77777777" w:rsidR="0034797D" w:rsidRDefault="0034797D" w:rsidP="002A1E3F">
      <w:pPr>
        <w:rPr>
          <w:sz w:val="28"/>
        </w:rPr>
      </w:pPr>
    </w:p>
    <w:p w14:paraId="1F2E8D04" w14:textId="77777777" w:rsidR="0034797D" w:rsidRDefault="0034797D" w:rsidP="002A1E3F">
      <w:pPr>
        <w:rPr>
          <w:sz w:val="28"/>
        </w:rPr>
      </w:pPr>
    </w:p>
    <w:p w14:paraId="57E4A1BA" w14:textId="77777777" w:rsidR="0034797D" w:rsidRDefault="0034797D" w:rsidP="002A1E3F">
      <w:pPr>
        <w:rPr>
          <w:sz w:val="28"/>
        </w:rPr>
      </w:pPr>
    </w:p>
    <w:p w14:paraId="791D3D26" w14:textId="77777777" w:rsidR="0034797D" w:rsidRDefault="0034797D" w:rsidP="002A1E3F">
      <w:pPr>
        <w:rPr>
          <w:sz w:val="28"/>
        </w:rPr>
      </w:pPr>
    </w:p>
    <w:p w14:paraId="71BFE02D" w14:textId="77777777" w:rsidR="0034797D" w:rsidRDefault="0034797D" w:rsidP="002A1E3F">
      <w:pPr>
        <w:rPr>
          <w:sz w:val="28"/>
        </w:rPr>
      </w:pPr>
    </w:p>
    <w:p w14:paraId="69080479" w14:textId="77777777" w:rsidR="0034797D" w:rsidRDefault="0034797D" w:rsidP="002A1E3F">
      <w:pPr>
        <w:rPr>
          <w:sz w:val="28"/>
        </w:rPr>
      </w:pPr>
    </w:p>
    <w:p w14:paraId="73A085F9" w14:textId="77777777" w:rsidR="0034797D" w:rsidRDefault="0034797D" w:rsidP="002A1E3F">
      <w:pPr>
        <w:rPr>
          <w:sz w:val="28"/>
        </w:rPr>
      </w:pPr>
    </w:p>
    <w:p w14:paraId="70409080" w14:textId="77777777" w:rsidR="0034797D" w:rsidRDefault="0034797D" w:rsidP="002A1E3F">
      <w:pPr>
        <w:rPr>
          <w:sz w:val="28"/>
        </w:rPr>
      </w:pPr>
    </w:p>
    <w:p w14:paraId="77F45FD4" w14:textId="77777777" w:rsidR="0034797D" w:rsidRDefault="0034797D" w:rsidP="002A1E3F">
      <w:pPr>
        <w:rPr>
          <w:sz w:val="28"/>
        </w:rPr>
      </w:pPr>
    </w:p>
    <w:p w14:paraId="750D466B" w14:textId="77777777" w:rsidR="0034797D" w:rsidRDefault="0034797D" w:rsidP="002A1E3F">
      <w:pPr>
        <w:rPr>
          <w:sz w:val="28"/>
        </w:rPr>
      </w:pPr>
    </w:p>
    <w:p w14:paraId="19536132" w14:textId="77777777" w:rsidR="0034797D" w:rsidRDefault="0034797D" w:rsidP="002A1E3F">
      <w:pPr>
        <w:rPr>
          <w:sz w:val="28"/>
        </w:rPr>
      </w:pPr>
    </w:p>
    <w:p w14:paraId="2EC48B6A" w14:textId="77777777" w:rsidR="0034797D" w:rsidRDefault="0034797D" w:rsidP="002A1E3F">
      <w:pPr>
        <w:rPr>
          <w:sz w:val="28"/>
        </w:rPr>
      </w:pPr>
    </w:p>
    <w:p w14:paraId="55DB80BF" w14:textId="77777777" w:rsidR="002A1E3F" w:rsidRPr="00A5343C" w:rsidRDefault="002A1E3F" w:rsidP="00565762">
      <w:pPr>
        <w:rPr>
          <w:b/>
          <w:szCs w:val="26"/>
        </w:rPr>
      </w:pPr>
    </w:p>
    <w:p w14:paraId="60E70703" w14:textId="3AA2BA68" w:rsidR="002A1E3F" w:rsidRPr="00A5343C" w:rsidRDefault="002A1E3F" w:rsidP="002A1E3F">
      <w:pPr>
        <w:jc w:val="center"/>
        <w:rPr>
          <w:b/>
          <w:szCs w:val="26"/>
        </w:rPr>
        <w:sectPr w:rsidR="002A1E3F" w:rsidRPr="00A5343C" w:rsidSect="009250C3">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b/>
          <w:szCs w:val="26"/>
        </w:rPr>
        <w:t>TP. HỒ</w:t>
      </w:r>
      <w:r w:rsidR="0034797D">
        <w:rPr>
          <w:b/>
          <w:szCs w:val="26"/>
        </w:rPr>
        <w:t xml:space="preserve"> CHÍ MINH, 2018</w:t>
      </w:r>
    </w:p>
    <w:p w14:paraId="121A1807" w14:textId="77777777" w:rsidR="002A1E3F" w:rsidRDefault="002A1E3F" w:rsidP="002A1E3F">
      <w:pPr>
        <w:pStyle w:val="Title"/>
        <w:jc w:val="left"/>
        <w:rPr>
          <w:rFonts w:ascii="Times New Roman" w:hAnsi="Times New Roman" w:cs="Times New Roman"/>
        </w:rPr>
      </w:pPr>
    </w:p>
    <w:p w14:paraId="0E188E80" w14:textId="77777777" w:rsidR="002A1E3F" w:rsidRDefault="002A1E3F" w:rsidP="0067393D">
      <w:pPr>
        <w:pStyle w:val="Title"/>
        <w:rPr>
          <w:rFonts w:ascii="Times New Roman" w:hAnsi="Times New Roman" w:cs="Times New Roman"/>
        </w:rPr>
      </w:pPr>
    </w:p>
    <w:p w14:paraId="74D8747B" w14:textId="77777777" w:rsidR="0067393D" w:rsidRPr="006202A6" w:rsidRDefault="0067393D" w:rsidP="002A1E3F">
      <w:pPr>
        <w:pStyle w:val="Title"/>
        <w:rPr>
          <w:rFonts w:ascii="Times New Roman" w:hAnsi="Times New Roman" w:cs="Times New Roman"/>
        </w:rPr>
      </w:pPr>
      <w:r w:rsidRPr="006202A6">
        <w:rPr>
          <w:rFonts w:ascii="Times New Roman" w:hAnsi="Times New Roman" w:cs="Times New Roman"/>
        </w:rPr>
        <w:t>DANH SÁCH HỘI ĐỒNG BẢO VỆ KHÓA LUẬN</w:t>
      </w:r>
    </w:p>
    <w:p w14:paraId="2EF98241" w14:textId="77777777" w:rsidR="0067393D" w:rsidRPr="006202A6" w:rsidRDefault="0067393D" w:rsidP="0067393D">
      <w:pPr>
        <w:rPr>
          <w:szCs w:val="26"/>
        </w:rPr>
      </w:pPr>
    </w:p>
    <w:p w14:paraId="3506BCEC" w14:textId="77777777" w:rsidR="0067393D" w:rsidRPr="006202A6" w:rsidRDefault="0067393D" w:rsidP="0067393D">
      <w:pPr>
        <w:rPr>
          <w:szCs w:val="26"/>
        </w:rPr>
      </w:pPr>
      <w:r w:rsidRPr="006202A6">
        <w:rPr>
          <w:szCs w:val="26"/>
        </w:rPr>
        <w:t xml:space="preserve">Hội đồng chấm khóa luận tốt nghiệp, thành lập </w:t>
      </w:r>
      <w:proofErr w:type="gramStart"/>
      <w:r w:rsidRPr="006202A6">
        <w:rPr>
          <w:szCs w:val="26"/>
        </w:rPr>
        <w:t>theo</w:t>
      </w:r>
      <w:proofErr w:type="gramEnd"/>
      <w:r w:rsidRPr="006202A6">
        <w:rPr>
          <w:szCs w:val="26"/>
        </w:rPr>
        <w:t xml:space="preserve"> Quyết định số …………………… ngày ………………….. </w:t>
      </w:r>
      <w:proofErr w:type="gramStart"/>
      <w:r w:rsidRPr="006202A6">
        <w:rPr>
          <w:szCs w:val="26"/>
        </w:rPr>
        <w:t>của</w:t>
      </w:r>
      <w:proofErr w:type="gramEnd"/>
      <w:r w:rsidRPr="006202A6">
        <w:rPr>
          <w:szCs w:val="26"/>
        </w:rPr>
        <w:t xml:space="preserve"> Hiệu trưởng Trường Đại học Công nghệ Thông tin.</w:t>
      </w:r>
    </w:p>
    <w:p w14:paraId="417C5F6B" w14:textId="77777777" w:rsidR="0067393D" w:rsidRPr="006202A6" w:rsidRDefault="0067393D" w:rsidP="0067393D">
      <w:pPr>
        <w:rPr>
          <w:szCs w:val="26"/>
        </w:rPr>
      </w:pPr>
    </w:p>
    <w:p w14:paraId="5E8A843F"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Chủ tịch.</w:t>
      </w:r>
    </w:p>
    <w:p w14:paraId="03004EEA"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Thư ký.</w:t>
      </w:r>
    </w:p>
    <w:p w14:paraId="5984774C" w14:textId="4C767D4A"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Ủ</w:t>
      </w:r>
      <w:r w:rsidR="007D4D61" w:rsidRPr="006202A6">
        <w:rPr>
          <w:rFonts w:ascii="Times New Roman" w:hAnsi="Times New Roman" w:cs="Times New Roman"/>
          <w:sz w:val="26"/>
          <w:szCs w:val="26"/>
        </w:rPr>
        <w:t>y viê</w:t>
      </w:r>
      <w:r w:rsidR="000A017F" w:rsidRPr="006202A6">
        <w:rPr>
          <w:rFonts w:ascii="Times New Roman" w:hAnsi="Times New Roman" w:cs="Times New Roman"/>
          <w:sz w:val="26"/>
          <w:szCs w:val="26"/>
        </w:rPr>
        <w:t>n.</w:t>
      </w:r>
    </w:p>
    <w:p w14:paraId="49EE0D06" w14:textId="77777777" w:rsidR="000A017F" w:rsidRPr="006202A6" w:rsidRDefault="000A017F" w:rsidP="00F46A0D">
      <w:pPr>
        <w:pStyle w:val="ListParagraph"/>
        <w:numPr>
          <w:ilvl w:val="1"/>
          <w:numId w:val="8"/>
        </w:numPr>
        <w:spacing w:after="0" w:line="360" w:lineRule="auto"/>
        <w:ind w:left="1800"/>
        <w:jc w:val="both"/>
        <w:rPr>
          <w:rFonts w:ascii="Times New Roman" w:hAnsi="Times New Roman" w:cs="Times New Roman"/>
          <w:sz w:val="26"/>
          <w:szCs w:val="26"/>
        </w:rPr>
        <w:sectPr w:rsidR="000A017F" w:rsidRPr="006202A6" w:rsidSect="008F3229">
          <w:pgSz w:w="11906" w:h="16838"/>
          <w:pgMar w:top="1800" w:right="1133" w:bottom="851" w:left="1440" w:header="708" w:footer="708" w:gutter="0"/>
          <w:cols w:space="708"/>
          <w:docGrid w:linePitch="360"/>
        </w:sectPr>
      </w:pPr>
    </w:p>
    <w:p w14:paraId="7E7CA1AE" w14:textId="77777777" w:rsidR="000A017F" w:rsidRPr="006202A6" w:rsidRDefault="000A017F" w:rsidP="003C4D53">
      <w:pPr>
        <w:pStyle w:val="Noidung"/>
        <w:ind w:left="720" w:firstLine="0"/>
        <w:jc w:val="center"/>
        <w:rPr>
          <w:b/>
          <w:sz w:val="28"/>
          <w:szCs w:val="28"/>
        </w:rPr>
      </w:pPr>
      <w:r w:rsidRPr="006202A6">
        <w:rPr>
          <w:b/>
          <w:sz w:val="28"/>
          <w:szCs w:val="28"/>
        </w:rPr>
        <w:lastRenderedPageBreak/>
        <w:t>NHẬN XÉT</w:t>
      </w:r>
    </w:p>
    <w:p w14:paraId="507AD317" w14:textId="28589484" w:rsidR="000A017F" w:rsidRPr="006202A6" w:rsidRDefault="000A017F" w:rsidP="003C4D53">
      <w:pPr>
        <w:pStyle w:val="Noidung"/>
        <w:ind w:left="720" w:firstLine="0"/>
        <w:jc w:val="center"/>
        <w:rPr>
          <w:b/>
        </w:rPr>
      </w:pPr>
      <w:r w:rsidRPr="006202A6">
        <w:rPr>
          <w:b/>
        </w:rPr>
        <w:t>(Của giảng viên hướng dẫn)</w:t>
      </w:r>
    </w:p>
    <w:p w14:paraId="496C0469" w14:textId="1D524E2B" w:rsidR="003C4D53" w:rsidRPr="006202A6" w:rsidRDefault="003C4D53" w:rsidP="003C4D53">
      <w:pPr>
        <w:pStyle w:val="Noidung"/>
        <w:ind w:left="720" w:firstLine="0"/>
        <w:jc w:val="left"/>
      </w:pPr>
      <w:r w:rsidRPr="006202A6">
        <w:t>………………………………………………………………………………………</w:t>
      </w:r>
    </w:p>
    <w:p w14:paraId="564739B9" w14:textId="77777777" w:rsidR="003C4D53" w:rsidRPr="006202A6" w:rsidRDefault="003C4D53" w:rsidP="003C4D53">
      <w:pPr>
        <w:pStyle w:val="Noidung"/>
        <w:ind w:left="720" w:firstLine="0"/>
        <w:jc w:val="left"/>
      </w:pPr>
      <w:r w:rsidRPr="006202A6">
        <w:t>………………………………………………………………………………………</w:t>
      </w:r>
    </w:p>
    <w:p w14:paraId="057E5BFB" w14:textId="77777777" w:rsidR="003C4D53" w:rsidRPr="006202A6" w:rsidRDefault="003C4D53" w:rsidP="003C4D53">
      <w:pPr>
        <w:pStyle w:val="Noidung"/>
        <w:ind w:left="720" w:firstLine="0"/>
        <w:jc w:val="left"/>
      </w:pPr>
      <w:r w:rsidRPr="006202A6">
        <w:t>………………………………………………………………………………………</w:t>
      </w:r>
    </w:p>
    <w:p w14:paraId="5B9B63A1" w14:textId="77777777" w:rsidR="003C4D53" w:rsidRPr="006202A6" w:rsidRDefault="003C4D53" w:rsidP="003C4D53">
      <w:pPr>
        <w:pStyle w:val="Noidung"/>
        <w:ind w:left="720" w:firstLine="0"/>
        <w:jc w:val="left"/>
      </w:pPr>
      <w:r w:rsidRPr="006202A6">
        <w:t>………………………………………………………………………………………</w:t>
      </w:r>
    </w:p>
    <w:p w14:paraId="734A0136" w14:textId="77777777" w:rsidR="003C4D53" w:rsidRPr="006202A6" w:rsidRDefault="003C4D53" w:rsidP="003C4D53">
      <w:pPr>
        <w:pStyle w:val="Noidung"/>
        <w:ind w:left="720" w:firstLine="0"/>
        <w:jc w:val="left"/>
      </w:pPr>
      <w:r w:rsidRPr="006202A6">
        <w:t>………………………………………………………………………………………</w:t>
      </w:r>
    </w:p>
    <w:p w14:paraId="791D59C4" w14:textId="77777777" w:rsidR="003C4D53" w:rsidRPr="006202A6" w:rsidRDefault="003C4D53" w:rsidP="003C4D53">
      <w:pPr>
        <w:pStyle w:val="Noidung"/>
        <w:ind w:left="720" w:firstLine="0"/>
        <w:jc w:val="left"/>
      </w:pPr>
      <w:r w:rsidRPr="006202A6">
        <w:t>………………………………………………………………………………………</w:t>
      </w:r>
    </w:p>
    <w:p w14:paraId="7609BCCB" w14:textId="77777777" w:rsidR="003C4D53" w:rsidRPr="006202A6" w:rsidRDefault="003C4D53" w:rsidP="003C4D53">
      <w:pPr>
        <w:pStyle w:val="Noidung"/>
        <w:ind w:left="720" w:firstLine="0"/>
        <w:jc w:val="left"/>
      </w:pPr>
      <w:r w:rsidRPr="006202A6">
        <w:t>………………………………………………………………………………………</w:t>
      </w:r>
    </w:p>
    <w:p w14:paraId="6E9CBD0A" w14:textId="77777777" w:rsidR="003C4D53" w:rsidRPr="006202A6" w:rsidRDefault="003C4D53" w:rsidP="003C4D53">
      <w:pPr>
        <w:pStyle w:val="Noidung"/>
        <w:ind w:left="720" w:firstLine="0"/>
        <w:jc w:val="left"/>
      </w:pPr>
      <w:r w:rsidRPr="006202A6">
        <w:t>………………………………………………………………………………………</w:t>
      </w:r>
    </w:p>
    <w:p w14:paraId="0E0D2E3C" w14:textId="77777777" w:rsidR="003C4D53" w:rsidRPr="006202A6" w:rsidRDefault="003C4D53" w:rsidP="003C4D53">
      <w:pPr>
        <w:pStyle w:val="Noidung"/>
        <w:ind w:left="720" w:firstLine="0"/>
        <w:jc w:val="left"/>
      </w:pPr>
      <w:r w:rsidRPr="006202A6">
        <w:t>………………………………………………………………………………………</w:t>
      </w:r>
    </w:p>
    <w:p w14:paraId="2AB3622E" w14:textId="77777777" w:rsidR="003C4D53" w:rsidRPr="006202A6" w:rsidRDefault="003C4D53" w:rsidP="003C4D53">
      <w:pPr>
        <w:pStyle w:val="Noidung"/>
        <w:ind w:left="720" w:firstLine="0"/>
        <w:jc w:val="left"/>
      </w:pPr>
      <w:r w:rsidRPr="006202A6">
        <w:t>………………………………………………………………………………………</w:t>
      </w:r>
    </w:p>
    <w:p w14:paraId="3ECA42E5" w14:textId="77777777" w:rsidR="003C4D53" w:rsidRPr="006202A6" w:rsidRDefault="003C4D53" w:rsidP="003C4D53">
      <w:pPr>
        <w:pStyle w:val="Noidung"/>
        <w:ind w:left="720" w:firstLine="0"/>
        <w:jc w:val="left"/>
      </w:pPr>
      <w:r w:rsidRPr="006202A6">
        <w:t>………………………………………………………………………………………</w:t>
      </w:r>
    </w:p>
    <w:p w14:paraId="70753044" w14:textId="77777777" w:rsidR="003C4D53" w:rsidRPr="006202A6" w:rsidRDefault="003C4D53" w:rsidP="003C4D53">
      <w:pPr>
        <w:pStyle w:val="Noidung"/>
        <w:ind w:left="720" w:firstLine="0"/>
        <w:jc w:val="left"/>
      </w:pPr>
      <w:r w:rsidRPr="006202A6">
        <w:t>………………………………………………………………………………………</w:t>
      </w:r>
    </w:p>
    <w:p w14:paraId="5AC9A22E" w14:textId="77777777" w:rsidR="003C4D53" w:rsidRPr="006202A6" w:rsidRDefault="003C4D53" w:rsidP="003C4D53">
      <w:pPr>
        <w:pStyle w:val="Noidung"/>
        <w:ind w:left="720" w:firstLine="0"/>
        <w:jc w:val="left"/>
      </w:pPr>
      <w:r w:rsidRPr="006202A6">
        <w:t>………………………………………………………………………………………</w:t>
      </w:r>
    </w:p>
    <w:p w14:paraId="045F93C2" w14:textId="77777777" w:rsidR="003C4D53" w:rsidRPr="006202A6" w:rsidRDefault="003C4D53" w:rsidP="003C4D53">
      <w:pPr>
        <w:pStyle w:val="Noidung"/>
        <w:ind w:left="720" w:firstLine="0"/>
        <w:jc w:val="left"/>
      </w:pPr>
      <w:r w:rsidRPr="006202A6">
        <w:t>………………………………………………………………………………………</w:t>
      </w:r>
    </w:p>
    <w:p w14:paraId="61B4332B" w14:textId="77777777" w:rsidR="003C4D53" w:rsidRPr="006202A6" w:rsidRDefault="003C4D53" w:rsidP="003C4D53">
      <w:pPr>
        <w:pStyle w:val="Noidung"/>
        <w:ind w:left="720" w:firstLine="0"/>
        <w:jc w:val="left"/>
      </w:pPr>
      <w:r w:rsidRPr="006202A6">
        <w:t>………………………………………………………………………………………</w:t>
      </w:r>
    </w:p>
    <w:p w14:paraId="591BF394" w14:textId="77777777" w:rsidR="003C4D53" w:rsidRPr="006202A6" w:rsidRDefault="003C4D53" w:rsidP="003C4D53">
      <w:pPr>
        <w:pStyle w:val="Noidung"/>
        <w:ind w:left="720" w:firstLine="0"/>
        <w:jc w:val="left"/>
      </w:pPr>
      <w:r w:rsidRPr="006202A6">
        <w:t>………………………………………………………………………………………</w:t>
      </w:r>
    </w:p>
    <w:p w14:paraId="205C5161" w14:textId="77777777" w:rsidR="003C4D53" w:rsidRPr="006202A6" w:rsidRDefault="003C4D53" w:rsidP="003C4D53">
      <w:pPr>
        <w:pStyle w:val="Noidung"/>
        <w:ind w:left="720" w:firstLine="0"/>
        <w:jc w:val="left"/>
      </w:pPr>
      <w:r w:rsidRPr="006202A6">
        <w:t>………………………………………………………………………………………</w:t>
      </w:r>
    </w:p>
    <w:p w14:paraId="21B5CB5C" w14:textId="319F25FE" w:rsidR="003C4D53" w:rsidRPr="006202A6" w:rsidRDefault="003C4D53" w:rsidP="00D47401">
      <w:pPr>
        <w:pStyle w:val="Noidung"/>
        <w:ind w:left="720" w:firstLine="0"/>
        <w:jc w:val="left"/>
      </w:pPr>
      <w:r w:rsidRPr="006202A6">
        <w:t>………………………………………………………………………………………</w:t>
      </w:r>
    </w:p>
    <w:p w14:paraId="6D647E9A" w14:textId="77777777" w:rsidR="00D47401" w:rsidRPr="006202A6" w:rsidRDefault="00D47401" w:rsidP="00D47401">
      <w:pPr>
        <w:pStyle w:val="Noidung"/>
        <w:tabs>
          <w:tab w:val="left" w:leader="dot" w:pos="8647"/>
        </w:tabs>
        <w:jc w:val="right"/>
      </w:pPr>
      <w:r w:rsidRPr="006202A6">
        <w:t>TP.HCM, ngày … tháng … năm 2018</w:t>
      </w:r>
    </w:p>
    <w:p w14:paraId="4359CB63" w14:textId="77777777" w:rsidR="00D47401" w:rsidRPr="006202A6" w:rsidRDefault="00D47401" w:rsidP="00D47401">
      <w:pPr>
        <w:pStyle w:val="Noidung"/>
        <w:tabs>
          <w:tab w:val="left" w:leader="dot" w:pos="8647"/>
        </w:tabs>
        <w:jc w:val="right"/>
      </w:pPr>
    </w:p>
    <w:p w14:paraId="66DC6F1A" w14:textId="41814A2E" w:rsidR="00D47401" w:rsidRPr="006202A6" w:rsidRDefault="00D47401" w:rsidP="00D47401">
      <w:pPr>
        <w:pStyle w:val="Noidung"/>
        <w:tabs>
          <w:tab w:val="left" w:pos="5670"/>
        </w:tabs>
        <w:jc w:val="left"/>
      </w:pPr>
      <w:r w:rsidRPr="006202A6">
        <w:tab/>
        <w:t xml:space="preserve">  </w:t>
      </w:r>
      <w:r w:rsidRPr="006202A6">
        <w:tab/>
        <w:t>TS. Hà Lê Hoài Trung</w:t>
      </w:r>
    </w:p>
    <w:p w14:paraId="3492E3AC" w14:textId="3CF7116E" w:rsidR="000A017F" w:rsidRPr="006202A6" w:rsidRDefault="000A017F" w:rsidP="00D47401">
      <w:pPr>
        <w:tabs>
          <w:tab w:val="left" w:pos="5280"/>
        </w:tabs>
        <w:jc w:val="right"/>
        <w:rPr>
          <w:sz w:val="28"/>
          <w:szCs w:val="28"/>
        </w:rPr>
      </w:pPr>
    </w:p>
    <w:p w14:paraId="4787F6F3" w14:textId="46199621" w:rsidR="0067393D" w:rsidRPr="006202A6" w:rsidRDefault="000A017F" w:rsidP="000A017F">
      <w:pPr>
        <w:tabs>
          <w:tab w:val="left" w:pos="5280"/>
        </w:tabs>
        <w:rPr>
          <w:szCs w:val="26"/>
        </w:rPr>
        <w:sectPr w:rsidR="0067393D" w:rsidRPr="006202A6" w:rsidSect="008F3229">
          <w:pgSz w:w="11906" w:h="16838"/>
          <w:pgMar w:top="1800" w:right="1133" w:bottom="851" w:left="1440" w:header="708" w:footer="708" w:gutter="0"/>
          <w:cols w:space="708"/>
          <w:docGrid w:linePitch="360"/>
        </w:sectPr>
      </w:pPr>
      <w:r w:rsidRPr="006202A6">
        <w:rPr>
          <w:szCs w:val="26"/>
        </w:rPr>
        <w:tab/>
      </w:r>
    </w:p>
    <w:p w14:paraId="138CDD5B" w14:textId="479AD691" w:rsidR="00247367" w:rsidRPr="006202A6" w:rsidRDefault="00D44077" w:rsidP="000A017F">
      <w:pPr>
        <w:pStyle w:val="Noidung"/>
        <w:ind w:firstLine="0"/>
        <w:jc w:val="center"/>
        <w:rPr>
          <w:b/>
          <w:sz w:val="28"/>
          <w:szCs w:val="28"/>
        </w:rPr>
      </w:pPr>
      <w:bookmarkStart w:id="2" w:name="OLE_LINK5"/>
      <w:bookmarkStart w:id="3" w:name="OLE_LINK6"/>
      <w:r w:rsidRPr="006202A6">
        <w:rPr>
          <w:b/>
          <w:sz w:val="28"/>
          <w:szCs w:val="28"/>
        </w:rPr>
        <w:lastRenderedPageBreak/>
        <w:t>NH</w:t>
      </w:r>
      <w:r w:rsidR="00247367" w:rsidRPr="006202A6">
        <w:rPr>
          <w:b/>
          <w:sz w:val="28"/>
          <w:szCs w:val="28"/>
        </w:rPr>
        <w:t>ẬN XÉT</w:t>
      </w:r>
      <w:bookmarkEnd w:id="0"/>
      <w:bookmarkEnd w:id="1"/>
    </w:p>
    <w:p w14:paraId="1E14ABEF" w14:textId="1D2C7422" w:rsidR="00247367" w:rsidRPr="006202A6" w:rsidRDefault="00247367" w:rsidP="009C3944">
      <w:pPr>
        <w:pStyle w:val="Noidung"/>
        <w:jc w:val="center"/>
        <w:rPr>
          <w:b/>
        </w:rPr>
      </w:pPr>
      <w:r w:rsidRPr="006202A6">
        <w:rPr>
          <w:b/>
        </w:rPr>
        <w:t xml:space="preserve">(Của giảng viên </w:t>
      </w:r>
      <w:r w:rsidR="003C4D53" w:rsidRPr="006202A6">
        <w:rPr>
          <w:b/>
        </w:rPr>
        <w:t>phản biện</w:t>
      </w:r>
      <w:r w:rsidRPr="006202A6">
        <w:rPr>
          <w:b/>
        </w:rPr>
        <w:t>)</w:t>
      </w:r>
    </w:p>
    <w:p w14:paraId="1A14A90E" w14:textId="77777777" w:rsidR="00247367" w:rsidRPr="006202A6" w:rsidRDefault="00247367" w:rsidP="009C3944">
      <w:pPr>
        <w:pStyle w:val="Noidung"/>
        <w:tabs>
          <w:tab w:val="left" w:leader="dot" w:pos="8647"/>
        </w:tabs>
      </w:pPr>
      <w:r w:rsidRPr="006202A6">
        <w:tab/>
      </w:r>
    </w:p>
    <w:p w14:paraId="25A630BD" w14:textId="77777777" w:rsidR="00247367" w:rsidRPr="006202A6" w:rsidRDefault="00247367" w:rsidP="009C3944">
      <w:pPr>
        <w:pStyle w:val="Noidung"/>
        <w:tabs>
          <w:tab w:val="left" w:leader="dot" w:pos="8647"/>
        </w:tabs>
      </w:pPr>
      <w:r w:rsidRPr="006202A6">
        <w:tab/>
      </w:r>
    </w:p>
    <w:p w14:paraId="73A89467" w14:textId="77777777" w:rsidR="00247367" w:rsidRPr="006202A6" w:rsidRDefault="00247367" w:rsidP="009C3944">
      <w:pPr>
        <w:pStyle w:val="Noidung"/>
        <w:tabs>
          <w:tab w:val="left" w:leader="dot" w:pos="8647"/>
        </w:tabs>
      </w:pPr>
      <w:r w:rsidRPr="006202A6">
        <w:tab/>
      </w:r>
    </w:p>
    <w:p w14:paraId="25523A24" w14:textId="77777777" w:rsidR="00247367" w:rsidRPr="006202A6" w:rsidRDefault="00247367" w:rsidP="009C3944">
      <w:pPr>
        <w:pStyle w:val="Noidung"/>
        <w:tabs>
          <w:tab w:val="left" w:leader="dot" w:pos="8647"/>
        </w:tabs>
      </w:pPr>
      <w:r w:rsidRPr="006202A6">
        <w:tab/>
      </w:r>
    </w:p>
    <w:p w14:paraId="5E8D4155" w14:textId="77777777" w:rsidR="00247367" w:rsidRPr="006202A6" w:rsidRDefault="00247367" w:rsidP="009C3944">
      <w:pPr>
        <w:pStyle w:val="Noidung"/>
        <w:tabs>
          <w:tab w:val="left" w:leader="dot" w:pos="8647"/>
        </w:tabs>
      </w:pPr>
      <w:r w:rsidRPr="006202A6">
        <w:tab/>
      </w:r>
    </w:p>
    <w:p w14:paraId="6C1033F1" w14:textId="77777777" w:rsidR="00247367" w:rsidRPr="006202A6" w:rsidRDefault="00247367" w:rsidP="009C3944">
      <w:pPr>
        <w:pStyle w:val="Noidung"/>
        <w:tabs>
          <w:tab w:val="left" w:leader="dot" w:pos="8647"/>
        </w:tabs>
      </w:pPr>
      <w:r w:rsidRPr="006202A6">
        <w:tab/>
      </w:r>
    </w:p>
    <w:p w14:paraId="44A58B21" w14:textId="77777777" w:rsidR="00247367" w:rsidRPr="006202A6" w:rsidRDefault="00247367" w:rsidP="009C3944">
      <w:pPr>
        <w:pStyle w:val="Noidung"/>
        <w:tabs>
          <w:tab w:val="left" w:leader="dot" w:pos="8647"/>
        </w:tabs>
      </w:pPr>
      <w:r w:rsidRPr="006202A6">
        <w:tab/>
      </w:r>
    </w:p>
    <w:p w14:paraId="1DD73E18" w14:textId="77777777" w:rsidR="00247367" w:rsidRPr="006202A6" w:rsidRDefault="00247367" w:rsidP="009C3944">
      <w:pPr>
        <w:pStyle w:val="Noidung"/>
        <w:tabs>
          <w:tab w:val="left" w:leader="dot" w:pos="8647"/>
        </w:tabs>
      </w:pPr>
      <w:r w:rsidRPr="006202A6">
        <w:tab/>
      </w:r>
    </w:p>
    <w:p w14:paraId="6575CEAC" w14:textId="77777777" w:rsidR="00247367" w:rsidRPr="006202A6" w:rsidRDefault="00247367" w:rsidP="009C3944">
      <w:pPr>
        <w:pStyle w:val="Noidung"/>
        <w:tabs>
          <w:tab w:val="left" w:leader="dot" w:pos="8647"/>
        </w:tabs>
      </w:pPr>
      <w:r w:rsidRPr="006202A6">
        <w:tab/>
      </w:r>
    </w:p>
    <w:p w14:paraId="73867FE9" w14:textId="77777777" w:rsidR="00247367" w:rsidRPr="006202A6" w:rsidRDefault="00247367" w:rsidP="009C3944">
      <w:pPr>
        <w:pStyle w:val="Noidung"/>
        <w:tabs>
          <w:tab w:val="left" w:leader="dot" w:pos="8647"/>
        </w:tabs>
      </w:pPr>
      <w:r w:rsidRPr="006202A6">
        <w:tab/>
      </w:r>
    </w:p>
    <w:p w14:paraId="09E60F46" w14:textId="77777777" w:rsidR="00247367" w:rsidRPr="006202A6" w:rsidRDefault="00247367" w:rsidP="009C3944">
      <w:pPr>
        <w:pStyle w:val="Noidung"/>
        <w:tabs>
          <w:tab w:val="left" w:leader="dot" w:pos="8647"/>
        </w:tabs>
      </w:pPr>
      <w:r w:rsidRPr="006202A6">
        <w:tab/>
      </w:r>
    </w:p>
    <w:p w14:paraId="59E4AD32" w14:textId="77777777" w:rsidR="00247367" w:rsidRPr="006202A6" w:rsidRDefault="00247367" w:rsidP="009C3944">
      <w:pPr>
        <w:pStyle w:val="Noidung"/>
        <w:tabs>
          <w:tab w:val="left" w:leader="dot" w:pos="8647"/>
        </w:tabs>
      </w:pPr>
      <w:r w:rsidRPr="006202A6">
        <w:tab/>
      </w:r>
    </w:p>
    <w:p w14:paraId="34D53CEB" w14:textId="77777777" w:rsidR="00247367" w:rsidRPr="006202A6" w:rsidRDefault="00247367" w:rsidP="009C3944">
      <w:pPr>
        <w:pStyle w:val="Noidung"/>
        <w:tabs>
          <w:tab w:val="left" w:leader="dot" w:pos="8647"/>
        </w:tabs>
      </w:pPr>
      <w:r w:rsidRPr="006202A6">
        <w:tab/>
      </w:r>
    </w:p>
    <w:p w14:paraId="738ED078" w14:textId="77777777" w:rsidR="00247367" w:rsidRPr="006202A6" w:rsidRDefault="00247367" w:rsidP="009C3944">
      <w:pPr>
        <w:pStyle w:val="Noidung"/>
        <w:tabs>
          <w:tab w:val="left" w:leader="dot" w:pos="8647"/>
        </w:tabs>
      </w:pPr>
      <w:r w:rsidRPr="006202A6">
        <w:tab/>
      </w:r>
    </w:p>
    <w:p w14:paraId="48E08846" w14:textId="77777777" w:rsidR="00247367" w:rsidRPr="006202A6" w:rsidRDefault="00247367" w:rsidP="009C3944">
      <w:pPr>
        <w:pStyle w:val="Noidung"/>
        <w:tabs>
          <w:tab w:val="left" w:leader="dot" w:pos="8647"/>
        </w:tabs>
      </w:pPr>
      <w:r w:rsidRPr="006202A6">
        <w:tab/>
      </w:r>
    </w:p>
    <w:p w14:paraId="68D8C8DB" w14:textId="77777777" w:rsidR="00247367" w:rsidRPr="006202A6" w:rsidRDefault="00247367" w:rsidP="009C3944">
      <w:pPr>
        <w:pStyle w:val="Noidung"/>
        <w:tabs>
          <w:tab w:val="left" w:leader="dot" w:pos="8647"/>
        </w:tabs>
      </w:pPr>
      <w:r w:rsidRPr="006202A6">
        <w:tab/>
      </w:r>
    </w:p>
    <w:p w14:paraId="5F9E7B2F" w14:textId="77777777" w:rsidR="00247367" w:rsidRPr="006202A6" w:rsidRDefault="00247367" w:rsidP="009C3944">
      <w:pPr>
        <w:pStyle w:val="Noidung"/>
        <w:tabs>
          <w:tab w:val="left" w:leader="dot" w:pos="8647"/>
        </w:tabs>
      </w:pPr>
      <w:r w:rsidRPr="006202A6">
        <w:tab/>
      </w:r>
    </w:p>
    <w:p w14:paraId="3FDDF9E7" w14:textId="2806E26D" w:rsidR="00247367" w:rsidRPr="006202A6" w:rsidRDefault="00F83A42" w:rsidP="0024761B">
      <w:pPr>
        <w:pStyle w:val="Noidung"/>
        <w:tabs>
          <w:tab w:val="left" w:leader="dot" w:pos="8647"/>
        </w:tabs>
        <w:jc w:val="right"/>
      </w:pPr>
      <w:r w:rsidRPr="006202A6">
        <w:t>TP.HCM, ngày … tháng … năm 2018</w:t>
      </w:r>
    </w:p>
    <w:bookmarkEnd w:id="2"/>
    <w:bookmarkEnd w:id="3"/>
    <w:p w14:paraId="538327E8" w14:textId="77777777" w:rsidR="00247367" w:rsidRPr="006202A6" w:rsidRDefault="00247367" w:rsidP="009C3944">
      <w:pPr>
        <w:pStyle w:val="Noidung"/>
        <w:tabs>
          <w:tab w:val="left" w:leader="dot" w:pos="8647"/>
        </w:tabs>
        <w:jc w:val="right"/>
      </w:pPr>
    </w:p>
    <w:p w14:paraId="699ED9C1" w14:textId="02F7758A" w:rsidR="00247367" w:rsidRPr="006202A6" w:rsidRDefault="00247367" w:rsidP="00F83A42">
      <w:pPr>
        <w:pStyle w:val="Noidung"/>
        <w:tabs>
          <w:tab w:val="left" w:pos="5670"/>
        </w:tabs>
        <w:jc w:val="left"/>
      </w:pPr>
      <w:r w:rsidRPr="006202A6">
        <w:tab/>
      </w:r>
    </w:p>
    <w:p w14:paraId="65ECAEA9" w14:textId="77777777" w:rsidR="009C3944" w:rsidRPr="006202A6" w:rsidRDefault="009C3944" w:rsidP="00247367">
      <w:pPr>
        <w:pStyle w:val="Noidung"/>
        <w:tabs>
          <w:tab w:val="left" w:leader="dot" w:pos="8647"/>
        </w:tabs>
        <w:jc w:val="center"/>
        <w:rPr>
          <w:b/>
          <w:sz w:val="28"/>
          <w:szCs w:val="28"/>
        </w:rPr>
      </w:pPr>
      <w:r w:rsidRPr="006202A6">
        <w:rPr>
          <w:b/>
          <w:sz w:val="28"/>
          <w:szCs w:val="28"/>
        </w:rPr>
        <w:br w:type="page"/>
      </w:r>
    </w:p>
    <w:p w14:paraId="1AFECD39" w14:textId="096347BD" w:rsidR="004F4DEA" w:rsidRDefault="00EC5EF6" w:rsidP="000128BD">
      <w:pPr>
        <w:jc w:val="center"/>
        <w:rPr>
          <w:b/>
          <w:sz w:val="28"/>
          <w:szCs w:val="28"/>
        </w:rPr>
      </w:pPr>
      <w:bookmarkStart w:id="4" w:name="_Toc473484055"/>
      <w:bookmarkStart w:id="5" w:name="_Toc473484200"/>
      <w:bookmarkStart w:id="6" w:name="_Toc474362280"/>
      <w:bookmarkStart w:id="7" w:name="_Toc474362429"/>
      <w:bookmarkStart w:id="8" w:name="_Toc474362574"/>
      <w:bookmarkStart w:id="9" w:name="_Toc503789379"/>
      <w:bookmarkStart w:id="10" w:name="_Toc503789530"/>
      <w:bookmarkStart w:id="11" w:name="_Toc503794431"/>
      <w:bookmarkStart w:id="12" w:name="_Toc503938172"/>
      <w:bookmarkStart w:id="13" w:name="_Toc504011961"/>
      <w:bookmarkStart w:id="14" w:name="_Toc504051303"/>
      <w:r w:rsidRPr="006202A6">
        <w:rPr>
          <w:b/>
          <w:sz w:val="28"/>
          <w:szCs w:val="28"/>
        </w:rPr>
        <w:lastRenderedPageBreak/>
        <w:t>LỜI CẢM ƠN</w:t>
      </w:r>
      <w:bookmarkEnd w:id="4"/>
      <w:bookmarkEnd w:id="5"/>
      <w:bookmarkEnd w:id="6"/>
      <w:bookmarkEnd w:id="7"/>
      <w:bookmarkEnd w:id="8"/>
      <w:bookmarkEnd w:id="9"/>
      <w:bookmarkEnd w:id="10"/>
      <w:bookmarkEnd w:id="11"/>
      <w:bookmarkEnd w:id="12"/>
      <w:bookmarkEnd w:id="13"/>
      <w:bookmarkEnd w:id="14"/>
    </w:p>
    <w:p w14:paraId="227514F6" w14:textId="77777777" w:rsidR="000128BD" w:rsidRPr="006202A6" w:rsidRDefault="000128BD" w:rsidP="000128BD">
      <w:pPr>
        <w:jc w:val="center"/>
      </w:pPr>
    </w:p>
    <w:p w14:paraId="3C13C92B" w14:textId="317A1618" w:rsidR="004F4DEA" w:rsidRPr="006202A6" w:rsidRDefault="004F4DEA" w:rsidP="00E66760">
      <w:pPr>
        <w:spacing w:line="360" w:lineRule="auto"/>
        <w:ind w:firstLine="720"/>
        <w:jc w:val="both"/>
        <w:rPr>
          <w:bCs/>
          <w:szCs w:val="26"/>
        </w:rPr>
      </w:pPr>
      <w:r w:rsidRPr="006202A6">
        <w:rPr>
          <w:szCs w:val="26"/>
        </w:rPr>
        <w:t>Với những gì đã</w:t>
      </w:r>
      <w:r w:rsidR="001B46B0" w:rsidRPr="006202A6">
        <w:rPr>
          <w:szCs w:val="26"/>
        </w:rPr>
        <w:t xml:space="preserve"> học được tại khoa Kĩ Thuật Máy </w:t>
      </w:r>
      <w:r w:rsidRPr="006202A6">
        <w:rPr>
          <w:szCs w:val="26"/>
        </w:rPr>
        <w:t>Tính</w:t>
      </w:r>
      <w:r w:rsidR="001B46B0" w:rsidRPr="006202A6">
        <w:rPr>
          <w:szCs w:val="26"/>
        </w:rPr>
        <w:t xml:space="preserve"> -</w:t>
      </w:r>
      <w:r w:rsidRPr="006202A6">
        <w:rPr>
          <w:szCs w:val="26"/>
        </w:rPr>
        <w:t xml:space="preserve"> trường Đại học Công Nghệ Thông Tin và cùng với sự cho phép của nhà trường, củ</w:t>
      </w:r>
      <w:r w:rsidR="007C2B86">
        <w:rPr>
          <w:szCs w:val="26"/>
        </w:rPr>
        <w:t>a khoa, chúng em đã</w:t>
      </w:r>
      <w:r w:rsidRPr="006202A6">
        <w:rPr>
          <w:szCs w:val="26"/>
        </w:rPr>
        <w:t xml:space="preserve"> được thực hiện đề tài cho </w:t>
      </w:r>
      <w:r w:rsidR="001B46B0" w:rsidRPr="006202A6">
        <w:rPr>
          <w:szCs w:val="26"/>
        </w:rPr>
        <w:t>luận văn tốt nghiệp</w:t>
      </w:r>
      <w:r w:rsidRPr="006202A6">
        <w:rPr>
          <w:szCs w:val="26"/>
        </w:rPr>
        <w:t xml:space="preserve"> này.</w:t>
      </w:r>
      <w:r w:rsidR="00F52EDA" w:rsidRPr="006202A6">
        <w:rPr>
          <w:bCs/>
          <w:szCs w:val="26"/>
        </w:rPr>
        <w:t xml:space="preserve">          </w:t>
      </w:r>
    </w:p>
    <w:p w14:paraId="5E1938B5" w14:textId="77777777" w:rsidR="00F52EDA" w:rsidRPr="006202A6" w:rsidRDefault="00F52EDA" w:rsidP="00F06ABD">
      <w:pPr>
        <w:tabs>
          <w:tab w:val="left" w:pos="3537"/>
        </w:tabs>
        <w:spacing w:line="360" w:lineRule="auto"/>
        <w:jc w:val="both"/>
        <w:rPr>
          <w:bCs/>
          <w:szCs w:val="26"/>
        </w:rPr>
      </w:pPr>
      <w:r w:rsidRPr="006202A6">
        <w:rPr>
          <w:bCs/>
          <w:szCs w:val="26"/>
        </w:rPr>
        <w:t xml:space="preserve"> </w:t>
      </w:r>
      <w:r w:rsidR="004F4DEA" w:rsidRPr="006202A6">
        <w:rPr>
          <w:bCs/>
          <w:szCs w:val="26"/>
        </w:rPr>
        <w:t xml:space="preserve">          </w:t>
      </w:r>
      <w:r w:rsidRPr="006202A6">
        <w:rPr>
          <w:bCs/>
          <w:szCs w:val="26"/>
        </w:rPr>
        <w:t xml:space="preserve">Do định hướng đề tài từ trước và có kế hoạch phù hợp từ đầu nên </w:t>
      </w:r>
      <w:r w:rsidR="009F2BD6" w:rsidRPr="006202A6">
        <w:rPr>
          <w:bCs/>
          <w:szCs w:val="26"/>
        </w:rPr>
        <w:t xml:space="preserve">đề tài </w:t>
      </w:r>
      <w:r w:rsidRPr="006202A6">
        <w:rPr>
          <w:bCs/>
          <w:szCs w:val="26"/>
        </w:rPr>
        <w:t xml:space="preserve">của nhóm vẫn </w:t>
      </w:r>
      <w:r w:rsidR="009F2BD6" w:rsidRPr="006202A6">
        <w:rPr>
          <w:bCs/>
          <w:szCs w:val="26"/>
        </w:rPr>
        <w:t>hoàn thành đúng mục tiêu đặt ra</w:t>
      </w:r>
      <w:r w:rsidRPr="006202A6">
        <w:rPr>
          <w:bCs/>
          <w:szCs w:val="26"/>
        </w:rPr>
        <w:t>. Tuy nhiên, trong quá trình thực hiện, nhóm gặp phải một số vấn đề khó khăn, dẫn đến mất nhiều thời gian. Được sự giúp đỡ của các giảng viên trong khoa, trong trường, nhóm đã tìm ra được cách giải quyết để cho đề tài trên được tiến hành như đã định.</w:t>
      </w:r>
    </w:p>
    <w:p w14:paraId="413435B6" w14:textId="406CFBE0" w:rsidR="00626566" w:rsidRPr="006202A6" w:rsidRDefault="00F52EDA" w:rsidP="00F06ABD">
      <w:pPr>
        <w:tabs>
          <w:tab w:val="left" w:pos="3537"/>
        </w:tabs>
        <w:spacing w:line="360" w:lineRule="auto"/>
        <w:jc w:val="both"/>
        <w:rPr>
          <w:bCs/>
          <w:szCs w:val="26"/>
        </w:rPr>
      </w:pPr>
      <w:r w:rsidRPr="006202A6">
        <w:rPr>
          <w:bCs/>
          <w:szCs w:val="26"/>
        </w:rPr>
        <w:t xml:space="preserve">          Chúng em xin gửi lời cảm ơn đến </w:t>
      </w:r>
      <w:r w:rsidR="00523C0C" w:rsidRPr="006202A6">
        <w:rPr>
          <w:bCs/>
          <w:szCs w:val="26"/>
        </w:rPr>
        <w:t>Thạc</w:t>
      </w:r>
      <w:r w:rsidR="00626566" w:rsidRPr="006202A6">
        <w:rPr>
          <w:bCs/>
          <w:szCs w:val="26"/>
        </w:rPr>
        <w:t xml:space="preserve"> sĩ </w:t>
      </w:r>
      <w:r w:rsidR="00523C0C" w:rsidRPr="006202A6">
        <w:rPr>
          <w:b/>
          <w:bCs/>
          <w:szCs w:val="26"/>
        </w:rPr>
        <w:t>Hà Lê Hoài Trung</w:t>
      </w:r>
      <w:r w:rsidR="00FA6BBE" w:rsidRPr="006202A6">
        <w:rPr>
          <w:bCs/>
          <w:szCs w:val="26"/>
        </w:rPr>
        <w:t xml:space="preserve"> – Giảng viên hướng dẫn </w:t>
      </w:r>
      <w:r w:rsidR="00626566" w:rsidRPr="006202A6">
        <w:rPr>
          <w:bCs/>
          <w:szCs w:val="26"/>
        </w:rPr>
        <w:t>đề tài khóa luận tốt nghiệp</w:t>
      </w:r>
      <w:r w:rsidRPr="006202A6">
        <w:rPr>
          <w:bCs/>
          <w:szCs w:val="26"/>
        </w:rPr>
        <w:t>, đã giúp nhóm định hướng và thực hiện đề tài này.</w:t>
      </w:r>
      <w:r w:rsidR="00151C33" w:rsidRPr="006202A6">
        <w:rPr>
          <w:bCs/>
          <w:szCs w:val="26"/>
        </w:rPr>
        <w:t xml:space="preserve"> Đồng thời, nhóm xin cảm ơn </w:t>
      </w:r>
      <w:r w:rsidRPr="006202A6">
        <w:rPr>
          <w:bCs/>
          <w:szCs w:val="26"/>
        </w:rPr>
        <w:t xml:space="preserve">các thầy cô trong khoa </w:t>
      </w:r>
      <w:r w:rsidRPr="006202A6">
        <w:rPr>
          <w:b/>
          <w:bCs/>
          <w:szCs w:val="26"/>
        </w:rPr>
        <w:t>Kĩ Thuật Máy Tính</w:t>
      </w:r>
      <w:r w:rsidRPr="006202A6">
        <w:rPr>
          <w:bCs/>
          <w:szCs w:val="26"/>
        </w:rPr>
        <w:t xml:space="preserve"> đã tận tâm giúp </w:t>
      </w:r>
      <w:r w:rsidR="004F4DEA" w:rsidRPr="006202A6">
        <w:rPr>
          <w:bCs/>
          <w:szCs w:val="26"/>
        </w:rPr>
        <w:t>đỡ nhóm khi đề tài gặp khó khăn.</w:t>
      </w:r>
      <w:r w:rsidR="000925BE" w:rsidRPr="006202A6">
        <w:rPr>
          <w:bCs/>
          <w:szCs w:val="26"/>
        </w:rPr>
        <w:t xml:space="preserve"> Chúng em hi vọng vẫn nhận được sự giúp đỡ của các thầy</w:t>
      </w:r>
      <w:r w:rsidR="00626566" w:rsidRPr="006202A6">
        <w:rPr>
          <w:bCs/>
          <w:szCs w:val="26"/>
        </w:rPr>
        <w:t>,</w:t>
      </w:r>
      <w:r w:rsidR="000925BE" w:rsidRPr="006202A6">
        <w:rPr>
          <w:bCs/>
          <w:szCs w:val="26"/>
        </w:rPr>
        <w:t xml:space="preserve"> cô trong </w:t>
      </w:r>
      <w:r w:rsidR="00626566" w:rsidRPr="006202A6">
        <w:rPr>
          <w:bCs/>
          <w:szCs w:val="26"/>
        </w:rPr>
        <w:t xml:space="preserve">những </w:t>
      </w:r>
      <w:r w:rsidR="000925BE" w:rsidRPr="006202A6">
        <w:rPr>
          <w:bCs/>
          <w:szCs w:val="26"/>
        </w:rPr>
        <w:t xml:space="preserve">quá trình </w:t>
      </w:r>
      <w:r w:rsidR="00626566" w:rsidRPr="006202A6">
        <w:rPr>
          <w:bCs/>
          <w:szCs w:val="26"/>
        </w:rPr>
        <w:t>học tập và nghiên cứu về sau nữa.</w:t>
      </w:r>
    </w:p>
    <w:p w14:paraId="30F4B82F" w14:textId="33EA5E66"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Cảm ơn tất cả các bạn trong khoa đã chia sẻ kinh nghiệm và có những ý kiến</w:t>
      </w:r>
      <w:r w:rsidRPr="006202A6">
        <w:rPr>
          <w:bCs/>
          <w:szCs w:val="26"/>
        </w:rPr>
        <w:t xml:space="preserve"> </w:t>
      </w:r>
      <w:r w:rsidR="00E95CFC" w:rsidRPr="006202A6">
        <w:rPr>
          <w:bCs/>
          <w:szCs w:val="26"/>
        </w:rPr>
        <w:t>đóng góp để đề tài đư</w:t>
      </w:r>
      <w:r w:rsidRPr="006202A6">
        <w:rPr>
          <w:bCs/>
          <w:szCs w:val="26"/>
        </w:rPr>
        <w:t>ợc thực hiện suôn</w:t>
      </w:r>
      <w:r w:rsidR="00E95CFC" w:rsidRPr="006202A6">
        <w:rPr>
          <w:bCs/>
          <w:szCs w:val="26"/>
        </w:rPr>
        <w:t xml:space="preserve"> sẻ.</w:t>
      </w:r>
    </w:p>
    <w:p w14:paraId="374AADA1" w14:textId="77777777"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Mặc dù chúng em đã cố gắng hết sức mình nhưng sẽ không tránh khỏi những</w:t>
      </w:r>
      <w:r w:rsidRPr="006202A6">
        <w:rPr>
          <w:bCs/>
          <w:szCs w:val="26"/>
        </w:rPr>
        <w:t xml:space="preserve"> </w:t>
      </w:r>
      <w:r w:rsidR="00E95CFC" w:rsidRPr="006202A6">
        <w:rPr>
          <w:bCs/>
          <w:szCs w:val="26"/>
        </w:rPr>
        <w:t>thiếu sót. Kính mong quý thầy cô và các bạn tiếp tục đóng góp và giúp đỡ nhóm hoàn</w:t>
      </w:r>
      <w:r w:rsidRPr="006202A6">
        <w:rPr>
          <w:bCs/>
          <w:szCs w:val="26"/>
        </w:rPr>
        <w:t xml:space="preserve"> </w:t>
      </w:r>
      <w:r w:rsidR="00E95CFC" w:rsidRPr="006202A6">
        <w:rPr>
          <w:bCs/>
          <w:szCs w:val="26"/>
        </w:rPr>
        <w:t>thành luận văn tốt nghiệp.</w:t>
      </w:r>
    </w:p>
    <w:p w14:paraId="46F3C910" w14:textId="33B81D5E" w:rsidR="00E95CFC" w:rsidRPr="006202A6" w:rsidRDefault="001B46B0" w:rsidP="00F06ABD">
      <w:pPr>
        <w:tabs>
          <w:tab w:val="left" w:pos="3537"/>
        </w:tabs>
        <w:spacing w:line="360" w:lineRule="auto"/>
        <w:jc w:val="both"/>
        <w:rPr>
          <w:bCs/>
          <w:szCs w:val="26"/>
        </w:rPr>
      </w:pPr>
      <w:r w:rsidRPr="006202A6">
        <w:rPr>
          <w:bCs/>
          <w:szCs w:val="26"/>
        </w:rPr>
        <w:t xml:space="preserve">          </w:t>
      </w:r>
      <w:r w:rsidR="00E95CFC" w:rsidRPr="006202A6">
        <w:rPr>
          <w:bCs/>
          <w:szCs w:val="26"/>
        </w:rPr>
        <w:t>Cuối cùng</w:t>
      </w:r>
      <w:r w:rsidR="00F06ABD" w:rsidRPr="006202A6">
        <w:rPr>
          <w:bCs/>
          <w:szCs w:val="26"/>
        </w:rPr>
        <w:t>,</w:t>
      </w:r>
      <w:r w:rsidR="00E95CFC" w:rsidRPr="006202A6">
        <w:rPr>
          <w:bCs/>
          <w:szCs w:val="26"/>
        </w:rPr>
        <w:t xml:space="preserve"> chúng em xin gửi đến quý thầy cô và các bạn lời chúc sức khỏe và</w:t>
      </w:r>
      <w:r w:rsidR="00F06ABD" w:rsidRPr="006202A6">
        <w:rPr>
          <w:bCs/>
          <w:szCs w:val="26"/>
        </w:rPr>
        <w:t xml:space="preserve"> </w:t>
      </w:r>
      <w:r w:rsidR="00E95CFC" w:rsidRPr="006202A6">
        <w:rPr>
          <w:bCs/>
          <w:szCs w:val="26"/>
        </w:rPr>
        <w:t>lời cảm ơn chân thành nhất!</w:t>
      </w:r>
    </w:p>
    <w:p w14:paraId="117540E9" w14:textId="547B587A" w:rsidR="000925BE" w:rsidRPr="006202A6" w:rsidRDefault="000925BE" w:rsidP="004F4DEA">
      <w:pPr>
        <w:tabs>
          <w:tab w:val="left" w:pos="3537"/>
        </w:tabs>
        <w:spacing w:line="360" w:lineRule="auto"/>
        <w:rPr>
          <w:bCs/>
          <w:szCs w:val="26"/>
        </w:rPr>
      </w:pPr>
      <w:r w:rsidRPr="006202A6">
        <w:rPr>
          <w:bCs/>
          <w:szCs w:val="26"/>
        </w:rPr>
        <w:t xml:space="preserve">           Chúng em xin chân thành cảm ơn!</w:t>
      </w:r>
    </w:p>
    <w:p w14:paraId="1AFE22C7" w14:textId="77777777" w:rsidR="004858C6" w:rsidRPr="006202A6" w:rsidRDefault="004858C6" w:rsidP="004F4DEA">
      <w:pPr>
        <w:tabs>
          <w:tab w:val="left" w:pos="3537"/>
        </w:tabs>
        <w:spacing w:line="360" w:lineRule="auto"/>
        <w:rPr>
          <w:bCs/>
          <w:szCs w:val="26"/>
        </w:rPr>
      </w:pPr>
    </w:p>
    <w:p w14:paraId="61E105B1" w14:textId="58ED0E28" w:rsidR="00CB4635" w:rsidRPr="006202A6" w:rsidRDefault="000C4FB8" w:rsidP="00CB4635">
      <w:pPr>
        <w:tabs>
          <w:tab w:val="left" w:pos="3537"/>
        </w:tabs>
        <w:spacing w:line="360" w:lineRule="auto"/>
        <w:jc w:val="right"/>
        <w:rPr>
          <w:bCs/>
          <w:szCs w:val="26"/>
        </w:rPr>
      </w:pPr>
      <w:r w:rsidRPr="006202A6">
        <w:rPr>
          <w:bCs/>
          <w:szCs w:val="26"/>
        </w:rPr>
        <w:t xml:space="preserve">TP. Hồ Chí Minh, ngày </w:t>
      </w:r>
      <w:r w:rsidR="000128BD">
        <w:rPr>
          <w:bCs/>
          <w:szCs w:val="26"/>
        </w:rPr>
        <w:t>18</w:t>
      </w:r>
      <w:r w:rsidRPr="006202A6">
        <w:rPr>
          <w:bCs/>
          <w:szCs w:val="26"/>
        </w:rPr>
        <w:t xml:space="preserve"> tháng </w:t>
      </w:r>
      <w:r w:rsidR="000128BD">
        <w:rPr>
          <w:bCs/>
          <w:szCs w:val="26"/>
        </w:rPr>
        <w:t>1</w:t>
      </w:r>
      <w:r w:rsidRPr="006202A6">
        <w:rPr>
          <w:bCs/>
          <w:szCs w:val="26"/>
        </w:rPr>
        <w:t xml:space="preserve"> năm</w:t>
      </w:r>
      <w:r w:rsidR="00523C0C" w:rsidRPr="006202A6">
        <w:rPr>
          <w:bCs/>
          <w:szCs w:val="26"/>
        </w:rPr>
        <w:t xml:space="preserve"> 2018</w:t>
      </w:r>
    </w:p>
    <w:p w14:paraId="106F1077" w14:textId="758A9E1F" w:rsidR="000C4FB8" w:rsidRPr="006202A6" w:rsidRDefault="004858C6" w:rsidP="00CB4635">
      <w:pPr>
        <w:tabs>
          <w:tab w:val="left" w:pos="3537"/>
        </w:tabs>
        <w:spacing w:line="360" w:lineRule="auto"/>
        <w:jc w:val="right"/>
        <w:rPr>
          <w:bCs/>
          <w:szCs w:val="26"/>
        </w:rPr>
      </w:pPr>
      <w:r w:rsidRPr="006202A6">
        <w:rPr>
          <w:bCs/>
          <w:szCs w:val="26"/>
        </w:rPr>
        <w:tab/>
      </w:r>
      <w:r w:rsidRPr="006202A6">
        <w:rPr>
          <w:bCs/>
          <w:szCs w:val="26"/>
        </w:rPr>
        <w:tab/>
      </w:r>
      <w:r w:rsidRPr="006202A6">
        <w:rPr>
          <w:bCs/>
          <w:szCs w:val="26"/>
        </w:rPr>
        <w:tab/>
      </w:r>
      <w:r w:rsidRPr="006202A6">
        <w:rPr>
          <w:bCs/>
          <w:szCs w:val="26"/>
        </w:rPr>
        <w:tab/>
      </w:r>
      <w:r w:rsidRPr="006202A6">
        <w:rPr>
          <w:bCs/>
          <w:szCs w:val="26"/>
        </w:rPr>
        <w:tab/>
      </w:r>
      <w:r w:rsidR="000C4FB8" w:rsidRPr="006202A6">
        <w:rPr>
          <w:bCs/>
          <w:szCs w:val="26"/>
        </w:rPr>
        <w:t>Nhóm thực hiện đề tài</w:t>
      </w:r>
    </w:p>
    <w:p w14:paraId="43CA4146" w14:textId="2F7D389A" w:rsidR="00CB4635" w:rsidRPr="006202A6" w:rsidRDefault="00523C0C" w:rsidP="00CB4635">
      <w:pPr>
        <w:tabs>
          <w:tab w:val="left" w:pos="3537"/>
        </w:tabs>
        <w:spacing w:line="360" w:lineRule="auto"/>
        <w:jc w:val="right"/>
        <w:rPr>
          <w:b/>
          <w:bCs/>
          <w:szCs w:val="26"/>
        </w:rPr>
      </w:pPr>
      <w:r w:rsidRPr="006202A6">
        <w:rPr>
          <w:b/>
          <w:bCs/>
          <w:szCs w:val="26"/>
        </w:rPr>
        <w:t>Lê Ngọc Huy</w:t>
      </w:r>
    </w:p>
    <w:p w14:paraId="3E93CAE5" w14:textId="4D0124DE" w:rsidR="00CB4635" w:rsidRPr="006202A6" w:rsidRDefault="00523C0C" w:rsidP="00CB4635">
      <w:pPr>
        <w:tabs>
          <w:tab w:val="left" w:pos="3537"/>
        </w:tabs>
        <w:spacing w:line="360" w:lineRule="auto"/>
        <w:jc w:val="right"/>
        <w:rPr>
          <w:b/>
          <w:bCs/>
          <w:szCs w:val="26"/>
        </w:rPr>
      </w:pPr>
      <w:r w:rsidRPr="006202A6">
        <w:rPr>
          <w:b/>
          <w:bCs/>
          <w:szCs w:val="26"/>
        </w:rPr>
        <w:t>Liễu Hoàng Anh</w:t>
      </w:r>
    </w:p>
    <w:p w14:paraId="0A9E4E79" w14:textId="62DD5219" w:rsidR="00CB4635" w:rsidRPr="006202A6" w:rsidRDefault="00CB4635" w:rsidP="00CB4635">
      <w:pPr>
        <w:tabs>
          <w:tab w:val="left" w:pos="3537"/>
        </w:tabs>
        <w:spacing w:line="360" w:lineRule="auto"/>
        <w:jc w:val="right"/>
        <w:rPr>
          <w:bCs/>
          <w:szCs w:val="26"/>
        </w:rPr>
      </w:pPr>
      <w:r w:rsidRPr="006202A6">
        <w:rPr>
          <w:bCs/>
          <w:szCs w:val="26"/>
        </w:rPr>
        <w:t xml:space="preserve">Khoa Kĩ Thuật </w:t>
      </w:r>
      <w:r w:rsidR="00380D4C" w:rsidRPr="006202A6">
        <w:rPr>
          <w:bCs/>
          <w:szCs w:val="26"/>
        </w:rPr>
        <w:t>Máy Tính. Lớp KTMT2013</w:t>
      </w:r>
    </w:p>
    <w:p w14:paraId="5EBDF3C3" w14:textId="0BC37556" w:rsidR="003A4E23" w:rsidRPr="006202A6" w:rsidRDefault="003A4E23" w:rsidP="00374ECE">
      <w:pPr>
        <w:tabs>
          <w:tab w:val="left" w:pos="3537"/>
        </w:tabs>
        <w:spacing w:line="360" w:lineRule="auto"/>
        <w:rPr>
          <w:b/>
          <w:bCs/>
          <w:szCs w:val="26"/>
        </w:rPr>
      </w:pPr>
    </w:p>
    <w:p w14:paraId="02F27C0D" w14:textId="77777777" w:rsidR="00374ECE" w:rsidRPr="006202A6" w:rsidRDefault="00374ECE" w:rsidP="00374ECE">
      <w:pPr>
        <w:tabs>
          <w:tab w:val="left" w:leader="underscore" w:pos="3537"/>
        </w:tabs>
        <w:spacing w:line="360" w:lineRule="auto"/>
        <w:ind w:left="-284" w:right="-142"/>
        <w:rPr>
          <w:b/>
          <w:bCs/>
          <w:szCs w:val="26"/>
        </w:rPr>
      </w:pPr>
      <w:bookmarkStart w:id="15" w:name="_Toc473484057"/>
      <w:bookmarkStart w:id="16" w:name="_Toc473484202"/>
      <w:bookmarkStart w:id="17" w:name="_Toc474362281"/>
      <w:bookmarkStart w:id="18" w:name="_Toc474362430"/>
      <w:bookmarkStart w:id="19" w:name="_Toc474362575"/>
      <w:r w:rsidRPr="006202A6">
        <w:rPr>
          <w:b/>
          <w:sz w:val="28"/>
          <w:szCs w:val="28"/>
        </w:rPr>
        <w:br w:type="page"/>
      </w:r>
      <w:r w:rsidRPr="00AA6D8F">
        <w:rPr>
          <w:bCs/>
          <w:sz w:val="24"/>
          <w:szCs w:val="26"/>
        </w:rPr>
        <w:lastRenderedPageBreak/>
        <w:t>ĐẠI HỌC QUỐC GIA TP. HỒ CHÍ MINH   CỘNG HÒA XÃ HỘI CHỦ NGHĨA VIỆT NAM</w:t>
      </w:r>
    </w:p>
    <w:p w14:paraId="2B8DBFE9" w14:textId="77777777" w:rsidR="00374ECE" w:rsidRPr="006202A6" w:rsidRDefault="00374ECE" w:rsidP="00374ECE">
      <w:pPr>
        <w:tabs>
          <w:tab w:val="left" w:pos="3537"/>
        </w:tabs>
        <w:spacing w:line="360" w:lineRule="auto"/>
        <w:rPr>
          <w:b/>
          <w:bCs/>
          <w:szCs w:val="26"/>
          <w:u w:val="single"/>
        </w:rPr>
      </w:pPr>
      <w:r w:rsidRPr="006202A6">
        <w:rPr>
          <w:b/>
          <w:bCs/>
          <w:szCs w:val="26"/>
        </w:rPr>
        <w:t xml:space="preserve">     TRƯỜNG ĐẠI HỌC                                   </w:t>
      </w:r>
      <w:r w:rsidRPr="006202A6">
        <w:rPr>
          <w:b/>
          <w:bCs/>
          <w:szCs w:val="26"/>
          <w:u w:val="single"/>
        </w:rPr>
        <w:t>Độc lập - Tự Do – Hạnh Phúc</w:t>
      </w:r>
    </w:p>
    <w:p w14:paraId="78082888" w14:textId="77777777" w:rsidR="00374ECE" w:rsidRPr="006202A6" w:rsidRDefault="00374ECE" w:rsidP="00374ECE">
      <w:pPr>
        <w:tabs>
          <w:tab w:val="left" w:pos="3537"/>
        </w:tabs>
        <w:spacing w:line="360" w:lineRule="auto"/>
        <w:rPr>
          <w:b/>
          <w:bCs/>
          <w:szCs w:val="26"/>
          <w:u w:val="single"/>
        </w:rPr>
      </w:pPr>
      <w:r w:rsidRPr="006202A6">
        <w:rPr>
          <w:b/>
          <w:bCs/>
          <w:szCs w:val="26"/>
          <w:u w:val="single"/>
        </w:rPr>
        <w:t>CÔNG NGHỆ THÔNG TIN</w:t>
      </w:r>
    </w:p>
    <w:p w14:paraId="6C07E6E9" w14:textId="77777777" w:rsidR="00374ECE" w:rsidRPr="006202A6" w:rsidRDefault="00374ECE" w:rsidP="00374ECE">
      <w:pPr>
        <w:tabs>
          <w:tab w:val="left" w:pos="3537"/>
        </w:tabs>
        <w:spacing w:line="360" w:lineRule="auto"/>
        <w:rPr>
          <w:b/>
          <w:bCs/>
          <w:szCs w:val="26"/>
        </w:rPr>
      </w:pPr>
      <w:r w:rsidRPr="006202A6">
        <w:rPr>
          <w:b/>
          <w:bCs/>
          <w:szCs w:val="26"/>
        </w:rPr>
        <w:tab/>
      </w:r>
      <w:r w:rsidRPr="006202A6">
        <w:rPr>
          <w:b/>
          <w:bCs/>
          <w:szCs w:val="26"/>
        </w:rPr>
        <w:tab/>
      </w:r>
    </w:p>
    <w:p w14:paraId="06325C14" w14:textId="77777777" w:rsidR="00374ECE" w:rsidRPr="006202A6" w:rsidRDefault="00374ECE" w:rsidP="00374ECE">
      <w:pPr>
        <w:tabs>
          <w:tab w:val="left" w:pos="3537"/>
        </w:tabs>
        <w:spacing w:line="360" w:lineRule="auto"/>
        <w:jc w:val="center"/>
        <w:rPr>
          <w:b/>
          <w:bCs/>
          <w:sz w:val="30"/>
          <w:szCs w:val="26"/>
        </w:rPr>
      </w:pPr>
      <w:r w:rsidRPr="006202A6">
        <w:rPr>
          <w:b/>
          <w:bCs/>
          <w:sz w:val="30"/>
          <w:szCs w:val="26"/>
        </w:rPr>
        <w:t>ĐỀ CƯƠNG CHI TIẾT</w:t>
      </w:r>
    </w:p>
    <w:tbl>
      <w:tblPr>
        <w:tblStyle w:val="TableGrid"/>
        <w:tblW w:w="0" w:type="auto"/>
        <w:tblLook w:val="04A0" w:firstRow="1" w:lastRow="0" w:firstColumn="1" w:lastColumn="0" w:noHBand="0" w:noVBand="1"/>
      </w:tblPr>
      <w:tblGrid>
        <w:gridCol w:w="9062"/>
      </w:tblGrid>
      <w:tr w:rsidR="00374ECE" w:rsidRPr="006202A6" w14:paraId="73F8AE1B"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503203D" w14:textId="77777777" w:rsidR="00374ECE" w:rsidRPr="006202A6" w:rsidRDefault="00374ECE">
            <w:pPr>
              <w:tabs>
                <w:tab w:val="left" w:pos="3537"/>
              </w:tabs>
              <w:spacing w:line="360" w:lineRule="auto"/>
              <w:rPr>
                <w:b/>
                <w:bCs/>
                <w:sz w:val="30"/>
                <w:szCs w:val="26"/>
              </w:rPr>
            </w:pPr>
            <w:r w:rsidRPr="006202A6">
              <w:rPr>
                <w:b/>
                <w:bCs/>
                <w:sz w:val="30"/>
                <w:szCs w:val="26"/>
              </w:rPr>
              <w:t xml:space="preserve">TÊN ĐỀ TÀI : XÂY DỰNG HỆ THỐNG CHẤM CÔNG VÂN TAY CHO VĂN PHÒNG  </w:t>
            </w:r>
          </w:p>
        </w:tc>
      </w:tr>
      <w:tr w:rsidR="00374ECE" w:rsidRPr="006202A6" w14:paraId="6FD18970"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263C3BDE" w14:textId="77777777" w:rsidR="00374ECE" w:rsidRPr="006202A6" w:rsidRDefault="00374ECE">
            <w:pPr>
              <w:tabs>
                <w:tab w:val="left" w:pos="3537"/>
              </w:tabs>
              <w:spacing w:line="360" w:lineRule="auto"/>
              <w:rPr>
                <w:b/>
                <w:bCs/>
                <w:sz w:val="30"/>
                <w:szCs w:val="26"/>
              </w:rPr>
            </w:pPr>
            <w:r w:rsidRPr="006202A6">
              <w:rPr>
                <w:b/>
                <w:bCs/>
                <w:sz w:val="30"/>
                <w:szCs w:val="26"/>
              </w:rPr>
              <w:t>Cán bộ hướng dẫn:  Ths. Hà Lê Hoài Trung</w:t>
            </w:r>
          </w:p>
        </w:tc>
      </w:tr>
      <w:tr w:rsidR="00374ECE" w:rsidRPr="006202A6" w14:paraId="153A96E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4928D11" w14:textId="1BEBC168" w:rsidR="00374ECE" w:rsidRPr="006202A6" w:rsidRDefault="00374ECE">
            <w:pPr>
              <w:tabs>
                <w:tab w:val="left" w:pos="3537"/>
              </w:tabs>
              <w:spacing w:line="360" w:lineRule="auto"/>
              <w:rPr>
                <w:b/>
                <w:bCs/>
                <w:sz w:val="30"/>
                <w:szCs w:val="26"/>
              </w:rPr>
            </w:pPr>
            <w:r w:rsidRPr="006202A6">
              <w:rPr>
                <w:b/>
                <w:bCs/>
                <w:sz w:val="30"/>
                <w:szCs w:val="26"/>
              </w:rPr>
              <w:t>Thời gian thực hiện:</w:t>
            </w:r>
            <w:r w:rsidR="00CE06E7">
              <w:rPr>
                <w:b/>
                <w:bCs/>
                <w:sz w:val="30"/>
                <w:szCs w:val="26"/>
              </w:rPr>
              <w:t xml:space="preserve"> 15.9.2017 – 11.1.2018</w:t>
            </w:r>
          </w:p>
        </w:tc>
      </w:tr>
      <w:tr w:rsidR="00374ECE" w:rsidRPr="006202A6" w14:paraId="01CFE11E"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7A88AED2" w14:textId="49A39CEF" w:rsidR="00374ECE" w:rsidRPr="006202A6" w:rsidRDefault="00374ECE">
            <w:pPr>
              <w:tabs>
                <w:tab w:val="left" w:pos="3537"/>
              </w:tabs>
              <w:spacing w:line="360" w:lineRule="auto"/>
              <w:rPr>
                <w:b/>
                <w:bCs/>
                <w:sz w:val="30"/>
                <w:szCs w:val="26"/>
              </w:rPr>
            </w:pPr>
            <w:r w:rsidRPr="006202A6">
              <w:rPr>
                <w:b/>
                <w:bCs/>
                <w:sz w:val="30"/>
                <w:szCs w:val="26"/>
              </w:rPr>
              <w:t>Sinh viên thực hiện:</w:t>
            </w:r>
            <w:r w:rsidR="00C47D4E">
              <w:rPr>
                <w:b/>
                <w:bCs/>
                <w:sz w:val="30"/>
                <w:szCs w:val="26"/>
              </w:rPr>
              <w:t xml:space="preserve"> </w:t>
            </w:r>
            <w:r w:rsidRPr="006202A6">
              <w:rPr>
                <w:b/>
                <w:bCs/>
                <w:sz w:val="30"/>
                <w:szCs w:val="26"/>
              </w:rPr>
              <w:t xml:space="preserve"> Lê Ngọc Huy 13520346</w:t>
            </w:r>
          </w:p>
          <w:p w14:paraId="68A7A0C7" w14:textId="77777777" w:rsidR="00374ECE" w:rsidRPr="006202A6" w:rsidRDefault="00374ECE">
            <w:pPr>
              <w:tabs>
                <w:tab w:val="left" w:pos="3537"/>
              </w:tabs>
              <w:spacing w:line="360" w:lineRule="auto"/>
              <w:rPr>
                <w:b/>
                <w:bCs/>
                <w:sz w:val="30"/>
                <w:szCs w:val="26"/>
              </w:rPr>
            </w:pPr>
            <w:r w:rsidRPr="006202A6">
              <w:rPr>
                <w:b/>
                <w:bCs/>
                <w:sz w:val="30"/>
                <w:szCs w:val="26"/>
              </w:rPr>
              <w:t xml:space="preserve">                                    Liễu Hoàng Anh 13520013</w:t>
            </w:r>
          </w:p>
        </w:tc>
      </w:tr>
      <w:tr w:rsidR="00374ECE" w:rsidRPr="006202A6" w14:paraId="6C575902"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1EFBE1D1" w14:textId="77777777" w:rsidR="00374ECE" w:rsidRPr="006202A6" w:rsidRDefault="00374ECE">
            <w:pPr>
              <w:tabs>
                <w:tab w:val="left" w:pos="3537"/>
              </w:tabs>
              <w:spacing w:line="360" w:lineRule="auto"/>
              <w:rPr>
                <w:b/>
                <w:bCs/>
                <w:sz w:val="30"/>
                <w:szCs w:val="26"/>
              </w:rPr>
            </w:pPr>
            <w:r w:rsidRPr="006202A6">
              <w:rPr>
                <w:b/>
                <w:bCs/>
                <w:sz w:val="30"/>
                <w:szCs w:val="26"/>
              </w:rPr>
              <w:t>Nội dung đề tài:</w:t>
            </w:r>
          </w:p>
          <w:p w14:paraId="4012BEF5" w14:textId="77777777" w:rsidR="00374ECE" w:rsidRPr="006202A6" w:rsidRDefault="00374ECE" w:rsidP="00266E7A">
            <w:pPr>
              <w:pStyle w:val="ListParagraph"/>
              <w:numPr>
                <w:ilvl w:val="0"/>
                <w:numId w:val="18"/>
              </w:numPr>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Mục tiêu đề tài</w:t>
            </w:r>
            <w:r w:rsidRPr="006202A6">
              <w:rPr>
                <w:rFonts w:ascii="Times New Roman" w:hAnsi="Times New Roman" w:cs="Times New Roman"/>
                <w:bCs/>
                <w:sz w:val="30"/>
                <w:szCs w:val="26"/>
              </w:rPr>
              <w:t xml:space="preserve">:  </w:t>
            </w:r>
          </w:p>
          <w:p w14:paraId="2A34980B" w14:textId="2E35E0C0" w:rsidR="00374ECE" w:rsidRPr="006202A6" w:rsidRDefault="00153568">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Vận dụng kiến thức đã học và chủ động tiếp cận những công nghệ mới trong lĩnh vực “Internet of Things” nói riêng, cũng như ngành IT nói chung để hiện thực hệ thống quản lý chấm công vân tay trên Module quét vân tay R307, vi xử lý STM3F0 và ESP8266.</w:t>
            </w:r>
          </w:p>
          <w:p w14:paraId="3EB9AC12" w14:textId="63FBEAFB" w:rsidR="00374ECE" w:rsidRPr="006202A6" w:rsidRDefault="00374ECE">
            <w:pPr>
              <w:pStyle w:val="ListParagraph"/>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 Xây dựng trang Web quản lý nhân viên, quản lý lịch sử ra vào của nhân viên và tính công hàng tháng.</w:t>
            </w:r>
          </w:p>
          <w:p w14:paraId="740B12B7" w14:textId="77777777" w:rsidR="00374ECE" w:rsidRPr="006202A6" w:rsidRDefault="00374ECE" w:rsidP="00266E7A">
            <w:pPr>
              <w:pStyle w:val="ListParagraph"/>
              <w:numPr>
                <w:ilvl w:val="0"/>
                <w:numId w:val="18"/>
              </w:numPr>
              <w:tabs>
                <w:tab w:val="left" w:pos="3537"/>
              </w:tabs>
              <w:spacing w:line="360" w:lineRule="auto"/>
              <w:rPr>
                <w:rFonts w:ascii="Times New Roman" w:hAnsi="Times New Roman" w:cs="Times New Roman"/>
                <w:b/>
                <w:bCs/>
                <w:sz w:val="30"/>
                <w:szCs w:val="26"/>
              </w:rPr>
            </w:pPr>
            <w:r w:rsidRPr="006202A6">
              <w:rPr>
                <w:rFonts w:ascii="Times New Roman" w:hAnsi="Times New Roman" w:cs="Times New Roman"/>
                <w:bCs/>
                <w:sz w:val="26"/>
                <w:szCs w:val="26"/>
              </w:rPr>
              <w:t>Phương pháp thực hiện: thực hiện đồng thời tìm hiểu lý thuyết và từng bước hiện thực các thành phần của hệ thống.</w:t>
            </w:r>
          </w:p>
          <w:p w14:paraId="67D9F110" w14:textId="6C451E35"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Tìm hiểu lý thuyết: tìm hiểu, tham khảo những tài liệu đã có về board STM32F0, module wifi ESP8266, module quét vân tay R307, giao thứ</w:t>
            </w:r>
            <w:r w:rsidR="003A0A88" w:rsidRPr="006202A6">
              <w:rPr>
                <w:rFonts w:ascii="Times New Roman" w:hAnsi="Times New Roman" w:cs="Times New Roman"/>
                <w:bCs/>
                <w:sz w:val="26"/>
                <w:szCs w:val="26"/>
              </w:rPr>
              <w:t>c MQTT, framework Frontend</w:t>
            </w:r>
            <w:r w:rsidRPr="006202A6">
              <w:rPr>
                <w:rFonts w:ascii="Times New Roman" w:hAnsi="Times New Roman" w:cs="Times New Roman"/>
                <w:bCs/>
                <w:sz w:val="26"/>
                <w:szCs w:val="26"/>
              </w:rPr>
              <w:t xml:space="preserve"> AngularJS 1.6 và ngôn ngữ PHP và rút ra nội dung cần thiết.</w:t>
            </w:r>
          </w:p>
          <w:p w14:paraId="2F01D2F2" w14:textId="77777777"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Hiện thực các thành phần của hệ thống:</w:t>
            </w:r>
          </w:p>
          <w:p w14:paraId="74066979" w14:textId="77777777" w:rsidR="00374ECE" w:rsidRPr="006202A6" w:rsidRDefault="00374ECE" w:rsidP="00266E7A">
            <w:pPr>
              <w:pStyle w:val="ListParagraph"/>
              <w:numPr>
                <w:ilvl w:val="0"/>
                <w:numId w:val="19"/>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R307 qua kết nói UART.</w:t>
            </w:r>
          </w:p>
          <w:p w14:paraId="350945D0" w14:textId="77777777" w:rsidR="00374ECE" w:rsidRPr="006202A6" w:rsidRDefault="00374ECE" w:rsidP="00266E7A">
            <w:pPr>
              <w:pStyle w:val="ListParagraph"/>
              <w:numPr>
                <w:ilvl w:val="0"/>
                <w:numId w:val="19"/>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lastRenderedPageBreak/>
              <w:t>Giao tiếp giữa STM32F0 và ESP8266 thông qua SPI.</w:t>
            </w:r>
          </w:p>
          <w:p w14:paraId="3FC803F8" w14:textId="77777777" w:rsidR="00374ECE" w:rsidRPr="006202A6" w:rsidRDefault="00374ECE" w:rsidP="00266E7A">
            <w:pPr>
              <w:pStyle w:val="ListParagraph"/>
              <w:numPr>
                <w:ilvl w:val="0"/>
                <w:numId w:val="19"/>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Kết nối các thành phần của hệ thống và giải quyết các lỗi và vấn đề phát sinh.</w:t>
            </w:r>
          </w:p>
          <w:p w14:paraId="774D1EE7" w14:textId="77777777" w:rsidR="00374ECE" w:rsidRPr="006202A6" w:rsidRDefault="00374ECE" w:rsidP="00266E7A">
            <w:pPr>
              <w:pStyle w:val="ListParagraph"/>
              <w:numPr>
                <w:ilvl w:val="0"/>
                <w:numId w:val="19"/>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Database để lưu trữ thông tin nhân viên.</w:t>
            </w:r>
          </w:p>
          <w:p w14:paraId="64A76DA4" w14:textId="77777777" w:rsidR="00374ECE" w:rsidRPr="006202A6" w:rsidRDefault="00374ECE" w:rsidP="00266E7A">
            <w:pPr>
              <w:pStyle w:val="ListParagraph"/>
              <w:numPr>
                <w:ilvl w:val="0"/>
                <w:numId w:val="19"/>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các API, giao diện trang Web trên nền tảng AngularJS, Bootstrap, PHP, HTML, CSS.</w:t>
            </w:r>
          </w:p>
          <w:p w14:paraId="062611CF" w14:textId="77777777" w:rsidR="00374ECE" w:rsidRPr="006202A6" w:rsidRDefault="00374ECE" w:rsidP="00266E7A">
            <w:pPr>
              <w:pStyle w:val="ListParagraph"/>
              <w:numPr>
                <w:ilvl w:val="0"/>
                <w:numId w:val="18"/>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Các nội dung chính và giới hạn của đề tài:</w:t>
            </w:r>
          </w:p>
          <w:p w14:paraId="7D85F4E2" w14:textId="26F3305D" w:rsidR="00374ECE" w:rsidRPr="006202A6" w:rsidRDefault="00BE2F4F">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w:t>
            </w:r>
            <w:r w:rsidR="00374ECE" w:rsidRPr="006202A6">
              <w:rPr>
                <w:rFonts w:ascii="Times New Roman" w:hAnsi="Times New Roman" w:cs="Times New Roman"/>
                <w:bCs/>
                <w:sz w:val="26"/>
                <w:szCs w:val="26"/>
              </w:rPr>
              <w:t xml:space="preserve"> Xây dựng Fingerprint System với STM32F0 làm vi xử lý trung tâm. STM32F0 chịu trách nhiệm nhận tín hiệu từ R307 và thông qua chuyển data lên server thông qua ESP8266. ESP8266 nhận data và thông qua MQTT để gửi data lên Broker. Các nội dung cần tìm hiểu để xây dựng Fingerprint System nói trên:</w:t>
            </w:r>
          </w:p>
          <w:p w14:paraId="6D6F9295" w14:textId="6B528E12" w:rsidR="00374ECE" w:rsidRPr="006202A6" w:rsidRDefault="000873A3" w:rsidP="000873A3">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Thiết kế trang Web để quản lý nhân viên, nhận data từ Server</w:t>
            </w:r>
            <w:r w:rsidR="00BE2F4F" w:rsidRPr="006202A6">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(Broker) mà Fingerprint System gửi lên. Đồng thời theo dõi lịch sử ra vào của nhân viên.</w:t>
            </w:r>
          </w:p>
        </w:tc>
      </w:tr>
      <w:tr w:rsidR="00374ECE" w:rsidRPr="006202A6" w14:paraId="33DB4F7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6DFE9DBB" w14:textId="77777777" w:rsidR="00374ECE" w:rsidRPr="006202A6" w:rsidRDefault="00374ECE">
            <w:pPr>
              <w:tabs>
                <w:tab w:val="left" w:pos="3537"/>
              </w:tabs>
              <w:spacing w:line="360" w:lineRule="auto"/>
              <w:rPr>
                <w:b/>
                <w:bCs/>
                <w:sz w:val="28"/>
                <w:szCs w:val="26"/>
              </w:rPr>
            </w:pPr>
            <w:r w:rsidRPr="006202A6">
              <w:rPr>
                <w:b/>
                <w:bCs/>
                <w:sz w:val="28"/>
                <w:szCs w:val="26"/>
              </w:rPr>
              <w:lastRenderedPageBreak/>
              <w:t>Kế hoạch thực hiện:</w:t>
            </w:r>
          </w:p>
          <w:tbl>
            <w:tblPr>
              <w:tblStyle w:val="TableGrid"/>
              <w:tblW w:w="0" w:type="auto"/>
              <w:tblInd w:w="450" w:type="dxa"/>
              <w:tblLook w:val="04A0" w:firstRow="1" w:lastRow="0" w:firstColumn="1" w:lastColumn="0" w:noHBand="0" w:noVBand="1"/>
            </w:tblPr>
            <w:tblGrid>
              <w:gridCol w:w="1253"/>
              <w:gridCol w:w="1182"/>
              <w:gridCol w:w="4127"/>
              <w:gridCol w:w="1824"/>
            </w:tblGrid>
            <w:tr w:rsidR="00374ECE" w:rsidRPr="006202A6" w14:paraId="62552B26"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5BF60073" w14:textId="77777777" w:rsidR="00374ECE" w:rsidRPr="006202A6" w:rsidRDefault="00374ECE">
                  <w:pPr>
                    <w:spacing w:line="360" w:lineRule="auto"/>
                    <w:jc w:val="both"/>
                    <w:rPr>
                      <w:szCs w:val="26"/>
                    </w:rPr>
                  </w:pPr>
                  <w:r w:rsidRPr="006202A6">
                    <w:rPr>
                      <w:szCs w:val="26"/>
                    </w:rPr>
                    <w:t xml:space="preserve">Thời gian bắt đầu </w:t>
                  </w:r>
                </w:p>
              </w:tc>
              <w:tc>
                <w:tcPr>
                  <w:tcW w:w="1220" w:type="dxa"/>
                  <w:tcBorders>
                    <w:top w:val="single" w:sz="4" w:space="0" w:color="auto"/>
                    <w:left w:val="single" w:sz="4" w:space="0" w:color="auto"/>
                    <w:bottom w:val="single" w:sz="4" w:space="0" w:color="auto"/>
                    <w:right w:val="single" w:sz="4" w:space="0" w:color="auto"/>
                  </w:tcBorders>
                  <w:hideMark/>
                </w:tcPr>
                <w:p w14:paraId="077C1CD0" w14:textId="77777777" w:rsidR="00374ECE" w:rsidRPr="006202A6" w:rsidRDefault="00374ECE">
                  <w:pPr>
                    <w:spacing w:line="360" w:lineRule="auto"/>
                    <w:jc w:val="both"/>
                    <w:rPr>
                      <w:szCs w:val="26"/>
                    </w:rPr>
                  </w:pPr>
                  <w:r w:rsidRPr="006202A6">
                    <w:rPr>
                      <w:szCs w:val="26"/>
                    </w:rPr>
                    <w:t>Thời gian kết thúc</w:t>
                  </w:r>
                </w:p>
              </w:tc>
              <w:tc>
                <w:tcPr>
                  <w:tcW w:w="4352" w:type="dxa"/>
                  <w:tcBorders>
                    <w:top w:val="single" w:sz="4" w:space="0" w:color="auto"/>
                    <w:left w:val="single" w:sz="4" w:space="0" w:color="auto"/>
                    <w:bottom w:val="single" w:sz="4" w:space="0" w:color="auto"/>
                    <w:right w:val="single" w:sz="4" w:space="0" w:color="auto"/>
                  </w:tcBorders>
                  <w:hideMark/>
                </w:tcPr>
                <w:p w14:paraId="3F6A13A8" w14:textId="77777777" w:rsidR="00374ECE" w:rsidRPr="006202A6" w:rsidRDefault="00374ECE">
                  <w:pPr>
                    <w:spacing w:line="360" w:lineRule="auto"/>
                    <w:jc w:val="both"/>
                    <w:rPr>
                      <w:szCs w:val="26"/>
                    </w:rPr>
                  </w:pPr>
                  <w:r w:rsidRPr="006202A6">
                    <w:rPr>
                      <w:szCs w:val="26"/>
                    </w:rPr>
                    <w:t>Công việc</w:t>
                  </w:r>
                </w:p>
              </w:tc>
              <w:tc>
                <w:tcPr>
                  <w:tcW w:w="1941" w:type="dxa"/>
                  <w:tcBorders>
                    <w:top w:val="single" w:sz="4" w:space="0" w:color="auto"/>
                    <w:left w:val="single" w:sz="4" w:space="0" w:color="auto"/>
                    <w:bottom w:val="single" w:sz="4" w:space="0" w:color="auto"/>
                    <w:right w:val="single" w:sz="4" w:space="0" w:color="auto"/>
                  </w:tcBorders>
                  <w:hideMark/>
                </w:tcPr>
                <w:p w14:paraId="6380E16E" w14:textId="77777777" w:rsidR="00374ECE" w:rsidRPr="006202A6" w:rsidRDefault="00374ECE">
                  <w:pPr>
                    <w:spacing w:line="360" w:lineRule="auto"/>
                    <w:jc w:val="both"/>
                    <w:rPr>
                      <w:szCs w:val="26"/>
                    </w:rPr>
                  </w:pPr>
                  <w:r w:rsidRPr="006202A6">
                    <w:rPr>
                      <w:szCs w:val="26"/>
                    </w:rPr>
                    <w:t>Lưu ý</w:t>
                  </w:r>
                </w:p>
              </w:tc>
            </w:tr>
            <w:tr w:rsidR="00374ECE" w:rsidRPr="006202A6" w14:paraId="7AA2AD29"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78654A1C" w14:textId="77777777" w:rsidR="00374ECE" w:rsidRPr="006202A6" w:rsidRDefault="00374ECE">
                  <w:pPr>
                    <w:spacing w:line="360" w:lineRule="auto"/>
                    <w:jc w:val="both"/>
                    <w:rPr>
                      <w:szCs w:val="26"/>
                    </w:rPr>
                  </w:pPr>
                  <w:r w:rsidRPr="006202A6">
                    <w:rPr>
                      <w:szCs w:val="26"/>
                    </w:rPr>
                    <w:t>15.9</w:t>
                  </w:r>
                </w:p>
              </w:tc>
              <w:tc>
                <w:tcPr>
                  <w:tcW w:w="1220" w:type="dxa"/>
                  <w:tcBorders>
                    <w:top w:val="single" w:sz="4" w:space="0" w:color="auto"/>
                    <w:left w:val="single" w:sz="4" w:space="0" w:color="auto"/>
                    <w:bottom w:val="single" w:sz="4" w:space="0" w:color="auto"/>
                    <w:right w:val="single" w:sz="4" w:space="0" w:color="auto"/>
                  </w:tcBorders>
                  <w:hideMark/>
                </w:tcPr>
                <w:p w14:paraId="60D9174B" w14:textId="77777777" w:rsidR="00374ECE" w:rsidRPr="006202A6" w:rsidRDefault="00374ECE">
                  <w:pPr>
                    <w:spacing w:line="360" w:lineRule="auto"/>
                    <w:jc w:val="both"/>
                    <w:rPr>
                      <w:szCs w:val="26"/>
                    </w:rPr>
                  </w:pPr>
                  <w:r w:rsidRPr="006202A6">
                    <w:rPr>
                      <w:szCs w:val="26"/>
                    </w:rPr>
                    <w:t>22.9</w:t>
                  </w:r>
                </w:p>
              </w:tc>
              <w:tc>
                <w:tcPr>
                  <w:tcW w:w="4352" w:type="dxa"/>
                  <w:tcBorders>
                    <w:top w:val="single" w:sz="4" w:space="0" w:color="auto"/>
                    <w:left w:val="single" w:sz="4" w:space="0" w:color="auto"/>
                    <w:bottom w:val="single" w:sz="4" w:space="0" w:color="auto"/>
                    <w:right w:val="single" w:sz="4" w:space="0" w:color="auto"/>
                  </w:tcBorders>
                  <w:hideMark/>
                </w:tcPr>
                <w:p w14:paraId="035F93A8" w14:textId="77777777" w:rsidR="00374ECE" w:rsidRPr="006202A6" w:rsidRDefault="00374ECE">
                  <w:pPr>
                    <w:spacing w:line="360" w:lineRule="auto"/>
                    <w:jc w:val="both"/>
                    <w:rPr>
                      <w:szCs w:val="26"/>
                    </w:rPr>
                  </w:pPr>
                  <w:r w:rsidRPr="006202A6">
                    <w:rPr>
                      <w:szCs w:val="26"/>
                    </w:rPr>
                    <w:t>Lên ý tưởng.</w:t>
                  </w:r>
                </w:p>
              </w:tc>
              <w:tc>
                <w:tcPr>
                  <w:tcW w:w="1941" w:type="dxa"/>
                  <w:tcBorders>
                    <w:top w:val="single" w:sz="4" w:space="0" w:color="auto"/>
                    <w:left w:val="single" w:sz="4" w:space="0" w:color="auto"/>
                    <w:bottom w:val="single" w:sz="4" w:space="0" w:color="auto"/>
                    <w:right w:val="single" w:sz="4" w:space="0" w:color="auto"/>
                  </w:tcBorders>
                </w:tcPr>
                <w:p w14:paraId="04B04DBB" w14:textId="77777777" w:rsidR="00374ECE" w:rsidRPr="006202A6" w:rsidRDefault="00374ECE">
                  <w:pPr>
                    <w:spacing w:line="360" w:lineRule="auto"/>
                    <w:jc w:val="both"/>
                    <w:rPr>
                      <w:szCs w:val="26"/>
                    </w:rPr>
                  </w:pPr>
                </w:p>
              </w:tc>
            </w:tr>
            <w:tr w:rsidR="00374ECE" w:rsidRPr="006202A6" w14:paraId="0B8C39B1"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DDA00DE" w14:textId="77777777" w:rsidR="00374ECE" w:rsidRPr="006202A6" w:rsidRDefault="00374ECE">
                  <w:pPr>
                    <w:spacing w:line="360" w:lineRule="auto"/>
                    <w:jc w:val="both"/>
                    <w:rPr>
                      <w:szCs w:val="26"/>
                    </w:rPr>
                  </w:pPr>
                  <w:r w:rsidRPr="006202A6">
                    <w:rPr>
                      <w:szCs w:val="26"/>
                    </w:rPr>
                    <w:t>22.9</w:t>
                  </w:r>
                </w:p>
              </w:tc>
              <w:tc>
                <w:tcPr>
                  <w:tcW w:w="1220" w:type="dxa"/>
                  <w:tcBorders>
                    <w:top w:val="single" w:sz="4" w:space="0" w:color="auto"/>
                    <w:left w:val="single" w:sz="4" w:space="0" w:color="auto"/>
                    <w:bottom w:val="single" w:sz="4" w:space="0" w:color="auto"/>
                    <w:right w:val="single" w:sz="4" w:space="0" w:color="auto"/>
                  </w:tcBorders>
                  <w:hideMark/>
                </w:tcPr>
                <w:p w14:paraId="3F6031F8" w14:textId="77777777" w:rsidR="00374ECE" w:rsidRPr="006202A6" w:rsidRDefault="00374ECE">
                  <w:pPr>
                    <w:spacing w:line="360" w:lineRule="auto"/>
                    <w:jc w:val="both"/>
                    <w:rPr>
                      <w:szCs w:val="26"/>
                    </w:rPr>
                  </w:pPr>
                  <w:r w:rsidRPr="006202A6">
                    <w:rPr>
                      <w:szCs w:val="26"/>
                    </w:rPr>
                    <w:t>29.9</w:t>
                  </w:r>
                </w:p>
              </w:tc>
              <w:tc>
                <w:tcPr>
                  <w:tcW w:w="4352" w:type="dxa"/>
                  <w:tcBorders>
                    <w:top w:val="single" w:sz="4" w:space="0" w:color="auto"/>
                    <w:left w:val="single" w:sz="4" w:space="0" w:color="auto"/>
                    <w:bottom w:val="single" w:sz="4" w:space="0" w:color="auto"/>
                    <w:right w:val="single" w:sz="4" w:space="0" w:color="auto"/>
                  </w:tcBorders>
                  <w:hideMark/>
                </w:tcPr>
                <w:p w14:paraId="6869D175" w14:textId="77777777" w:rsidR="00374ECE" w:rsidRPr="006202A6" w:rsidRDefault="00374ECE">
                  <w:pPr>
                    <w:spacing w:line="360" w:lineRule="auto"/>
                    <w:rPr>
                      <w:szCs w:val="26"/>
                    </w:rPr>
                  </w:pPr>
                  <w:r w:rsidRPr="006202A6">
                    <w:rPr>
                      <w:szCs w:val="26"/>
                    </w:rPr>
                    <w:t>Hardware: Phân tích và phác thảo hệ thống phần cứng.</w:t>
                  </w:r>
                </w:p>
                <w:p w14:paraId="3E955197" w14:textId="77777777" w:rsidR="00374ECE" w:rsidRPr="006202A6" w:rsidRDefault="00374ECE">
                  <w:pPr>
                    <w:spacing w:line="360" w:lineRule="auto"/>
                    <w:rPr>
                      <w:szCs w:val="26"/>
                    </w:rPr>
                  </w:pPr>
                  <w:r w:rsidRPr="006202A6">
                    <w:rPr>
                      <w:szCs w:val="26"/>
                    </w:rPr>
                    <w:t>Server: Thiết kế frontend trên framework AngularJS.</w:t>
                  </w:r>
                </w:p>
              </w:tc>
              <w:tc>
                <w:tcPr>
                  <w:tcW w:w="1941" w:type="dxa"/>
                  <w:tcBorders>
                    <w:top w:val="single" w:sz="4" w:space="0" w:color="auto"/>
                    <w:left w:val="single" w:sz="4" w:space="0" w:color="auto"/>
                    <w:bottom w:val="single" w:sz="4" w:space="0" w:color="auto"/>
                    <w:right w:val="single" w:sz="4" w:space="0" w:color="auto"/>
                  </w:tcBorders>
                </w:tcPr>
                <w:p w14:paraId="0167F0C4" w14:textId="77777777" w:rsidR="00374ECE" w:rsidRPr="006202A6" w:rsidRDefault="00374ECE">
                  <w:pPr>
                    <w:spacing w:line="360" w:lineRule="auto"/>
                    <w:jc w:val="both"/>
                    <w:rPr>
                      <w:szCs w:val="26"/>
                    </w:rPr>
                  </w:pPr>
                </w:p>
              </w:tc>
            </w:tr>
            <w:tr w:rsidR="00374ECE" w:rsidRPr="006202A6" w14:paraId="1FACC6F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D8DEE68" w14:textId="77777777" w:rsidR="00374ECE" w:rsidRPr="006202A6" w:rsidRDefault="00374ECE">
                  <w:pPr>
                    <w:spacing w:line="360" w:lineRule="auto"/>
                    <w:jc w:val="both"/>
                    <w:rPr>
                      <w:szCs w:val="26"/>
                    </w:rPr>
                  </w:pPr>
                  <w:r w:rsidRPr="006202A6">
                    <w:rPr>
                      <w:szCs w:val="26"/>
                    </w:rPr>
                    <w:t>29.9</w:t>
                  </w:r>
                </w:p>
              </w:tc>
              <w:tc>
                <w:tcPr>
                  <w:tcW w:w="1220" w:type="dxa"/>
                  <w:tcBorders>
                    <w:top w:val="single" w:sz="4" w:space="0" w:color="auto"/>
                    <w:left w:val="single" w:sz="4" w:space="0" w:color="auto"/>
                    <w:bottom w:val="single" w:sz="4" w:space="0" w:color="auto"/>
                    <w:right w:val="single" w:sz="4" w:space="0" w:color="auto"/>
                  </w:tcBorders>
                  <w:hideMark/>
                </w:tcPr>
                <w:p w14:paraId="68FFC61C" w14:textId="77777777" w:rsidR="00374ECE" w:rsidRPr="006202A6" w:rsidRDefault="00374ECE">
                  <w:pPr>
                    <w:spacing w:line="360" w:lineRule="auto"/>
                    <w:jc w:val="both"/>
                    <w:rPr>
                      <w:szCs w:val="26"/>
                    </w:rPr>
                  </w:pPr>
                  <w:r w:rsidRPr="006202A6">
                    <w:rPr>
                      <w:szCs w:val="26"/>
                    </w:rPr>
                    <w:t>6.10</w:t>
                  </w:r>
                </w:p>
              </w:tc>
              <w:tc>
                <w:tcPr>
                  <w:tcW w:w="4352" w:type="dxa"/>
                  <w:tcBorders>
                    <w:top w:val="single" w:sz="4" w:space="0" w:color="auto"/>
                    <w:left w:val="single" w:sz="4" w:space="0" w:color="auto"/>
                    <w:bottom w:val="single" w:sz="4" w:space="0" w:color="auto"/>
                    <w:right w:val="single" w:sz="4" w:space="0" w:color="auto"/>
                  </w:tcBorders>
                  <w:hideMark/>
                </w:tcPr>
                <w:p w14:paraId="37601CD1"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7D3E4AA6" w14:textId="5AAC7C9A" w:rsidR="00374ECE" w:rsidRPr="006202A6" w:rsidRDefault="00374ECE">
                  <w:pPr>
                    <w:spacing w:line="360" w:lineRule="auto"/>
                    <w:rPr>
                      <w:szCs w:val="26"/>
                    </w:rPr>
                  </w:pPr>
                  <w:r w:rsidRPr="006202A6">
                    <w:rPr>
                      <w:szCs w:val="26"/>
                    </w:rPr>
                    <w:t>Server: Thiết kế fr</w:t>
                  </w:r>
                  <w:r w:rsidR="00BE2F4F" w:rsidRPr="006202A6">
                    <w:rPr>
                      <w:szCs w:val="26"/>
                    </w:rPr>
                    <w:t>ontend trên framework AngularJS</w:t>
                  </w:r>
                  <w:r w:rsidRPr="006202A6">
                    <w:rPr>
                      <w:szCs w:val="26"/>
                    </w:rPr>
                    <w:t xml:space="preserve"> - Test responsive.</w:t>
                  </w:r>
                </w:p>
              </w:tc>
              <w:tc>
                <w:tcPr>
                  <w:tcW w:w="1941" w:type="dxa"/>
                  <w:tcBorders>
                    <w:top w:val="single" w:sz="4" w:space="0" w:color="auto"/>
                    <w:left w:val="single" w:sz="4" w:space="0" w:color="auto"/>
                    <w:bottom w:val="single" w:sz="4" w:space="0" w:color="auto"/>
                    <w:right w:val="single" w:sz="4" w:space="0" w:color="auto"/>
                  </w:tcBorders>
                </w:tcPr>
                <w:p w14:paraId="59C2C281" w14:textId="77777777" w:rsidR="00374ECE" w:rsidRPr="006202A6" w:rsidRDefault="00374ECE">
                  <w:pPr>
                    <w:spacing w:line="360" w:lineRule="auto"/>
                    <w:jc w:val="both"/>
                    <w:rPr>
                      <w:szCs w:val="26"/>
                    </w:rPr>
                  </w:pPr>
                </w:p>
              </w:tc>
            </w:tr>
            <w:tr w:rsidR="00374ECE" w:rsidRPr="006202A6" w14:paraId="5F050039"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5A1ED1" w14:textId="77777777" w:rsidR="00374ECE" w:rsidRPr="006202A6" w:rsidRDefault="00374ECE">
                  <w:pPr>
                    <w:spacing w:line="360" w:lineRule="auto"/>
                    <w:jc w:val="both"/>
                    <w:rPr>
                      <w:szCs w:val="26"/>
                    </w:rPr>
                  </w:pPr>
                  <w:r w:rsidRPr="006202A6">
                    <w:rPr>
                      <w:szCs w:val="26"/>
                    </w:rPr>
                    <w:lastRenderedPageBreak/>
                    <w:t>6.10</w:t>
                  </w:r>
                </w:p>
              </w:tc>
              <w:tc>
                <w:tcPr>
                  <w:tcW w:w="1220" w:type="dxa"/>
                  <w:tcBorders>
                    <w:top w:val="single" w:sz="4" w:space="0" w:color="auto"/>
                    <w:left w:val="single" w:sz="4" w:space="0" w:color="auto"/>
                    <w:bottom w:val="single" w:sz="4" w:space="0" w:color="auto"/>
                    <w:right w:val="single" w:sz="4" w:space="0" w:color="auto"/>
                  </w:tcBorders>
                  <w:hideMark/>
                </w:tcPr>
                <w:p w14:paraId="165D0208" w14:textId="77777777" w:rsidR="00374ECE" w:rsidRPr="006202A6" w:rsidRDefault="00374ECE">
                  <w:pPr>
                    <w:spacing w:line="360" w:lineRule="auto"/>
                    <w:jc w:val="both"/>
                    <w:rPr>
                      <w:szCs w:val="26"/>
                    </w:rPr>
                  </w:pPr>
                  <w:r w:rsidRPr="006202A6">
                    <w:rPr>
                      <w:szCs w:val="26"/>
                    </w:rPr>
                    <w:t>13.10</w:t>
                  </w:r>
                </w:p>
              </w:tc>
              <w:tc>
                <w:tcPr>
                  <w:tcW w:w="4352" w:type="dxa"/>
                  <w:tcBorders>
                    <w:top w:val="single" w:sz="4" w:space="0" w:color="auto"/>
                    <w:left w:val="single" w:sz="4" w:space="0" w:color="auto"/>
                    <w:bottom w:val="single" w:sz="4" w:space="0" w:color="auto"/>
                    <w:right w:val="single" w:sz="4" w:space="0" w:color="auto"/>
                  </w:tcBorders>
                  <w:hideMark/>
                </w:tcPr>
                <w:p w14:paraId="0923B909"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3A7E56BA" w14:textId="77777777" w:rsidR="00374ECE" w:rsidRPr="006202A6" w:rsidRDefault="00374ECE">
                  <w:pPr>
                    <w:spacing w:line="360" w:lineRule="auto"/>
                    <w:jc w:val="both"/>
                    <w:rPr>
                      <w:szCs w:val="26"/>
                    </w:rPr>
                  </w:pPr>
                  <w:r w:rsidRPr="006202A6">
                    <w:rPr>
                      <w:szCs w:val="26"/>
                    </w:rPr>
                    <w:t>Server: Viết controller cho các chức năng ở mục các nội dung chính.</w:t>
                  </w:r>
                </w:p>
              </w:tc>
              <w:tc>
                <w:tcPr>
                  <w:tcW w:w="1941" w:type="dxa"/>
                  <w:tcBorders>
                    <w:top w:val="single" w:sz="4" w:space="0" w:color="auto"/>
                    <w:left w:val="single" w:sz="4" w:space="0" w:color="auto"/>
                    <w:bottom w:val="single" w:sz="4" w:space="0" w:color="auto"/>
                    <w:right w:val="single" w:sz="4" w:space="0" w:color="auto"/>
                  </w:tcBorders>
                </w:tcPr>
                <w:p w14:paraId="1BD1E9DA" w14:textId="77777777" w:rsidR="00374ECE" w:rsidRPr="006202A6" w:rsidRDefault="00374ECE">
                  <w:pPr>
                    <w:spacing w:line="360" w:lineRule="auto"/>
                    <w:jc w:val="both"/>
                    <w:rPr>
                      <w:szCs w:val="26"/>
                    </w:rPr>
                  </w:pPr>
                </w:p>
              </w:tc>
            </w:tr>
            <w:tr w:rsidR="00374ECE" w:rsidRPr="006202A6" w14:paraId="3D7A70D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5DE6751B" w14:textId="77777777" w:rsidR="00374ECE" w:rsidRPr="006202A6" w:rsidRDefault="00374ECE">
                  <w:pPr>
                    <w:spacing w:line="360" w:lineRule="auto"/>
                    <w:jc w:val="both"/>
                    <w:rPr>
                      <w:szCs w:val="26"/>
                    </w:rPr>
                  </w:pPr>
                  <w:r w:rsidRPr="006202A6">
                    <w:rPr>
                      <w:szCs w:val="26"/>
                    </w:rPr>
                    <w:t>13.10</w:t>
                  </w:r>
                </w:p>
              </w:tc>
              <w:tc>
                <w:tcPr>
                  <w:tcW w:w="1220" w:type="dxa"/>
                  <w:tcBorders>
                    <w:top w:val="single" w:sz="4" w:space="0" w:color="auto"/>
                    <w:left w:val="single" w:sz="4" w:space="0" w:color="auto"/>
                    <w:bottom w:val="single" w:sz="4" w:space="0" w:color="auto"/>
                    <w:right w:val="single" w:sz="4" w:space="0" w:color="auto"/>
                  </w:tcBorders>
                  <w:hideMark/>
                </w:tcPr>
                <w:p w14:paraId="6D2763F3" w14:textId="77777777" w:rsidR="00374ECE" w:rsidRPr="006202A6" w:rsidRDefault="00374ECE">
                  <w:pPr>
                    <w:spacing w:line="360" w:lineRule="auto"/>
                    <w:jc w:val="both"/>
                    <w:rPr>
                      <w:szCs w:val="26"/>
                    </w:rPr>
                  </w:pPr>
                  <w:r w:rsidRPr="006202A6">
                    <w:rPr>
                      <w:szCs w:val="26"/>
                    </w:rPr>
                    <w:t>20.10</w:t>
                  </w:r>
                </w:p>
              </w:tc>
              <w:tc>
                <w:tcPr>
                  <w:tcW w:w="4352" w:type="dxa"/>
                  <w:tcBorders>
                    <w:top w:val="single" w:sz="4" w:space="0" w:color="auto"/>
                    <w:left w:val="single" w:sz="4" w:space="0" w:color="auto"/>
                    <w:bottom w:val="single" w:sz="4" w:space="0" w:color="auto"/>
                    <w:right w:val="single" w:sz="4" w:space="0" w:color="auto"/>
                  </w:tcBorders>
                  <w:hideMark/>
                </w:tcPr>
                <w:p w14:paraId="1B3244A3"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727FCF4B" w14:textId="59DB0021" w:rsidR="00374ECE" w:rsidRPr="006202A6" w:rsidRDefault="00374ECE">
                  <w:pPr>
                    <w:spacing w:line="360" w:lineRule="auto"/>
                    <w:jc w:val="both"/>
                    <w:rPr>
                      <w:szCs w:val="26"/>
                    </w:rPr>
                  </w:pPr>
                  <w:r w:rsidRPr="006202A6">
                    <w:rPr>
                      <w:szCs w:val="26"/>
                    </w:rPr>
                    <w:t>Server: Viết controller cho các chức năng ở mục các nộ</w:t>
                  </w:r>
                  <w:r w:rsidR="00BE2F4F" w:rsidRPr="006202A6">
                    <w:rPr>
                      <w:szCs w:val="26"/>
                    </w:rPr>
                    <w:t>i dung chính</w:t>
                  </w:r>
                  <w:r w:rsidRPr="006202A6">
                    <w:rPr>
                      <w:szCs w:val="26"/>
                    </w:rPr>
                    <w:t>.</w:t>
                  </w:r>
                </w:p>
              </w:tc>
              <w:tc>
                <w:tcPr>
                  <w:tcW w:w="1941" w:type="dxa"/>
                  <w:tcBorders>
                    <w:top w:val="single" w:sz="4" w:space="0" w:color="auto"/>
                    <w:left w:val="single" w:sz="4" w:space="0" w:color="auto"/>
                    <w:bottom w:val="single" w:sz="4" w:space="0" w:color="auto"/>
                    <w:right w:val="single" w:sz="4" w:space="0" w:color="auto"/>
                  </w:tcBorders>
                </w:tcPr>
                <w:p w14:paraId="2C406549" w14:textId="77777777" w:rsidR="00374ECE" w:rsidRPr="006202A6" w:rsidRDefault="00374ECE">
                  <w:pPr>
                    <w:spacing w:line="360" w:lineRule="auto"/>
                    <w:jc w:val="both"/>
                    <w:rPr>
                      <w:szCs w:val="26"/>
                    </w:rPr>
                  </w:pPr>
                </w:p>
              </w:tc>
            </w:tr>
            <w:tr w:rsidR="00374ECE" w:rsidRPr="006202A6" w14:paraId="4876BE9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D48DC34" w14:textId="77777777" w:rsidR="00374ECE" w:rsidRPr="006202A6" w:rsidRDefault="00374ECE">
                  <w:pPr>
                    <w:spacing w:line="360" w:lineRule="auto"/>
                    <w:jc w:val="both"/>
                    <w:rPr>
                      <w:szCs w:val="26"/>
                    </w:rPr>
                  </w:pPr>
                  <w:r w:rsidRPr="006202A6">
                    <w:rPr>
                      <w:szCs w:val="26"/>
                    </w:rPr>
                    <w:t>20.10</w:t>
                  </w:r>
                </w:p>
              </w:tc>
              <w:tc>
                <w:tcPr>
                  <w:tcW w:w="1220" w:type="dxa"/>
                  <w:tcBorders>
                    <w:top w:val="single" w:sz="4" w:space="0" w:color="auto"/>
                    <w:left w:val="single" w:sz="4" w:space="0" w:color="auto"/>
                    <w:bottom w:val="single" w:sz="4" w:space="0" w:color="auto"/>
                    <w:right w:val="single" w:sz="4" w:space="0" w:color="auto"/>
                  </w:tcBorders>
                  <w:hideMark/>
                </w:tcPr>
                <w:p w14:paraId="0F346B6B" w14:textId="77777777" w:rsidR="00374ECE" w:rsidRPr="006202A6" w:rsidRDefault="00374ECE">
                  <w:pPr>
                    <w:spacing w:line="360" w:lineRule="auto"/>
                    <w:jc w:val="both"/>
                    <w:rPr>
                      <w:szCs w:val="26"/>
                    </w:rPr>
                  </w:pPr>
                  <w:r w:rsidRPr="006202A6">
                    <w:rPr>
                      <w:szCs w:val="26"/>
                    </w:rPr>
                    <w:t>27.10</w:t>
                  </w:r>
                </w:p>
              </w:tc>
              <w:tc>
                <w:tcPr>
                  <w:tcW w:w="4352" w:type="dxa"/>
                  <w:tcBorders>
                    <w:top w:val="single" w:sz="4" w:space="0" w:color="auto"/>
                    <w:left w:val="single" w:sz="4" w:space="0" w:color="auto"/>
                    <w:bottom w:val="single" w:sz="4" w:space="0" w:color="auto"/>
                    <w:right w:val="single" w:sz="4" w:space="0" w:color="auto"/>
                  </w:tcBorders>
                  <w:hideMark/>
                </w:tcPr>
                <w:p w14:paraId="6909A802"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327F4126" w14:textId="77777777" w:rsidR="00374ECE" w:rsidRPr="006202A6" w:rsidRDefault="00374ECE">
                  <w:pPr>
                    <w:spacing w:line="360" w:lineRule="auto"/>
                    <w:jc w:val="both"/>
                    <w:rPr>
                      <w:szCs w:val="26"/>
                    </w:rPr>
                  </w:pPr>
                  <w:r w:rsidRPr="006202A6">
                    <w:rPr>
                      <w:szCs w:val="26"/>
                    </w:rPr>
                    <w:t>Server: Thiết kế database trên MySQL.</w:t>
                  </w:r>
                </w:p>
              </w:tc>
              <w:tc>
                <w:tcPr>
                  <w:tcW w:w="1941" w:type="dxa"/>
                  <w:tcBorders>
                    <w:top w:val="single" w:sz="4" w:space="0" w:color="auto"/>
                    <w:left w:val="single" w:sz="4" w:space="0" w:color="auto"/>
                    <w:bottom w:val="single" w:sz="4" w:space="0" w:color="auto"/>
                    <w:right w:val="single" w:sz="4" w:space="0" w:color="auto"/>
                  </w:tcBorders>
                </w:tcPr>
                <w:p w14:paraId="56F32246" w14:textId="77777777" w:rsidR="00374ECE" w:rsidRPr="006202A6" w:rsidRDefault="00374ECE">
                  <w:pPr>
                    <w:spacing w:line="360" w:lineRule="auto"/>
                    <w:jc w:val="both"/>
                    <w:rPr>
                      <w:szCs w:val="26"/>
                    </w:rPr>
                  </w:pPr>
                </w:p>
              </w:tc>
            </w:tr>
            <w:tr w:rsidR="00374ECE" w:rsidRPr="006202A6" w14:paraId="58B9037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0E7B1EB9" w14:textId="77777777" w:rsidR="00374ECE" w:rsidRPr="006202A6" w:rsidRDefault="00374ECE">
                  <w:pPr>
                    <w:spacing w:line="360" w:lineRule="auto"/>
                    <w:jc w:val="both"/>
                    <w:rPr>
                      <w:szCs w:val="26"/>
                    </w:rPr>
                  </w:pPr>
                  <w:r w:rsidRPr="006202A6">
                    <w:rPr>
                      <w:szCs w:val="26"/>
                    </w:rPr>
                    <w:t>27.10</w:t>
                  </w:r>
                </w:p>
              </w:tc>
              <w:tc>
                <w:tcPr>
                  <w:tcW w:w="1220" w:type="dxa"/>
                  <w:tcBorders>
                    <w:top w:val="single" w:sz="4" w:space="0" w:color="auto"/>
                    <w:left w:val="single" w:sz="4" w:space="0" w:color="auto"/>
                    <w:bottom w:val="single" w:sz="4" w:space="0" w:color="auto"/>
                    <w:right w:val="single" w:sz="4" w:space="0" w:color="auto"/>
                  </w:tcBorders>
                  <w:hideMark/>
                </w:tcPr>
                <w:p w14:paraId="24564D97" w14:textId="77777777" w:rsidR="00374ECE" w:rsidRPr="006202A6" w:rsidRDefault="00374ECE">
                  <w:pPr>
                    <w:spacing w:line="360" w:lineRule="auto"/>
                    <w:jc w:val="both"/>
                    <w:rPr>
                      <w:szCs w:val="26"/>
                    </w:rPr>
                  </w:pPr>
                  <w:r w:rsidRPr="006202A6">
                    <w:rPr>
                      <w:szCs w:val="26"/>
                    </w:rPr>
                    <w:t>3.11</w:t>
                  </w:r>
                </w:p>
              </w:tc>
              <w:tc>
                <w:tcPr>
                  <w:tcW w:w="4352" w:type="dxa"/>
                  <w:tcBorders>
                    <w:top w:val="single" w:sz="4" w:space="0" w:color="auto"/>
                    <w:left w:val="single" w:sz="4" w:space="0" w:color="auto"/>
                    <w:bottom w:val="single" w:sz="4" w:space="0" w:color="auto"/>
                    <w:right w:val="single" w:sz="4" w:space="0" w:color="auto"/>
                  </w:tcBorders>
                  <w:hideMark/>
                </w:tcPr>
                <w:p w14:paraId="1DEB5E0B" w14:textId="77777777" w:rsidR="00374ECE" w:rsidRPr="006202A6" w:rsidRDefault="00374ECE">
                  <w:pPr>
                    <w:spacing w:line="360" w:lineRule="auto"/>
                    <w:jc w:val="both"/>
                    <w:rPr>
                      <w:szCs w:val="26"/>
                    </w:rPr>
                  </w:pPr>
                  <w:r w:rsidRPr="006202A6">
                    <w:rPr>
                      <w:szCs w:val="26"/>
                    </w:rPr>
                    <w:t>Hardware: Lập trình giao tiếp với Graphic LCD, Touch panel.</w:t>
                  </w:r>
                </w:p>
                <w:p w14:paraId="69838AB5" w14:textId="77777777" w:rsidR="00374ECE" w:rsidRPr="006202A6" w:rsidRDefault="00374ECE">
                  <w:pPr>
                    <w:spacing w:line="360" w:lineRule="auto"/>
                    <w:jc w:val="both"/>
                    <w:rPr>
                      <w:szCs w:val="26"/>
                    </w:rPr>
                  </w:pPr>
                  <w:r w:rsidRPr="006202A6">
                    <w:rPr>
                      <w:szCs w:val="26"/>
                    </w:rPr>
                    <w:t>Server: Thiết kế database trên MySQL.</w:t>
                  </w:r>
                </w:p>
              </w:tc>
              <w:tc>
                <w:tcPr>
                  <w:tcW w:w="1941" w:type="dxa"/>
                  <w:tcBorders>
                    <w:top w:val="single" w:sz="4" w:space="0" w:color="auto"/>
                    <w:left w:val="single" w:sz="4" w:space="0" w:color="auto"/>
                    <w:bottom w:val="single" w:sz="4" w:space="0" w:color="auto"/>
                    <w:right w:val="single" w:sz="4" w:space="0" w:color="auto"/>
                  </w:tcBorders>
                </w:tcPr>
                <w:p w14:paraId="766D433A" w14:textId="77777777" w:rsidR="00374ECE" w:rsidRPr="006202A6" w:rsidRDefault="00374ECE">
                  <w:pPr>
                    <w:spacing w:line="360" w:lineRule="auto"/>
                    <w:jc w:val="both"/>
                    <w:rPr>
                      <w:szCs w:val="26"/>
                    </w:rPr>
                  </w:pPr>
                </w:p>
              </w:tc>
            </w:tr>
            <w:tr w:rsidR="00374ECE" w:rsidRPr="006202A6" w14:paraId="3560232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CC73F74" w14:textId="77777777" w:rsidR="00374ECE" w:rsidRPr="006202A6" w:rsidRDefault="00374ECE">
                  <w:pPr>
                    <w:spacing w:line="360" w:lineRule="auto"/>
                    <w:jc w:val="both"/>
                    <w:rPr>
                      <w:szCs w:val="26"/>
                    </w:rPr>
                  </w:pPr>
                  <w:r w:rsidRPr="006202A6">
                    <w:rPr>
                      <w:szCs w:val="26"/>
                    </w:rPr>
                    <w:t>3.11</w:t>
                  </w:r>
                </w:p>
              </w:tc>
              <w:tc>
                <w:tcPr>
                  <w:tcW w:w="1220" w:type="dxa"/>
                  <w:tcBorders>
                    <w:top w:val="single" w:sz="4" w:space="0" w:color="auto"/>
                    <w:left w:val="single" w:sz="4" w:space="0" w:color="auto"/>
                    <w:bottom w:val="single" w:sz="4" w:space="0" w:color="auto"/>
                    <w:right w:val="single" w:sz="4" w:space="0" w:color="auto"/>
                  </w:tcBorders>
                  <w:hideMark/>
                </w:tcPr>
                <w:p w14:paraId="12DA20B5" w14:textId="77777777" w:rsidR="00374ECE" w:rsidRPr="006202A6" w:rsidRDefault="00374ECE">
                  <w:pPr>
                    <w:spacing w:line="360" w:lineRule="auto"/>
                    <w:jc w:val="both"/>
                    <w:rPr>
                      <w:szCs w:val="26"/>
                    </w:rPr>
                  </w:pPr>
                  <w:r w:rsidRPr="006202A6">
                    <w:rPr>
                      <w:szCs w:val="26"/>
                    </w:rPr>
                    <w:t>10.11</w:t>
                  </w:r>
                </w:p>
              </w:tc>
              <w:tc>
                <w:tcPr>
                  <w:tcW w:w="4352" w:type="dxa"/>
                  <w:tcBorders>
                    <w:top w:val="single" w:sz="4" w:space="0" w:color="auto"/>
                    <w:left w:val="single" w:sz="4" w:space="0" w:color="auto"/>
                    <w:bottom w:val="single" w:sz="4" w:space="0" w:color="auto"/>
                    <w:right w:val="single" w:sz="4" w:space="0" w:color="auto"/>
                  </w:tcBorders>
                  <w:hideMark/>
                </w:tcPr>
                <w:p w14:paraId="552571E1" w14:textId="77777777" w:rsidR="00374ECE" w:rsidRPr="006202A6" w:rsidRDefault="00374ECE">
                  <w:pPr>
                    <w:spacing w:line="360" w:lineRule="auto"/>
                    <w:jc w:val="both"/>
                    <w:rPr>
                      <w:szCs w:val="26"/>
                    </w:rPr>
                  </w:pPr>
                  <w:r w:rsidRPr="006202A6">
                    <w:rPr>
                      <w:szCs w:val="26"/>
                    </w:rPr>
                    <w:t>Báo cáo tiến độ giữa kỳ.</w:t>
                  </w:r>
                </w:p>
              </w:tc>
              <w:tc>
                <w:tcPr>
                  <w:tcW w:w="1941" w:type="dxa"/>
                  <w:tcBorders>
                    <w:top w:val="single" w:sz="4" w:space="0" w:color="auto"/>
                    <w:left w:val="single" w:sz="4" w:space="0" w:color="auto"/>
                    <w:bottom w:val="single" w:sz="4" w:space="0" w:color="auto"/>
                    <w:right w:val="single" w:sz="4" w:space="0" w:color="auto"/>
                  </w:tcBorders>
                </w:tcPr>
                <w:p w14:paraId="188EB270" w14:textId="77777777" w:rsidR="00374ECE" w:rsidRPr="006202A6" w:rsidRDefault="00374ECE">
                  <w:pPr>
                    <w:spacing w:line="360" w:lineRule="auto"/>
                    <w:jc w:val="both"/>
                    <w:rPr>
                      <w:szCs w:val="26"/>
                    </w:rPr>
                  </w:pPr>
                </w:p>
              </w:tc>
            </w:tr>
            <w:tr w:rsidR="00374ECE" w:rsidRPr="006202A6" w14:paraId="11CCDC2C"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431F01A" w14:textId="77777777" w:rsidR="00374ECE" w:rsidRPr="006202A6" w:rsidRDefault="00374ECE">
                  <w:pPr>
                    <w:spacing w:line="360" w:lineRule="auto"/>
                    <w:jc w:val="both"/>
                    <w:rPr>
                      <w:szCs w:val="26"/>
                    </w:rPr>
                  </w:pPr>
                  <w:r w:rsidRPr="006202A6">
                    <w:rPr>
                      <w:szCs w:val="26"/>
                    </w:rPr>
                    <w:t>10.11</w:t>
                  </w:r>
                </w:p>
              </w:tc>
              <w:tc>
                <w:tcPr>
                  <w:tcW w:w="1220" w:type="dxa"/>
                  <w:tcBorders>
                    <w:top w:val="single" w:sz="4" w:space="0" w:color="auto"/>
                    <w:left w:val="single" w:sz="4" w:space="0" w:color="auto"/>
                    <w:bottom w:val="single" w:sz="4" w:space="0" w:color="auto"/>
                    <w:right w:val="single" w:sz="4" w:space="0" w:color="auto"/>
                  </w:tcBorders>
                  <w:hideMark/>
                </w:tcPr>
                <w:p w14:paraId="4AD4FA39" w14:textId="77777777" w:rsidR="00374ECE" w:rsidRPr="006202A6" w:rsidRDefault="00374ECE">
                  <w:pPr>
                    <w:spacing w:line="360" w:lineRule="auto"/>
                    <w:jc w:val="both"/>
                    <w:rPr>
                      <w:szCs w:val="26"/>
                    </w:rPr>
                  </w:pPr>
                  <w:r w:rsidRPr="006202A6">
                    <w:rPr>
                      <w:szCs w:val="26"/>
                    </w:rPr>
                    <w:t>17.11</w:t>
                  </w:r>
                </w:p>
              </w:tc>
              <w:tc>
                <w:tcPr>
                  <w:tcW w:w="4352" w:type="dxa"/>
                  <w:tcBorders>
                    <w:top w:val="single" w:sz="4" w:space="0" w:color="auto"/>
                    <w:left w:val="single" w:sz="4" w:space="0" w:color="auto"/>
                    <w:bottom w:val="single" w:sz="4" w:space="0" w:color="auto"/>
                    <w:right w:val="single" w:sz="4" w:space="0" w:color="auto"/>
                  </w:tcBorders>
                  <w:hideMark/>
                </w:tcPr>
                <w:p w14:paraId="6790424F" w14:textId="77777777" w:rsidR="00374ECE" w:rsidRPr="006202A6" w:rsidRDefault="00374ECE">
                  <w:pPr>
                    <w:spacing w:line="360" w:lineRule="auto"/>
                    <w:rPr>
                      <w:szCs w:val="26"/>
                    </w:rPr>
                  </w:pPr>
                  <w:r w:rsidRPr="006202A6">
                    <w:rPr>
                      <w:szCs w:val="26"/>
                    </w:rPr>
                    <w:t>Hardware: Lập trình giao tiếp với MicroSD Card.</w:t>
                  </w:r>
                </w:p>
                <w:p w14:paraId="244CB63B" w14:textId="77777777" w:rsidR="00374ECE" w:rsidRPr="006202A6" w:rsidRDefault="00374ECE">
                  <w:pPr>
                    <w:spacing w:line="360" w:lineRule="auto"/>
                    <w:jc w:val="both"/>
                    <w:rPr>
                      <w:szCs w:val="26"/>
                    </w:rPr>
                  </w:pPr>
                  <w:r w:rsidRPr="006202A6">
                    <w:rPr>
                      <w:szCs w:val="26"/>
                    </w:rPr>
                    <w:t>Server: Viết API cho server.</w:t>
                  </w:r>
                </w:p>
              </w:tc>
              <w:tc>
                <w:tcPr>
                  <w:tcW w:w="1941" w:type="dxa"/>
                  <w:tcBorders>
                    <w:top w:val="single" w:sz="4" w:space="0" w:color="auto"/>
                    <w:left w:val="single" w:sz="4" w:space="0" w:color="auto"/>
                    <w:bottom w:val="single" w:sz="4" w:space="0" w:color="auto"/>
                    <w:right w:val="single" w:sz="4" w:space="0" w:color="auto"/>
                  </w:tcBorders>
                </w:tcPr>
                <w:p w14:paraId="2DF7ADA2" w14:textId="77777777" w:rsidR="00374ECE" w:rsidRPr="006202A6" w:rsidRDefault="00374ECE">
                  <w:pPr>
                    <w:spacing w:line="360" w:lineRule="auto"/>
                    <w:jc w:val="both"/>
                    <w:rPr>
                      <w:szCs w:val="26"/>
                    </w:rPr>
                  </w:pPr>
                </w:p>
              </w:tc>
            </w:tr>
            <w:tr w:rsidR="00374ECE" w:rsidRPr="006202A6" w14:paraId="4E08CDE0"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7B273FEC" w14:textId="77777777" w:rsidR="00374ECE" w:rsidRPr="006202A6" w:rsidRDefault="00374ECE">
                  <w:pPr>
                    <w:spacing w:line="360" w:lineRule="auto"/>
                    <w:jc w:val="both"/>
                    <w:rPr>
                      <w:szCs w:val="26"/>
                    </w:rPr>
                  </w:pPr>
                  <w:r w:rsidRPr="006202A6">
                    <w:rPr>
                      <w:szCs w:val="26"/>
                    </w:rPr>
                    <w:t>17.11</w:t>
                  </w:r>
                </w:p>
              </w:tc>
              <w:tc>
                <w:tcPr>
                  <w:tcW w:w="1220" w:type="dxa"/>
                  <w:tcBorders>
                    <w:top w:val="single" w:sz="4" w:space="0" w:color="auto"/>
                    <w:left w:val="single" w:sz="4" w:space="0" w:color="auto"/>
                    <w:bottom w:val="single" w:sz="4" w:space="0" w:color="auto"/>
                    <w:right w:val="single" w:sz="4" w:space="0" w:color="auto"/>
                  </w:tcBorders>
                  <w:hideMark/>
                </w:tcPr>
                <w:p w14:paraId="2BCC4CED" w14:textId="77777777" w:rsidR="00374ECE" w:rsidRPr="006202A6" w:rsidRDefault="00374ECE">
                  <w:pPr>
                    <w:spacing w:line="360" w:lineRule="auto"/>
                    <w:jc w:val="both"/>
                    <w:rPr>
                      <w:szCs w:val="26"/>
                    </w:rPr>
                  </w:pPr>
                  <w:r w:rsidRPr="006202A6">
                    <w:rPr>
                      <w:szCs w:val="26"/>
                    </w:rPr>
                    <w:t>24.11</w:t>
                  </w:r>
                </w:p>
              </w:tc>
              <w:tc>
                <w:tcPr>
                  <w:tcW w:w="4352" w:type="dxa"/>
                  <w:tcBorders>
                    <w:top w:val="single" w:sz="4" w:space="0" w:color="auto"/>
                    <w:left w:val="single" w:sz="4" w:space="0" w:color="auto"/>
                    <w:bottom w:val="single" w:sz="4" w:space="0" w:color="auto"/>
                    <w:right w:val="single" w:sz="4" w:space="0" w:color="auto"/>
                  </w:tcBorders>
                  <w:hideMark/>
                </w:tcPr>
                <w:p w14:paraId="57AFF43E" w14:textId="77777777" w:rsidR="00374ECE" w:rsidRPr="006202A6" w:rsidRDefault="00374ECE">
                  <w:pPr>
                    <w:spacing w:line="360" w:lineRule="auto"/>
                    <w:jc w:val="both"/>
                    <w:rPr>
                      <w:szCs w:val="26"/>
                    </w:rPr>
                  </w:pPr>
                  <w:r w:rsidRPr="006202A6">
                    <w:rPr>
                      <w:szCs w:val="26"/>
                    </w:rPr>
                    <w:t>Hardware: Đọc ghi dữ liệu với MicroSD Card.</w:t>
                  </w:r>
                </w:p>
                <w:p w14:paraId="1439C7B1" w14:textId="77777777" w:rsidR="00374ECE" w:rsidRPr="006202A6" w:rsidRDefault="00374ECE">
                  <w:pPr>
                    <w:spacing w:line="360" w:lineRule="auto"/>
                    <w:jc w:val="both"/>
                    <w:rPr>
                      <w:szCs w:val="26"/>
                    </w:rPr>
                  </w:pPr>
                  <w:r w:rsidRPr="006202A6">
                    <w:rPr>
                      <w:szCs w:val="26"/>
                    </w:rPr>
                    <w:t>Server: Viết API cho server.</w:t>
                  </w:r>
                </w:p>
              </w:tc>
              <w:tc>
                <w:tcPr>
                  <w:tcW w:w="1941" w:type="dxa"/>
                  <w:tcBorders>
                    <w:top w:val="single" w:sz="4" w:space="0" w:color="auto"/>
                    <w:left w:val="single" w:sz="4" w:space="0" w:color="auto"/>
                    <w:bottom w:val="single" w:sz="4" w:space="0" w:color="auto"/>
                    <w:right w:val="single" w:sz="4" w:space="0" w:color="auto"/>
                  </w:tcBorders>
                </w:tcPr>
                <w:p w14:paraId="07AE8AA0" w14:textId="77777777" w:rsidR="00374ECE" w:rsidRPr="006202A6" w:rsidRDefault="00374ECE">
                  <w:pPr>
                    <w:spacing w:line="360" w:lineRule="auto"/>
                    <w:jc w:val="both"/>
                    <w:rPr>
                      <w:szCs w:val="26"/>
                    </w:rPr>
                  </w:pPr>
                </w:p>
              </w:tc>
            </w:tr>
            <w:tr w:rsidR="00374ECE" w:rsidRPr="006202A6" w14:paraId="77812AC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CEFB98" w14:textId="77777777" w:rsidR="00374ECE" w:rsidRPr="006202A6" w:rsidRDefault="00374ECE">
                  <w:pPr>
                    <w:spacing w:line="360" w:lineRule="auto"/>
                    <w:jc w:val="both"/>
                    <w:rPr>
                      <w:szCs w:val="26"/>
                    </w:rPr>
                  </w:pPr>
                  <w:r w:rsidRPr="006202A6">
                    <w:rPr>
                      <w:szCs w:val="26"/>
                    </w:rPr>
                    <w:t>24.11</w:t>
                  </w:r>
                </w:p>
              </w:tc>
              <w:tc>
                <w:tcPr>
                  <w:tcW w:w="1220" w:type="dxa"/>
                  <w:tcBorders>
                    <w:top w:val="single" w:sz="4" w:space="0" w:color="auto"/>
                    <w:left w:val="single" w:sz="4" w:space="0" w:color="auto"/>
                    <w:bottom w:val="single" w:sz="4" w:space="0" w:color="auto"/>
                    <w:right w:val="single" w:sz="4" w:space="0" w:color="auto"/>
                  </w:tcBorders>
                  <w:hideMark/>
                </w:tcPr>
                <w:p w14:paraId="1996BB4E" w14:textId="77777777" w:rsidR="00374ECE" w:rsidRPr="006202A6" w:rsidRDefault="00374ECE">
                  <w:pPr>
                    <w:spacing w:line="360" w:lineRule="auto"/>
                    <w:jc w:val="both"/>
                    <w:rPr>
                      <w:szCs w:val="26"/>
                    </w:rPr>
                  </w:pPr>
                  <w:r w:rsidRPr="006202A6">
                    <w:rPr>
                      <w:szCs w:val="26"/>
                    </w:rPr>
                    <w:t>1.12</w:t>
                  </w:r>
                </w:p>
              </w:tc>
              <w:tc>
                <w:tcPr>
                  <w:tcW w:w="4352" w:type="dxa"/>
                  <w:tcBorders>
                    <w:top w:val="single" w:sz="4" w:space="0" w:color="auto"/>
                    <w:left w:val="single" w:sz="4" w:space="0" w:color="auto"/>
                    <w:bottom w:val="single" w:sz="4" w:space="0" w:color="auto"/>
                    <w:right w:val="single" w:sz="4" w:space="0" w:color="auto"/>
                  </w:tcBorders>
                  <w:hideMark/>
                </w:tcPr>
                <w:p w14:paraId="469C64F2" w14:textId="52D79D3E" w:rsidR="00374ECE" w:rsidRPr="006202A6" w:rsidRDefault="00374ECE">
                  <w:pPr>
                    <w:spacing w:line="360" w:lineRule="auto"/>
                    <w:jc w:val="both"/>
                    <w:rPr>
                      <w:szCs w:val="26"/>
                    </w:rPr>
                  </w:pPr>
                  <w:r w:rsidRPr="006202A6">
                    <w:rPr>
                      <w:szCs w:val="26"/>
                    </w:rPr>
                    <w:t>Hardware: Hoàn thiện hệ thống phần cứ</w:t>
                  </w:r>
                  <w:r w:rsidR="00BE2F4F" w:rsidRPr="006202A6">
                    <w:rPr>
                      <w:szCs w:val="26"/>
                    </w:rPr>
                    <w:t>ng</w:t>
                  </w:r>
                  <w:r w:rsidRPr="006202A6">
                    <w:rPr>
                      <w:szCs w:val="26"/>
                    </w:rPr>
                    <w:t xml:space="preserve"> điều khiển đóng mở cửa và ghi nhận thông tin người quét.</w:t>
                  </w:r>
                </w:p>
                <w:p w14:paraId="78D967EF" w14:textId="1CA20D11" w:rsidR="00374ECE" w:rsidRPr="006202A6" w:rsidRDefault="00BE2F4F">
                  <w:pPr>
                    <w:spacing w:line="360" w:lineRule="auto"/>
                    <w:jc w:val="both"/>
                    <w:rPr>
                      <w:szCs w:val="26"/>
                    </w:rPr>
                  </w:pPr>
                  <w:r w:rsidRPr="006202A6">
                    <w:rPr>
                      <w:szCs w:val="26"/>
                    </w:rPr>
                    <w:t>Server</w:t>
                  </w:r>
                  <w:r w:rsidR="00374ECE" w:rsidRPr="006202A6">
                    <w:rPr>
                      <w:szCs w:val="26"/>
                    </w:rPr>
                    <w:t>: Viết API cho server.</w:t>
                  </w:r>
                </w:p>
              </w:tc>
              <w:tc>
                <w:tcPr>
                  <w:tcW w:w="1941" w:type="dxa"/>
                  <w:tcBorders>
                    <w:top w:val="single" w:sz="4" w:space="0" w:color="auto"/>
                    <w:left w:val="single" w:sz="4" w:space="0" w:color="auto"/>
                    <w:bottom w:val="single" w:sz="4" w:space="0" w:color="auto"/>
                    <w:right w:val="single" w:sz="4" w:space="0" w:color="auto"/>
                  </w:tcBorders>
                </w:tcPr>
                <w:p w14:paraId="47753BBA" w14:textId="77777777" w:rsidR="00374ECE" w:rsidRPr="006202A6" w:rsidRDefault="00374ECE">
                  <w:pPr>
                    <w:spacing w:line="360" w:lineRule="auto"/>
                    <w:jc w:val="both"/>
                    <w:rPr>
                      <w:szCs w:val="26"/>
                    </w:rPr>
                  </w:pPr>
                </w:p>
              </w:tc>
            </w:tr>
            <w:tr w:rsidR="00374ECE" w:rsidRPr="006202A6" w14:paraId="6463CA77"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315411AE" w14:textId="77777777" w:rsidR="00374ECE" w:rsidRPr="006202A6" w:rsidRDefault="00374ECE">
                  <w:pPr>
                    <w:spacing w:line="360" w:lineRule="auto"/>
                    <w:jc w:val="both"/>
                    <w:rPr>
                      <w:szCs w:val="26"/>
                    </w:rPr>
                  </w:pPr>
                  <w:r w:rsidRPr="006202A6">
                    <w:rPr>
                      <w:szCs w:val="26"/>
                    </w:rPr>
                    <w:lastRenderedPageBreak/>
                    <w:t>1.12</w:t>
                  </w:r>
                </w:p>
              </w:tc>
              <w:tc>
                <w:tcPr>
                  <w:tcW w:w="1220" w:type="dxa"/>
                  <w:tcBorders>
                    <w:top w:val="single" w:sz="4" w:space="0" w:color="auto"/>
                    <w:left w:val="single" w:sz="4" w:space="0" w:color="auto"/>
                    <w:bottom w:val="single" w:sz="4" w:space="0" w:color="auto"/>
                    <w:right w:val="single" w:sz="4" w:space="0" w:color="auto"/>
                  </w:tcBorders>
                  <w:hideMark/>
                </w:tcPr>
                <w:p w14:paraId="013708F8" w14:textId="77777777" w:rsidR="00374ECE" w:rsidRPr="006202A6" w:rsidRDefault="00374ECE">
                  <w:pPr>
                    <w:spacing w:line="360" w:lineRule="auto"/>
                    <w:jc w:val="both"/>
                    <w:rPr>
                      <w:szCs w:val="26"/>
                    </w:rPr>
                  </w:pPr>
                  <w:r w:rsidRPr="006202A6">
                    <w:rPr>
                      <w:szCs w:val="26"/>
                    </w:rPr>
                    <w:t>8.12</w:t>
                  </w:r>
                </w:p>
              </w:tc>
              <w:tc>
                <w:tcPr>
                  <w:tcW w:w="4352" w:type="dxa"/>
                  <w:tcBorders>
                    <w:top w:val="single" w:sz="4" w:space="0" w:color="auto"/>
                    <w:left w:val="single" w:sz="4" w:space="0" w:color="auto"/>
                    <w:bottom w:val="single" w:sz="4" w:space="0" w:color="auto"/>
                    <w:right w:val="single" w:sz="4" w:space="0" w:color="auto"/>
                  </w:tcBorders>
                  <w:hideMark/>
                </w:tcPr>
                <w:p w14:paraId="375FD3E2" w14:textId="0FDC0385" w:rsidR="00374ECE" w:rsidRPr="006202A6" w:rsidRDefault="00374ECE">
                  <w:pPr>
                    <w:spacing w:line="360" w:lineRule="auto"/>
                    <w:jc w:val="both"/>
                    <w:rPr>
                      <w:szCs w:val="26"/>
                    </w:rPr>
                  </w:pPr>
                  <w:r w:rsidRPr="006202A6">
                    <w:rPr>
                      <w:szCs w:val="26"/>
                    </w:rPr>
                    <w:t>Hardware: Hoàn thiện hệ thống phần cứng điều khiển đóng mở cửa và ghi nhận thông tin người quét.</w:t>
                  </w:r>
                </w:p>
                <w:p w14:paraId="72504B02" w14:textId="615A7925" w:rsidR="00374ECE" w:rsidRPr="006202A6" w:rsidRDefault="00374ECE">
                  <w:pPr>
                    <w:spacing w:line="360" w:lineRule="auto"/>
                    <w:rPr>
                      <w:szCs w:val="26"/>
                    </w:rPr>
                  </w:pPr>
                  <w:r w:rsidRPr="006202A6">
                    <w:rPr>
                      <w:szCs w:val="26"/>
                    </w:rPr>
                    <w:t xml:space="preserve">Server: Dùng nodeMCU gửi </w:t>
                  </w:r>
                  <w:r w:rsidR="00D90180" w:rsidRPr="007C2B86">
                    <w:rPr>
                      <w:szCs w:val="26"/>
                    </w:rPr>
                    <w:t>MQTT</w:t>
                  </w:r>
                  <w:r w:rsidRPr="007C2B86">
                    <w:rPr>
                      <w:szCs w:val="26"/>
                    </w:rPr>
                    <w:t xml:space="preserve"> </w:t>
                  </w:r>
                  <w:r w:rsidRPr="006202A6">
                    <w:rPr>
                      <w:szCs w:val="26"/>
                    </w:rPr>
                    <w:t>request lên server để test response.</w:t>
                  </w:r>
                </w:p>
              </w:tc>
              <w:tc>
                <w:tcPr>
                  <w:tcW w:w="1941" w:type="dxa"/>
                  <w:tcBorders>
                    <w:top w:val="single" w:sz="4" w:space="0" w:color="auto"/>
                    <w:left w:val="single" w:sz="4" w:space="0" w:color="auto"/>
                    <w:bottom w:val="single" w:sz="4" w:space="0" w:color="auto"/>
                    <w:right w:val="single" w:sz="4" w:space="0" w:color="auto"/>
                  </w:tcBorders>
                </w:tcPr>
                <w:p w14:paraId="0D5A8317" w14:textId="77777777" w:rsidR="00374ECE" w:rsidRPr="006202A6" w:rsidRDefault="00374ECE">
                  <w:pPr>
                    <w:spacing w:line="360" w:lineRule="auto"/>
                    <w:jc w:val="both"/>
                    <w:rPr>
                      <w:szCs w:val="26"/>
                    </w:rPr>
                  </w:pPr>
                </w:p>
              </w:tc>
            </w:tr>
            <w:tr w:rsidR="00374ECE" w:rsidRPr="006202A6" w14:paraId="5A672528"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635B3183" w14:textId="77777777" w:rsidR="00374ECE" w:rsidRPr="006202A6" w:rsidRDefault="00374ECE">
                  <w:pPr>
                    <w:spacing w:line="360" w:lineRule="auto"/>
                    <w:jc w:val="both"/>
                    <w:rPr>
                      <w:szCs w:val="26"/>
                    </w:rPr>
                  </w:pPr>
                  <w:r w:rsidRPr="006202A6">
                    <w:rPr>
                      <w:szCs w:val="26"/>
                    </w:rPr>
                    <w:t>8.12</w:t>
                  </w:r>
                </w:p>
              </w:tc>
              <w:tc>
                <w:tcPr>
                  <w:tcW w:w="1220" w:type="dxa"/>
                  <w:tcBorders>
                    <w:top w:val="single" w:sz="4" w:space="0" w:color="auto"/>
                    <w:left w:val="single" w:sz="4" w:space="0" w:color="auto"/>
                    <w:bottom w:val="single" w:sz="4" w:space="0" w:color="auto"/>
                    <w:right w:val="single" w:sz="4" w:space="0" w:color="auto"/>
                  </w:tcBorders>
                  <w:hideMark/>
                </w:tcPr>
                <w:p w14:paraId="3C875937" w14:textId="77777777" w:rsidR="00374ECE" w:rsidRPr="006202A6" w:rsidRDefault="00374ECE">
                  <w:pPr>
                    <w:spacing w:line="360" w:lineRule="auto"/>
                    <w:jc w:val="both"/>
                    <w:rPr>
                      <w:szCs w:val="26"/>
                    </w:rPr>
                  </w:pPr>
                  <w:r w:rsidRPr="006202A6">
                    <w:rPr>
                      <w:szCs w:val="26"/>
                    </w:rPr>
                    <w:t>15.12</w:t>
                  </w:r>
                </w:p>
              </w:tc>
              <w:tc>
                <w:tcPr>
                  <w:tcW w:w="4352" w:type="dxa"/>
                  <w:tcBorders>
                    <w:top w:val="single" w:sz="4" w:space="0" w:color="auto"/>
                    <w:left w:val="single" w:sz="4" w:space="0" w:color="auto"/>
                    <w:bottom w:val="single" w:sz="4" w:space="0" w:color="auto"/>
                    <w:right w:val="single" w:sz="4" w:space="0" w:color="auto"/>
                  </w:tcBorders>
                  <w:hideMark/>
                </w:tcPr>
                <w:p w14:paraId="2F7658AA" w14:textId="77777777" w:rsidR="00374ECE" w:rsidRPr="006202A6" w:rsidRDefault="00374ECE">
                  <w:pPr>
                    <w:spacing w:line="360" w:lineRule="auto"/>
                    <w:jc w:val="both"/>
                    <w:rPr>
                      <w:szCs w:val="26"/>
                    </w:rPr>
                  </w:pPr>
                  <w:r w:rsidRPr="006202A6">
                    <w:rPr>
                      <w:szCs w:val="26"/>
                    </w:rPr>
                    <w:t>Hardware: Lập trình NodeMCU.</w:t>
                  </w:r>
                </w:p>
                <w:p w14:paraId="6A3448BF" w14:textId="2B7C9CD2" w:rsidR="00374ECE" w:rsidRPr="006202A6" w:rsidRDefault="0023000D" w:rsidP="00D90180">
                  <w:pPr>
                    <w:spacing w:line="360" w:lineRule="auto"/>
                    <w:rPr>
                      <w:szCs w:val="26"/>
                    </w:rPr>
                  </w:pPr>
                  <w:r>
                    <w:rPr>
                      <w:szCs w:val="26"/>
                    </w:rPr>
                    <w:t>Server: Dùng N</w:t>
                  </w:r>
                  <w:r w:rsidR="00374ECE" w:rsidRPr="006202A6">
                    <w:rPr>
                      <w:szCs w:val="26"/>
                    </w:rPr>
                    <w:t>odeMCU gử</w:t>
                  </w:r>
                  <w:r w:rsidR="00D90180">
                    <w:rPr>
                      <w:szCs w:val="26"/>
                    </w:rPr>
                    <w:t>i MQTT</w:t>
                  </w:r>
                  <w:r w:rsidR="00374ECE" w:rsidRPr="0064101F">
                    <w:rPr>
                      <w:color w:val="FF0000"/>
                      <w:szCs w:val="26"/>
                    </w:rPr>
                    <w:t xml:space="preserve"> </w:t>
                  </w:r>
                  <w:r w:rsidR="00374ECE" w:rsidRPr="006202A6">
                    <w:rPr>
                      <w:szCs w:val="26"/>
                    </w:rPr>
                    <w:t>request lên server để test response.</w:t>
                  </w:r>
                </w:p>
              </w:tc>
              <w:tc>
                <w:tcPr>
                  <w:tcW w:w="1941" w:type="dxa"/>
                  <w:tcBorders>
                    <w:top w:val="single" w:sz="4" w:space="0" w:color="auto"/>
                    <w:left w:val="single" w:sz="4" w:space="0" w:color="auto"/>
                    <w:bottom w:val="single" w:sz="4" w:space="0" w:color="auto"/>
                    <w:right w:val="single" w:sz="4" w:space="0" w:color="auto"/>
                  </w:tcBorders>
                </w:tcPr>
                <w:p w14:paraId="72D7C32A" w14:textId="77777777" w:rsidR="00374ECE" w:rsidRPr="006202A6" w:rsidRDefault="00374ECE">
                  <w:pPr>
                    <w:spacing w:line="360" w:lineRule="auto"/>
                    <w:jc w:val="both"/>
                    <w:rPr>
                      <w:szCs w:val="26"/>
                    </w:rPr>
                  </w:pPr>
                </w:p>
              </w:tc>
            </w:tr>
            <w:tr w:rsidR="00374ECE" w:rsidRPr="006202A6" w14:paraId="40CB03AA"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20955F5" w14:textId="77777777" w:rsidR="00374ECE" w:rsidRPr="006202A6" w:rsidRDefault="00374ECE">
                  <w:pPr>
                    <w:spacing w:line="360" w:lineRule="auto"/>
                    <w:jc w:val="both"/>
                    <w:rPr>
                      <w:szCs w:val="26"/>
                    </w:rPr>
                  </w:pPr>
                  <w:r w:rsidRPr="006202A6">
                    <w:rPr>
                      <w:szCs w:val="26"/>
                    </w:rPr>
                    <w:t>15.12</w:t>
                  </w:r>
                </w:p>
              </w:tc>
              <w:tc>
                <w:tcPr>
                  <w:tcW w:w="1220" w:type="dxa"/>
                  <w:tcBorders>
                    <w:top w:val="single" w:sz="4" w:space="0" w:color="auto"/>
                    <w:left w:val="single" w:sz="4" w:space="0" w:color="auto"/>
                    <w:bottom w:val="single" w:sz="4" w:space="0" w:color="auto"/>
                    <w:right w:val="single" w:sz="4" w:space="0" w:color="auto"/>
                  </w:tcBorders>
                  <w:hideMark/>
                </w:tcPr>
                <w:p w14:paraId="7B337D74" w14:textId="77777777" w:rsidR="00374ECE" w:rsidRPr="006202A6" w:rsidRDefault="00374ECE">
                  <w:pPr>
                    <w:spacing w:line="360" w:lineRule="auto"/>
                    <w:jc w:val="both"/>
                    <w:rPr>
                      <w:szCs w:val="26"/>
                    </w:rPr>
                  </w:pPr>
                  <w:r w:rsidRPr="006202A6">
                    <w:rPr>
                      <w:szCs w:val="26"/>
                    </w:rPr>
                    <w:t>22.12</w:t>
                  </w:r>
                </w:p>
              </w:tc>
              <w:tc>
                <w:tcPr>
                  <w:tcW w:w="4352" w:type="dxa"/>
                  <w:tcBorders>
                    <w:top w:val="single" w:sz="4" w:space="0" w:color="auto"/>
                    <w:left w:val="single" w:sz="4" w:space="0" w:color="auto"/>
                    <w:bottom w:val="single" w:sz="4" w:space="0" w:color="auto"/>
                    <w:right w:val="single" w:sz="4" w:space="0" w:color="auto"/>
                  </w:tcBorders>
                  <w:hideMark/>
                </w:tcPr>
                <w:p w14:paraId="0160C919" w14:textId="77777777" w:rsidR="00374ECE" w:rsidRPr="006202A6" w:rsidRDefault="00374ECE">
                  <w:pPr>
                    <w:spacing w:line="360" w:lineRule="auto"/>
                    <w:rPr>
                      <w:szCs w:val="26"/>
                    </w:rPr>
                  </w:pPr>
                  <w:r w:rsidRPr="006202A6">
                    <w:rPr>
                      <w:szCs w:val="26"/>
                    </w:rPr>
                    <w:t>Hardware: Truyền nhận dữ liệu giữa NodeMCU và server.</w:t>
                  </w:r>
                </w:p>
                <w:p w14:paraId="790F8498" w14:textId="77777777" w:rsidR="00374ECE" w:rsidRPr="006202A6" w:rsidRDefault="00374ECE">
                  <w:pPr>
                    <w:spacing w:line="360" w:lineRule="auto"/>
                    <w:rPr>
                      <w:szCs w:val="26"/>
                    </w:rPr>
                  </w:pPr>
                  <w:r w:rsidRPr="006202A6">
                    <w:rPr>
                      <w:szCs w:val="26"/>
                    </w:rPr>
                    <w:t>Server: Hoàn thiện server dưới localhost.</w:t>
                  </w:r>
                </w:p>
              </w:tc>
              <w:tc>
                <w:tcPr>
                  <w:tcW w:w="1941" w:type="dxa"/>
                  <w:tcBorders>
                    <w:top w:val="single" w:sz="4" w:space="0" w:color="auto"/>
                    <w:left w:val="single" w:sz="4" w:space="0" w:color="auto"/>
                    <w:bottom w:val="single" w:sz="4" w:space="0" w:color="auto"/>
                    <w:right w:val="single" w:sz="4" w:space="0" w:color="auto"/>
                  </w:tcBorders>
                </w:tcPr>
                <w:p w14:paraId="635EA41E" w14:textId="77777777" w:rsidR="00374ECE" w:rsidRPr="006202A6" w:rsidRDefault="00374ECE">
                  <w:pPr>
                    <w:spacing w:line="360" w:lineRule="auto"/>
                    <w:jc w:val="both"/>
                    <w:rPr>
                      <w:szCs w:val="26"/>
                    </w:rPr>
                  </w:pPr>
                </w:p>
              </w:tc>
            </w:tr>
            <w:tr w:rsidR="00374ECE" w:rsidRPr="006202A6" w14:paraId="18FC65F8"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75878C2" w14:textId="77777777" w:rsidR="00374ECE" w:rsidRPr="006202A6" w:rsidRDefault="00374ECE">
                  <w:pPr>
                    <w:spacing w:line="360" w:lineRule="auto"/>
                    <w:jc w:val="both"/>
                    <w:rPr>
                      <w:szCs w:val="26"/>
                    </w:rPr>
                  </w:pPr>
                  <w:r w:rsidRPr="006202A6">
                    <w:rPr>
                      <w:szCs w:val="26"/>
                    </w:rPr>
                    <w:t>22.12</w:t>
                  </w:r>
                </w:p>
              </w:tc>
              <w:tc>
                <w:tcPr>
                  <w:tcW w:w="1220" w:type="dxa"/>
                  <w:tcBorders>
                    <w:top w:val="single" w:sz="4" w:space="0" w:color="auto"/>
                    <w:left w:val="single" w:sz="4" w:space="0" w:color="auto"/>
                    <w:bottom w:val="single" w:sz="4" w:space="0" w:color="auto"/>
                    <w:right w:val="single" w:sz="4" w:space="0" w:color="auto"/>
                  </w:tcBorders>
                  <w:hideMark/>
                </w:tcPr>
                <w:p w14:paraId="281D88D0" w14:textId="77777777" w:rsidR="00374ECE" w:rsidRPr="006202A6" w:rsidRDefault="00374ECE">
                  <w:pPr>
                    <w:spacing w:line="360" w:lineRule="auto"/>
                    <w:jc w:val="both"/>
                    <w:rPr>
                      <w:szCs w:val="26"/>
                    </w:rPr>
                  </w:pPr>
                  <w:r w:rsidRPr="006202A6">
                    <w:rPr>
                      <w:szCs w:val="26"/>
                    </w:rPr>
                    <w:t>29.12</w:t>
                  </w:r>
                </w:p>
              </w:tc>
              <w:tc>
                <w:tcPr>
                  <w:tcW w:w="4352" w:type="dxa"/>
                  <w:tcBorders>
                    <w:top w:val="single" w:sz="4" w:space="0" w:color="auto"/>
                    <w:left w:val="single" w:sz="4" w:space="0" w:color="auto"/>
                    <w:bottom w:val="single" w:sz="4" w:space="0" w:color="auto"/>
                    <w:right w:val="single" w:sz="4" w:space="0" w:color="auto"/>
                  </w:tcBorders>
                  <w:hideMark/>
                </w:tcPr>
                <w:p w14:paraId="10166157" w14:textId="77777777" w:rsidR="00374ECE" w:rsidRPr="006202A6" w:rsidRDefault="00374ECE">
                  <w:pPr>
                    <w:spacing w:line="360" w:lineRule="auto"/>
                    <w:rPr>
                      <w:szCs w:val="26"/>
                    </w:rPr>
                  </w:pPr>
                  <w:r w:rsidRPr="006202A6">
                    <w:rPr>
                      <w:szCs w:val="26"/>
                    </w:rPr>
                    <w:t>Hardware: Truyền nhận dữ liệu giữa NodeMCU và webserver.</w:t>
                  </w:r>
                </w:p>
                <w:p w14:paraId="45A10EE9" w14:textId="77777777" w:rsidR="00374ECE" w:rsidRPr="006202A6" w:rsidRDefault="00374ECE">
                  <w:pPr>
                    <w:spacing w:line="360" w:lineRule="auto"/>
                    <w:jc w:val="both"/>
                    <w:rPr>
                      <w:szCs w:val="26"/>
                    </w:rPr>
                  </w:pPr>
                  <w:r w:rsidRPr="006202A6">
                    <w:rPr>
                      <w:szCs w:val="26"/>
                    </w:rPr>
                    <w:t>Server: Đưa server lên host.</w:t>
                  </w:r>
                </w:p>
              </w:tc>
              <w:tc>
                <w:tcPr>
                  <w:tcW w:w="1941" w:type="dxa"/>
                  <w:tcBorders>
                    <w:top w:val="single" w:sz="4" w:space="0" w:color="auto"/>
                    <w:left w:val="single" w:sz="4" w:space="0" w:color="auto"/>
                    <w:bottom w:val="single" w:sz="4" w:space="0" w:color="auto"/>
                    <w:right w:val="single" w:sz="4" w:space="0" w:color="auto"/>
                  </w:tcBorders>
                </w:tcPr>
                <w:p w14:paraId="4EC5E559" w14:textId="77777777" w:rsidR="00374ECE" w:rsidRPr="006202A6" w:rsidRDefault="00374ECE">
                  <w:pPr>
                    <w:spacing w:line="360" w:lineRule="auto"/>
                    <w:jc w:val="both"/>
                    <w:rPr>
                      <w:szCs w:val="26"/>
                    </w:rPr>
                  </w:pPr>
                </w:p>
              </w:tc>
            </w:tr>
            <w:tr w:rsidR="00374ECE" w:rsidRPr="006202A6" w14:paraId="7C7B2F4C"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25E09E62" w14:textId="77777777" w:rsidR="00374ECE" w:rsidRPr="006202A6" w:rsidRDefault="00374ECE">
                  <w:pPr>
                    <w:spacing w:line="360" w:lineRule="auto"/>
                    <w:jc w:val="both"/>
                    <w:rPr>
                      <w:szCs w:val="26"/>
                    </w:rPr>
                  </w:pPr>
                  <w:r w:rsidRPr="006202A6">
                    <w:rPr>
                      <w:szCs w:val="26"/>
                    </w:rPr>
                    <w:t>29.12</w:t>
                  </w:r>
                </w:p>
              </w:tc>
              <w:tc>
                <w:tcPr>
                  <w:tcW w:w="1220" w:type="dxa"/>
                  <w:tcBorders>
                    <w:top w:val="single" w:sz="4" w:space="0" w:color="auto"/>
                    <w:left w:val="single" w:sz="4" w:space="0" w:color="auto"/>
                    <w:bottom w:val="single" w:sz="4" w:space="0" w:color="auto"/>
                    <w:right w:val="single" w:sz="4" w:space="0" w:color="auto"/>
                  </w:tcBorders>
                  <w:hideMark/>
                </w:tcPr>
                <w:p w14:paraId="3528CD6D" w14:textId="77777777" w:rsidR="00374ECE" w:rsidRPr="006202A6" w:rsidRDefault="00374ECE">
                  <w:pPr>
                    <w:spacing w:line="360" w:lineRule="auto"/>
                    <w:jc w:val="both"/>
                    <w:rPr>
                      <w:szCs w:val="26"/>
                    </w:rPr>
                  </w:pPr>
                  <w:r w:rsidRPr="006202A6">
                    <w:rPr>
                      <w:szCs w:val="26"/>
                    </w:rPr>
                    <w:t>5.1</w:t>
                  </w:r>
                </w:p>
              </w:tc>
              <w:tc>
                <w:tcPr>
                  <w:tcW w:w="4352" w:type="dxa"/>
                  <w:tcBorders>
                    <w:top w:val="single" w:sz="4" w:space="0" w:color="auto"/>
                    <w:left w:val="single" w:sz="4" w:space="0" w:color="auto"/>
                    <w:bottom w:val="single" w:sz="4" w:space="0" w:color="auto"/>
                    <w:right w:val="single" w:sz="4" w:space="0" w:color="auto"/>
                  </w:tcBorders>
                  <w:hideMark/>
                </w:tcPr>
                <w:p w14:paraId="795D8E6F" w14:textId="24A1ABE9" w:rsidR="00374ECE" w:rsidRPr="006202A6" w:rsidRDefault="00374ECE">
                  <w:pPr>
                    <w:spacing w:line="360" w:lineRule="auto"/>
                    <w:jc w:val="both"/>
                    <w:rPr>
                      <w:szCs w:val="26"/>
                    </w:rPr>
                  </w:pPr>
                  <w:r w:rsidRPr="006202A6">
                    <w:rPr>
                      <w:szCs w:val="26"/>
                    </w:rPr>
                    <w:t>Hardware: Hoàn thiện hệ thống phần cứ</w:t>
                  </w:r>
                  <w:r w:rsidR="00CE06E7">
                    <w:rPr>
                      <w:szCs w:val="26"/>
                    </w:rPr>
                    <w:t xml:space="preserve">ng </w:t>
                  </w:r>
                  <w:r w:rsidRPr="006202A6">
                    <w:rPr>
                      <w:szCs w:val="26"/>
                    </w:rPr>
                    <w:t>gửi thông tin người quét lên server.</w:t>
                  </w:r>
                </w:p>
                <w:p w14:paraId="152E2F3D" w14:textId="77777777" w:rsidR="00374ECE" w:rsidRPr="006202A6" w:rsidRDefault="00374ECE">
                  <w:pPr>
                    <w:spacing w:line="360" w:lineRule="auto"/>
                    <w:jc w:val="both"/>
                    <w:rPr>
                      <w:szCs w:val="26"/>
                    </w:rPr>
                  </w:pPr>
                  <w:r w:rsidRPr="006202A6">
                    <w:rPr>
                      <w:szCs w:val="26"/>
                    </w:rPr>
                    <w:t>Server: Test server trên host.</w:t>
                  </w:r>
                </w:p>
              </w:tc>
              <w:tc>
                <w:tcPr>
                  <w:tcW w:w="1941" w:type="dxa"/>
                  <w:tcBorders>
                    <w:top w:val="single" w:sz="4" w:space="0" w:color="auto"/>
                    <w:left w:val="single" w:sz="4" w:space="0" w:color="auto"/>
                    <w:bottom w:val="single" w:sz="4" w:space="0" w:color="auto"/>
                    <w:right w:val="single" w:sz="4" w:space="0" w:color="auto"/>
                  </w:tcBorders>
                </w:tcPr>
                <w:p w14:paraId="27D6F4D4" w14:textId="77777777" w:rsidR="00374ECE" w:rsidRPr="006202A6" w:rsidRDefault="00374ECE">
                  <w:pPr>
                    <w:spacing w:line="360" w:lineRule="auto"/>
                    <w:jc w:val="both"/>
                    <w:rPr>
                      <w:szCs w:val="26"/>
                    </w:rPr>
                  </w:pPr>
                </w:p>
              </w:tc>
            </w:tr>
            <w:tr w:rsidR="00374ECE" w:rsidRPr="006202A6" w14:paraId="5F75C75F"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1CD25EFD" w14:textId="77777777" w:rsidR="00374ECE" w:rsidRPr="006202A6" w:rsidRDefault="00374ECE">
                  <w:pPr>
                    <w:spacing w:line="360" w:lineRule="auto"/>
                    <w:jc w:val="both"/>
                    <w:rPr>
                      <w:szCs w:val="26"/>
                    </w:rPr>
                  </w:pPr>
                  <w:r w:rsidRPr="006202A6">
                    <w:rPr>
                      <w:szCs w:val="26"/>
                    </w:rPr>
                    <w:t>5.1</w:t>
                  </w:r>
                </w:p>
              </w:tc>
              <w:tc>
                <w:tcPr>
                  <w:tcW w:w="1220" w:type="dxa"/>
                  <w:tcBorders>
                    <w:top w:val="single" w:sz="4" w:space="0" w:color="auto"/>
                    <w:left w:val="single" w:sz="4" w:space="0" w:color="auto"/>
                    <w:bottom w:val="single" w:sz="4" w:space="0" w:color="auto"/>
                    <w:right w:val="single" w:sz="4" w:space="0" w:color="auto"/>
                  </w:tcBorders>
                  <w:hideMark/>
                </w:tcPr>
                <w:p w14:paraId="4D92C46F" w14:textId="113A3D1D" w:rsidR="00374ECE" w:rsidRPr="006202A6" w:rsidRDefault="009333A0">
                  <w:pPr>
                    <w:spacing w:line="360" w:lineRule="auto"/>
                    <w:jc w:val="both"/>
                    <w:rPr>
                      <w:szCs w:val="26"/>
                    </w:rPr>
                  </w:pPr>
                  <w:r>
                    <w:rPr>
                      <w:szCs w:val="26"/>
                    </w:rPr>
                    <w:t>15</w:t>
                  </w:r>
                  <w:r w:rsidR="00374ECE" w:rsidRPr="006202A6">
                    <w:rPr>
                      <w:szCs w:val="26"/>
                    </w:rPr>
                    <w:t xml:space="preserve">.1 </w:t>
                  </w:r>
                </w:p>
              </w:tc>
              <w:tc>
                <w:tcPr>
                  <w:tcW w:w="4352" w:type="dxa"/>
                  <w:tcBorders>
                    <w:top w:val="single" w:sz="4" w:space="0" w:color="auto"/>
                    <w:left w:val="single" w:sz="4" w:space="0" w:color="auto"/>
                    <w:bottom w:val="single" w:sz="4" w:space="0" w:color="auto"/>
                    <w:right w:val="single" w:sz="4" w:space="0" w:color="auto"/>
                  </w:tcBorders>
                  <w:hideMark/>
                </w:tcPr>
                <w:p w14:paraId="1286BCD4" w14:textId="77777777" w:rsidR="00374ECE" w:rsidRPr="006202A6" w:rsidRDefault="00374ECE">
                  <w:pPr>
                    <w:spacing w:line="360" w:lineRule="auto"/>
                    <w:jc w:val="both"/>
                    <w:rPr>
                      <w:szCs w:val="26"/>
                    </w:rPr>
                  </w:pPr>
                  <w:r w:rsidRPr="006202A6">
                    <w:rPr>
                      <w:szCs w:val="26"/>
                    </w:rPr>
                    <w:t>Hoàn thiện sản phẩm cuối cùng.</w:t>
                  </w:r>
                </w:p>
              </w:tc>
              <w:tc>
                <w:tcPr>
                  <w:tcW w:w="1941" w:type="dxa"/>
                  <w:tcBorders>
                    <w:top w:val="single" w:sz="4" w:space="0" w:color="auto"/>
                    <w:left w:val="single" w:sz="4" w:space="0" w:color="auto"/>
                    <w:bottom w:val="single" w:sz="4" w:space="0" w:color="auto"/>
                    <w:right w:val="single" w:sz="4" w:space="0" w:color="auto"/>
                  </w:tcBorders>
                </w:tcPr>
                <w:p w14:paraId="5606D713" w14:textId="77777777" w:rsidR="00374ECE" w:rsidRPr="006202A6" w:rsidRDefault="00374ECE">
                  <w:pPr>
                    <w:spacing w:line="360" w:lineRule="auto"/>
                    <w:jc w:val="both"/>
                    <w:rPr>
                      <w:szCs w:val="26"/>
                    </w:rPr>
                  </w:pPr>
                </w:p>
              </w:tc>
            </w:tr>
            <w:tr w:rsidR="00374ECE" w:rsidRPr="006202A6" w14:paraId="4BB2BEDB"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446E6EB0" w14:textId="03560869" w:rsidR="00374ECE" w:rsidRPr="006202A6" w:rsidRDefault="009333A0">
                  <w:pPr>
                    <w:spacing w:line="360" w:lineRule="auto"/>
                    <w:jc w:val="both"/>
                    <w:rPr>
                      <w:szCs w:val="26"/>
                    </w:rPr>
                  </w:pPr>
                  <w:r>
                    <w:rPr>
                      <w:szCs w:val="26"/>
                    </w:rPr>
                    <w:t>15</w:t>
                  </w:r>
                  <w:r w:rsidR="00374ECE" w:rsidRPr="006202A6">
                    <w:rPr>
                      <w:szCs w:val="26"/>
                    </w:rPr>
                    <w:t>.1</w:t>
                  </w:r>
                </w:p>
              </w:tc>
              <w:tc>
                <w:tcPr>
                  <w:tcW w:w="1220" w:type="dxa"/>
                  <w:tcBorders>
                    <w:top w:val="single" w:sz="4" w:space="0" w:color="auto"/>
                    <w:left w:val="single" w:sz="4" w:space="0" w:color="auto"/>
                    <w:bottom w:val="single" w:sz="4" w:space="0" w:color="auto"/>
                    <w:right w:val="single" w:sz="4" w:space="0" w:color="auto"/>
                  </w:tcBorders>
                  <w:hideMark/>
                </w:tcPr>
                <w:p w14:paraId="5B993459" w14:textId="451FD1AF" w:rsidR="00374ECE" w:rsidRPr="006202A6" w:rsidRDefault="009333A0">
                  <w:pPr>
                    <w:spacing w:line="360" w:lineRule="auto"/>
                    <w:jc w:val="both"/>
                    <w:rPr>
                      <w:szCs w:val="26"/>
                    </w:rPr>
                  </w:pPr>
                  <w:r>
                    <w:rPr>
                      <w:szCs w:val="26"/>
                    </w:rPr>
                    <w:t>26</w:t>
                  </w:r>
                  <w:r w:rsidR="00374ECE" w:rsidRPr="006202A6">
                    <w:rPr>
                      <w:szCs w:val="26"/>
                    </w:rPr>
                    <w:t>.1</w:t>
                  </w:r>
                </w:p>
              </w:tc>
              <w:tc>
                <w:tcPr>
                  <w:tcW w:w="4352" w:type="dxa"/>
                  <w:tcBorders>
                    <w:top w:val="single" w:sz="4" w:space="0" w:color="auto"/>
                    <w:left w:val="single" w:sz="4" w:space="0" w:color="auto"/>
                    <w:bottom w:val="single" w:sz="4" w:space="0" w:color="auto"/>
                    <w:right w:val="single" w:sz="4" w:space="0" w:color="auto"/>
                  </w:tcBorders>
                  <w:hideMark/>
                </w:tcPr>
                <w:p w14:paraId="1F7A0F14" w14:textId="77777777" w:rsidR="00374ECE" w:rsidRPr="006202A6" w:rsidRDefault="00374ECE">
                  <w:pPr>
                    <w:spacing w:line="360" w:lineRule="auto"/>
                    <w:jc w:val="both"/>
                    <w:rPr>
                      <w:szCs w:val="26"/>
                    </w:rPr>
                  </w:pPr>
                  <w:r w:rsidRPr="006202A6">
                    <w:rPr>
                      <w:szCs w:val="26"/>
                    </w:rPr>
                    <w:t>Phản biệt khóa luận tốt nghiêp.</w:t>
                  </w:r>
                </w:p>
              </w:tc>
              <w:tc>
                <w:tcPr>
                  <w:tcW w:w="1941" w:type="dxa"/>
                  <w:tcBorders>
                    <w:top w:val="single" w:sz="4" w:space="0" w:color="auto"/>
                    <w:left w:val="single" w:sz="4" w:space="0" w:color="auto"/>
                    <w:bottom w:val="single" w:sz="4" w:space="0" w:color="auto"/>
                    <w:right w:val="single" w:sz="4" w:space="0" w:color="auto"/>
                  </w:tcBorders>
                </w:tcPr>
                <w:p w14:paraId="28A13674" w14:textId="77777777" w:rsidR="00374ECE" w:rsidRPr="006202A6" w:rsidRDefault="00374ECE">
                  <w:pPr>
                    <w:spacing w:line="360" w:lineRule="auto"/>
                    <w:jc w:val="both"/>
                    <w:rPr>
                      <w:szCs w:val="26"/>
                    </w:rPr>
                  </w:pPr>
                </w:p>
              </w:tc>
            </w:tr>
            <w:tr w:rsidR="00374ECE" w:rsidRPr="006202A6" w14:paraId="4D037A3E" w14:textId="77777777" w:rsidTr="009333A0">
              <w:tc>
                <w:tcPr>
                  <w:tcW w:w="1298" w:type="dxa"/>
                  <w:tcBorders>
                    <w:top w:val="single" w:sz="4" w:space="0" w:color="auto"/>
                    <w:left w:val="single" w:sz="4" w:space="0" w:color="auto"/>
                    <w:bottom w:val="single" w:sz="4" w:space="0" w:color="auto"/>
                    <w:right w:val="single" w:sz="4" w:space="0" w:color="auto"/>
                  </w:tcBorders>
                  <w:hideMark/>
                </w:tcPr>
                <w:p w14:paraId="2350B2AC" w14:textId="1DA80C81" w:rsidR="00374ECE" w:rsidRPr="006202A6" w:rsidRDefault="009333A0">
                  <w:pPr>
                    <w:spacing w:line="360" w:lineRule="auto"/>
                    <w:jc w:val="both"/>
                    <w:rPr>
                      <w:szCs w:val="26"/>
                    </w:rPr>
                  </w:pPr>
                  <w:r>
                    <w:rPr>
                      <w:szCs w:val="26"/>
                    </w:rPr>
                    <w:t>26.1</w:t>
                  </w:r>
                </w:p>
              </w:tc>
              <w:tc>
                <w:tcPr>
                  <w:tcW w:w="1220" w:type="dxa"/>
                  <w:tcBorders>
                    <w:top w:val="single" w:sz="4" w:space="0" w:color="auto"/>
                    <w:left w:val="single" w:sz="4" w:space="0" w:color="auto"/>
                    <w:bottom w:val="single" w:sz="4" w:space="0" w:color="auto"/>
                    <w:right w:val="single" w:sz="4" w:space="0" w:color="auto"/>
                  </w:tcBorders>
                  <w:hideMark/>
                </w:tcPr>
                <w:p w14:paraId="69E34587" w14:textId="6FBABF0E" w:rsidR="00374ECE" w:rsidRPr="006202A6" w:rsidRDefault="009333A0">
                  <w:pPr>
                    <w:spacing w:line="360" w:lineRule="auto"/>
                    <w:jc w:val="both"/>
                    <w:rPr>
                      <w:szCs w:val="26"/>
                    </w:rPr>
                  </w:pPr>
                  <w:r>
                    <w:rPr>
                      <w:szCs w:val="26"/>
                    </w:rPr>
                    <w:t>2.2</w:t>
                  </w:r>
                </w:p>
              </w:tc>
              <w:tc>
                <w:tcPr>
                  <w:tcW w:w="4352" w:type="dxa"/>
                  <w:tcBorders>
                    <w:top w:val="single" w:sz="4" w:space="0" w:color="auto"/>
                    <w:left w:val="single" w:sz="4" w:space="0" w:color="auto"/>
                    <w:bottom w:val="single" w:sz="4" w:space="0" w:color="auto"/>
                    <w:right w:val="single" w:sz="4" w:space="0" w:color="auto"/>
                  </w:tcBorders>
                  <w:hideMark/>
                </w:tcPr>
                <w:p w14:paraId="4EEF2C1A" w14:textId="421EABFB" w:rsidR="00374ECE" w:rsidRPr="006202A6" w:rsidRDefault="009333A0">
                  <w:pPr>
                    <w:spacing w:line="360" w:lineRule="auto"/>
                    <w:jc w:val="both"/>
                    <w:rPr>
                      <w:szCs w:val="26"/>
                    </w:rPr>
                  </w:pPr>
                  <w:r>
                    <w:rPr>
                      <w:szCs w:val="26"/>
                    </w:rPr>
                    <w:t>B</w:t>
                  </w:r>
                  <w:r w:rsidR="00374ECE" w:rsidRPr="006202A6">
                    <w:rPr>
                      <w:szCs w:val="26"/>
                    </w:rPr>
                    <w:t>ảo vệ khóa luận tốt nghiệp.</w:t>
                  </w:r>
                </w:p>
              </w:tc>
              <w:tc>
                <w:tcPr>
                  <w:tcW w:w="1941" w:type="dxa"/>
                  <w:tcBorders>
                    <w:top w:val="single" w:sz="4" w:space="0" w:color="auto"/>
                    <w:left w:val="single" w:sz="4" w:space="0" w:color="auto"/>
                    <w:bottom w:val="single" w:sz="4" w:space="0" w:color="auto"/>
                    <w:right w:val="single" w:sz="4" w:space="0" w:color="auto"/>
                  </w:tcBorders>
                </w:tcPr>
                <w:p w14:paraId="487BB60A" w14:textId="77777777" w:rsidR="00374ECE" w:rsidRPr="006202A6" w:rsidRDefault="00374ECE">
                  <w:pPr>
                    <w:spacing w:line="360" w:lineRule="auto"/>
                    <w:jc w:val="both"/>
                    <w:rPr>
                      <w:szCs w:val="26"/>
                    </w:rPr>
                  </w:pPr>
                </w:p>
              </w:tc>
            </w:tr>
          </w:tbl>
          <w:p w14:paraId="4A18C8C7" w14:textId="77777777" w:rsidR="00374ECE" w:rsidRPr="006202A6" w:rsidRDefault="00374ECE">
            <w:pPr>
              <w:tabs>
                <w:tab w:val="left" w:pos="3537"/>
              </w:tabs>
              <w:spacing w:line="360" w:lineRule="auto"/>
              <w:rPr>
                <w:rFonts w:eastAsia="Times New Roman"/>
                <w:b/>
                <w:bCs/>
                <w:sz w:val="30"/>
                <w:szCs w:val="26"/>
              </w:rPr>
            </w:pPr>
          </w:p>
        </w:tc>
      </w:tr>
    </w:tbl>
    <w:p w14:paraId="7F85360A" w14:textId="77777777" w:rsidR="00374ECE" w:rsidRPr="006202A6" w:rsidRDefault="00374ECE" w:rsidP="00374ECE">
      <w:pPr>
        <w:tabs>
          <w:tab w:val="left" w:pos="3537"/>
        </w:tabs>
        <w:spacing w:line="360" w:lineRule="auto"/>
        <w:rPr>
          <w:rFonts w:eastAsia="Times New Roman"/>
          <w:b/>
          <w:bCs/>
          <w:szCs w:val="26"/>
        </w:rPr>
      </w:pPr>
    </w:p>
    <w:p w14:paraId="7CC16C9B" w14:textId="2554F9D3" w:rsidR="00374ECE" w:rsidRPr="007779B4" w:rsidRDefault="007779B4">
      <w:pPr>
        <w:spacing w:after="200" w:line="276" w:lineRule="auto"/>
        <w:rPr>
          <w:rFonts w:eastAsiaTheme="majorEastAsia"/>
          <w:b/>
          <w:szCs w:val="28"/>
        </w:rPr>
      </w:pPr>
      <w:r w:rsidRPr="007779B4">
        <w:rPr>
          <w:rFonts w:eastAsiaTheme="majorEastAsia"/>
          <w:b/>
          <w:szCs w:val="28"/>
        </w:rPr>
        <w:t>Xác nhận của CBHD                                       TP. HCM, ngày… tháng … năm 2018</w:t>
      </w:r>
    </w:p>
    <w:p w14:paraId="021A0C6E" w14:textId="771A78D0" w:rsidR="00374ECE" w:rsidRDefault="007779B4">
      <w:pPr>
        <w:spacing w:after="200" w:line="276" w:lineRule="auto"/>
        <w:rPr>
          <w:b/>
          <w:sz w:val="28"/>
          <w:szCs w:val="28"/>
        </w:rPr>
      </w:pPr>
      <w:r w:rsidRPr="007779B4">
        <w:rPr>
          <w:szCs w:val="28"/>
        </w:rPr>
        <w:t>(Ký tên và ghi rõ họ tên</w:t>
      </w:r>
      <w:r>
        <w:rPr>
          <w:b/>
          <w:szCs w:val="28"/>
        </w:rPr>
        <w:t>)</w:t>
      </w:r>
      <w:r>
        <w:rPr>
          <w:b/>
          <w:sz w:val="28"/>
          <w:szCs w:val="28"/>
        </w:rPr>
        <w:t xml:space="preserve">                                                     Sinh viên</w:t>
      </w:r>
    </w:p>
    <w:p w14:paraId="0044CDA1" w14:textId="0CAD802A" w:rsidR="007779B4" w:rsidRDefault="007779B4">
      <w:pPr>
        <w:spacing w:after="200" w:line="276" w:lineRule="auto"/>
        <w:rPr>
          <w:b/>
          <w:sz w:val="28"/>
          <w:szCs w:val="28"/>
        </w:rPr>
      </w:pPr>
      <w:r>
        <w:rPr>
          <w:b/>
          <w:sz w:val="28"/>
          <w:szCs w:val="28"/>
        </w:rPr>
        <w:t xml:space="preserve">                                                                                 </w:t>
      </w:r>
      <w:r w:rsidRPr="007779B4">
        <w:rPr>
          <w:szCs w:val="28"/>
        </w:rPr>
        <w:t>(Ký tên và ghi rõ họ tên</w:t>
      </w:r>
      <w:r>
        <w:rPr>
          <w:szCs w:val="28"/>
        </w:rPr>
        <w:t>)</w:t>
      </w:r>
    </w:p>
    <w:p w14:paraId="0E18530B" w14:textId="77777777" w:rsidR="007779B4" w:rsidRDefault="007779B4">
      <w:pPr>
        <w:spacing w:after="200" w:line="276" w:lineRule="auto"/>
        <w:rPr>
          <w:b/>
          <w:sz w:val="28"/>
          <w:szCs w:val="28"/>
        </w:rPr>
      </w:pPr>
    </w:p>
    <w:p w14:paraId="4C07D70D" w14:textId="77777777" w:rsidR="007779B4" w:rsidRPr="006202A6" w:rsidRDefault="007779B4">
      <w:pPr>
        <w:spacing w:after="200" w:line="276" w:lineRule="auto"/>
        <w:rPr>
          <w:rFonts w:eastAsiaTheme="majorEastAsia"/>
          <w:b/>
          <w:sz w:val="28"/>
          <w:szCs w:val="28"/>
        </w:rPr>
      </w:pPr>
    </w:p>
    <w:p w14:paraId="156450D6" w14:textId="094552C1" w:rsidR="00135684" w:rsidRPr="006202A6" w:rsidRDefault="0080264B" w:rsidP="00A264C2">
      <w:pPr>
        <w:rPr>
          <w:b/>
          <w:sz w:val="28"/>
          <w:szCs w:val="28"/>
        </w:rPr>
      </w:pPr>
      <w:bookmarkStart w:id="20" w:name="_Toc503789380"/>
      <w:bookmarkStart w:id="21" w:name="_Toc503789531"/>
      <w:bookmarkStart w:id="22" w:name="_Toc503794432"/>
      <w:bookmarkStart w:id="23" w:name="_Toc503938173"/>
      <w:bookmarkStart w:id="24" w:name="_Toc504011962"/>
      <w:bookmarkStart w:id="25" w:name="_Toc504051304"/>
      <w:r w:rsidRPr="006202A6">
        <w:rPr>
          <w:b/>
          <w:sz w:val="28"/>
          <w:szCs w:val="28"/>
        </w:rPr>
        <w:lastRenderedPageBreak/>
        <w:t>MỤC LỤC</w:t>
      </w:r>
      <w:bookmarkEnd w:id="15"/>
      <w:bookmarkEnd w:id="16"/>
      <w:bookmarkEnd w:id="17"/>
      <w:bookmarkEnd w:id="18"/>
      <w:bookmarkEnd w:id="19"/>
      <w:bookmarkEnd w:id="20"/>
      <w:bookmarkEnd w:id="21"/>
      <w:bookmarkEnd w:id="22"/>
      <w:bookmarkEnd w:id="23"/>
      <w:bookmarkEnd w:id="24"/>
      <w:bookmarkEnd w:id="25"/>
    </w:p>
    <w:sdt>
      <w:sdtPr>
        <w:rPr>
          <w:rFonts w:ascii="Times New Roman" w:eastAsia="Times New Roman" w:hAnsi="Times New Roman" w:cs="Times New Roman"/>
          <w:color w:val="auto"/>
          <w:sz w:val="24"/>
          <w:szCs w:val="20"/>
        </w:rPr>
        <w:id w:val="-217051253"/>
        <w:docPartObj>
          <w:docPartGallery w:val="Table of Contents"/>
          <w:docPartUnique/>
        </w:docPartObj>
      </w:sdtPr>
      <w:sdtEndPr>
        <w:rPr>
          <w:rFonts w:eastAsiaTheme="minorHAnsi"/>
          <w:b/>
          <w:bCs/>
          <w:noProof/>
          <w:sz w:val="26"/>
        </w:rPr>
      </w:sdtEndPr>
      <w:sdtContent>
        <w:p w14:paraId="02F7F34F" w14:textId="77777777" w:rsidR="00565762" w:rsidRPr="00565762" w:rsidRDefault="00367876" w:rsidP="00C8209A">
          <w:pPr>
            <w:pStyle w:val="TOCHeading"/>
            <w:rPr>
              <w:noProof/>
            </w:rPr>
          </w:pPr>
          <w:r>
            <w:rPr>
              <w:rFonts w:ascii="Times New Roman" w:hAnsi="Times New Roman" w:cs="Times New Roman"/>
            </w:rPr>
            <w:t>Contents</w:t>
          </w:r>
          <w:r w:rsidR="00F23905" w:rsidRPr="006202A6">
            <w:fldChar w:fldCharType="begin"/>
          </w:r>
          <w:r w:rsidR="00F23905" w:rsidRPr="006202A6">
            <w:instrText xml:space="preserve"> TOC \o "1-3" \h \z \u </w:instrText>
          </w:r>
          <w:r w:rsidR="00F23905" w:rsidRPr="006202A6">
            <w:fldChar w:fldCharType="separate"/>
          </w:r>
        </w:p>
        <w:p w14:paraId="7D3DC063" w14:textId="77777777" w:rsidR="00565762" w:rsidRPr="00565762" w:rsidRDefault="00565762">
          <w:pPr>
            <w:pStyle w:val="TOC1"/>
            <w:tabs>
              <w:tab w:val="right" w:leader="dot" w:pos="9062"/>
            </w:tabs>
            <w:rPr>
              <w:rFonts w:asciiTheme="minorHAnsi" w:eastAsiaTheme="minorEastAsia" w:hAnsiTheme="minorHAnsi" w:cstheme="minorBidi"/>
              <w:noProof/>
              <w:sz w:val="22"/>
              <w:szCs w:val="22"/>
            </w:rPr>
          </w:pPr>
          <w:hyperlink w:anchor="_Toc504074463" w:history="1">
            <w:r w:rsidRPr="00565762">
              <w:rPr>
                <w:rStyle w:val="Hyperlink"/>
                <w:noProof/>
              </w:rPr>
              <w:t>MỞ ĐẦU</w:t>
            </w:r>
            <w:r w:rsidRPr="00565762">
              <w:rPr>
                <w:noProof/>
                <w:webHidden/>
              </w:rPr>
              <w:tab/>
            </w:r>
            <w:r w:rsidRPr="00565762">
              <w:rPr>
                <w:noProof/>
                <w:webHidden/>
              </w:rPr>
              <w:fldChar w:fldCharType="begin"/>
            </w:r>
            <w:r w:rsidRPr="00565762">
              <w:rPr>
                <w:noProof/>
                <w:webHidden/>
              </w:rPr>
              <w:instrText xml:space="preserve"> PAGEREF _Toc504074463 \h </w:instrText>
            </w:r>
            <w:r w:rsidRPr="00565762">
              <w:rPr>
                <w:noProof/>
                <w:webHidden/>
              </w:rPr>
            </w:r>
            <w:r w:rsidRPr="00565762">
              <w:rPr>
                <w:noProof/>
                <w:webHidden/>
              </w:rPr>
              <w:fldChar w:fldCharType="separate"/>
            </w:r>
            <w:r w:rsidRPr="00565762">
              <w:rPr>
                <w:noProof/>
                <w:webHidden/>
              </w:rPr>
              <w:t>i</w:t>
            </w:r>
            <w:r w:rsidRPr="00565762">
              <w:rPr>
                <w:noProof/>
                <w:webHidden/>
              </w:rPr>
              <w:fldChar w:fldCharType="end"/>
            </w:r>
          </w:hyperlink>
        </w:p>
        <w:p w14:paraId="450A99FE" w14:textId="77777777" w:rsidR="00565762" w:rsidRPr="00565762" w:rsidRDefault="00565762">
          <w:pPr>
            <w:pStyle w:val="TOC1"/>
            <w:tabs>
              <w:tab w:val="right" w:leader="dot" w:pos="9062"/>
            </w:tabs>
            <w:rPr>
              <w:rFonts w:asciiTheme="minorHAnsi" w:eastAsiaTheme="minorEastAsia" w:hAnsiTheme="minorHAnsi" w:cstheme="minorBidi"/>
              <w:noProof/>
              <w:sz w:val="22"/>
              <w:szCs w:val="22"/>
            </w:rPr>
          </w:pPr>
          <w:hyperlink w:anchor="_Toc504074464" w:history="1">
            <w:r w:rsidRPr="00565762">
              <w:rPr>
                <w:rStyle w:val="Hyperlink"/>
                <w:noProof/>
              </w:rPr>
              <w:t>CHƯƠNG 1. TỔNG QUAN ĐỀ TÀI</w:t>
            </w:r>
            <w:r w:rsidRPr="00565762">
              <w:rPr>
                <w:noProof/>
                <w:webHidden/>
              </w:rPr>
              <w:tab/>
            </w:r>
            <w:r w:rsidRPr="00565762">
              <w:rPr>
                <w:noProof/>
                <w:webHidden/>
              </w:rPr>
              <w:fldChar w:fldCharType="begin"/>
            </w:r>
            <w:r w:rsidRPr="00565762">
              <w:rPr>
                <w:noProof/>
                <w:webHidden/>
              </w:rPr>
              <w:instrText xml:space="preserve"> PAGEREF _Toc504074464 \h </w:instrText>
            </w:r>
            <w:r w:rsidRPr="00565762">
              <w:rPr>
                <w:noProof/>
                <w:webHidden/>
              </w:rPr>
            </w:r>
            <w:r w:rsidRPr="00565762">
              <w:rPr>
                <w:noProof/>
                <w:webHidden/>
              </w:rPr>
              <w:fldChar w:fldCharType="separate"/>
            </w:r>
            <w:r w:rsidRPr="00565762">
              <w:rPr>
                <w:noProof/>
                <w:webHidden/>
              </w:rPr>
              <w:t>1</w:t>
            </w:r>
            <w:r w:rsidRPr="00565762">
              <w:rPr>
                <w:noProof/>
                <w:webHidden/>
              </w:rPr>
              <w:fldChar w:fldCharType="end"/>
            </w:r>
          </w:hyperlink>
        </w:p>
        <w:p w14:paraId="42C271C6" w14:textId="77777777" w:rsidR="00565762" w:rsidRPr="00565762" w:rsidRDefault="00565762">
          <w:pPr>
            <w:pStyle w:val="TOC2"/>
            <w:rPr>
              <w:rFonts w:asciiTheme="minorHAnsi" w:eastAsiaTheme="minorEastAsia" w:hAnsiTheme="minorHAnsi" w:cstheme="minorBidi"/>
              <w:sz w:val="22"/>
              <w:szCs w:val="22"/>
            </w:rPr>
          </w:pPr>
          <w:hyperlink w:anchor="_Toc504074465" w:history="1">
            <w:r w:rsidRPr="00565762">
              <w:rPr>
                <w:rStyle w:val="Hyperlink"/>
              </w:rPr>
              <w:t>1.1 Lý do chọn đề tài</w:t>
            </w:r>
            <w:r w:rsidRPr="00565762">
              <w:rPr>
                <w:webHidden/>
              </w:rPr>
              <w:tab/>
            </w:r>
            <w:r w:rsidRPr="00565762">
              <w:rPr>
                <w:webHidden/>
              </w:rPr>
              <w:fldChar w:fldCharType="begin"/>
            </w:r>
            <w:r w:rsidRPr="00565762">
              <w:rPr>
                <w:webHidden/>
              </w:rPr>
              <w:instrText xml:space="preserve"> PAGEREF _Toc504074465 \h </w:instrText>
            </w:r>
            <w:r w:rsidRPr="00565762">
              <w:rPr>
                <w:webHidden/>
              </w:rPr>
            </w:r>
            <w:r w:rsidRPr="00565762">
              <w:rPr>
                <w:webHidden/>
              </w:rPr>
              <w:fldChar w:fldCharType="separate"/>
            </w:r>
            <w:r w:rsidRPr="00565762">
              <w:rPr>
                <w:webHidden/>
              </w:rPr>
              <w:t>1</w:t>
            </w:r>
            <w:r w:rsidRPr="00565762">
              <w:rPr>
                <w:webHidden/>
              </w:rPr>
              <w:fldChar w:fldCharType="end"/>
            </w:r>
          </w:hyperlink>
        </w:p>
        <w:p w14:paraId="3893A43A" w14:textId="77777777" w:rsidR="00565762" w:rsidRPr="00565762" w:rsidRDefault="00565762">
          <w:pPr>
            <w:pStyle w:val="TOC2"/>
            <w:rPr>
              <w:rFonts w:asciiTheme="minorHAnsi" w:eastAsiaTheme="minorEastAsia" w:hAnsiTheme="minorHAnsi" w:cstheme="minorBidi"/>
              <w:sz w:val="22"/>
              <w:szCs w:val="22"/>
            </w:rPr>
          </w:pPr>
          <w:hyperlink w:anchor="_Toc504074466" w:history="1">
            <w:r w:rsidRPr="00565762">
              <w:rPr>
                <w:rStyle w:val="Hyperlink"/>
              </w:rPr>
              <w:t>1.2 Giới thiệu đề tài</w:t>
            </w:r>
            <w:r w:rsidRPr="00565762">
              <w:rPr>
                <w:webHidden/>
              </w:rPr>
              <w:tab/>
            </w:r>
            <w:r w:rsidRPr="00565762">
              <w:rPr>
                <w:webHidden/>
              </w:rPr>
              <w:fldChar w:fldCharType="begin"/>
            </w:r>
            <w:r w:rsidRPr="00565762">
              <w:rPr>
                <w:webHidden/>
              </w:rPr>
              <w:instrText xml:space="preserve"> PAGEREF _Toc504074466 \h </w:instrText>
            </w:r>
            <w:r w:rsidRPr="00565762">
              <w:rPr>
                <w:webHidden/>
              </w:rPr>
            </w:r>
            <w:r w:rsidRPr="00565762">
              <w:rPr>
                <w:webHidden/>
              </w:rPr>
              <w:fldChar w:fldCharType="separate"/>
            </w:r>
            <w:r w:rsidRPr="00565762">
              <w:rPr>
                <w:webHidden/>
              </w:rPr>
              <w:t>2</w:t>
            </w:r>
            <w:r w:rsidRPr="00565762">
              <w:rPr>
                <w:webHidden/>
              </w:rPr>
              <w:fldChar w:fldCharType="end"/>
            </w:r>
          </w:hyperlink>
        </w:p>
        <w:p w14:paraId="1310231C" w14:textId="77777777" w:rsidR="00565762" w:rsidRPr="00565762" w:rsidRDefault="00565762">
          <w:pPr>
            <w:pStyle w:val="TOC2"/>
            <w:rPr>
              <w:rFonts w:asciiTheme="minorHAnsi" w:eastAsiaTheme="minorEastAsia" w:hAnsiTheme="minorHAnsi" w:cstheme="minorBidi"/>
              <w:sz w:val="22"/>
              <w:szCs w:val="22"/>
            </w:rPr>
          </w:pPr>
          <w:hyperlink w:anchor="_Toc504074467" w:history="1">
            <w:r w:rsidRPr="00565762">
              <w:rPr>
                <w:rStyle w:val="Hyperlink"/>
              </w:rPr>
              <w:t>1.3 Tình hình sản phẩm ngoài thị trường hiện nay</w:t>
            </w:r>
            <w:r w:rsidRPr="00565762">
              <w:rPr>
                <w:webHidden/>
              </w:rPr>
              <w:tab/>
            </w:r>
            <w:r w:rsidRPr="00565762">
              <w:rPr>
                <w:webHidden/>
              </w:rPr>
              <w:fldChar w:fldCharType="begin"/>
            </w:r>
            <w:r w:rsidRPr="00565762">
              <w:rPr>
                <w:webHidden/>
              </w:rPr>
              <w:instrText xml:space="preserve"> PAGEREF _Toc504074467 \h </w:instrText>
            </w:r>
            <w:r w:rsidRPr="00565762">
              <w:rPr>
                <w:webHidden/>
              </w:rPr>
            </w:r>
            <w:r w:rsidRPr="00565762">
              <w:rPr>
                <w:webHidden/>
              </w:rPr>
              <w:fldChar w:fldCharType="separate"/>
            </w:r>
            <w:r w:rsidRPr="00565762">
              <w:rPr>
                <w:webHidden/>
              </w:rPr>
              <w:t>2</w:t>
            </w:r>
            <w:r w:rsidRPr="00565762">
              <w:rPr>
                <w:webHidden/>
              </w:rPr>
              <w:fldChar w:fldCharType="end"/>
            </w:r>
          </w:hyperlink>
        </w:p>
        <w:p w14:paraId="6D1F9B12" w14:textId="77777777" w:rsidR="00565762" w:rsidRPr="00565762" w:rsidRDefault="00565762">
          <w:pPr>
            <w:pStyle w:val="TOC2"/>
            <w:rPr>
              <w:rFonts w:asciiTheme="minorHAnsi" w:eastAsiaTheme="minorEastAsia" w:hAnsiTheme="minorHAnsi" w:cstheme="minorBidi"/>
              <w:sz w:val="22"/>
              <w:szCs w:val="22"/>
            </w:rPr>
          </w:pPr>
          <w:hyperlink w:anchor="_Toc504074468" w:history="1">
            <w:r w:rsidRPr="00565762">
              <w:rPr>
                <w:rStyle w:val="Hyperlink"/>
              </w:rPr>
              <w:t>1.4 Mục đích, đối tượng và phạm vi nghiên cứu</w:t>
            </w:r>
            <w:r w:rsidRPr="00565762">
              <w:rPr>
                <w:webHidden/>
              </w:rPr>
              <w:tab/>
            </w:r>
            <w:r w:rsidRPr="00565762">
              <w:rPr>
                <w:webHidden/>
              </w:rPr>
              <w:fldChar w:fldCharType="begin"/>
            </w:r>
            <w:r w:rsidRPr="00565762">
              <w:rPr>
                <w:webHidden/>
              </w:rPr>
              <w:instrText xml:space="preserve"> PAGEREF _Toc504074468 \h </w:instrText>
            </w:r>
            <w:r w:rsidRPr="00565762">
              <w:rPr>
                <w:webHidden/>
              </w:rPr>
            </w:r>
            <w:r w:rsidRPr="00565762">
              <w:rPr>
                <w:webHidden/>
              </w:rPr>
              <w:fldChar w:fldCharType="separate"/>
            </w:r>
            <w:r w:rsidRPr="00565762">
              <w:rPr>
                <w:webHidden/>
              </w:rPr>
              <w:t>2</w:t>
            </w:r>
            <w:r w:rsidRPr="00565762">
              <w:rPr>
                <w:webHidden/>
              </w:rPr>
              <w:fldChar w:fldCharType="end"/>
            </w:r>
          </w:hyperlink>
        </w:p>
        <w:p w14:paraId="708D00B1"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69" w:history="1">
            <w:r w:rsidRPr="00565762">
              <w:rPr>
                <w:rStyle w:val="Hyperlink"/>
                <w:noProof/>
              </w:rPr>
              <w:t>1.4.1 Mục đích nghiên cứu</w:t>
            </w:r>
            <w:r w:rsidRPr="00565762">
              <w:rPr>
                <w:noProof/>
                <w:webHidden/>
              </w:rPr>
              <w:tab/>
            </w:r>
            <w:r w:rsidRPr="00565762">
              <w:rPr>
                <w:noProof/>
                <w:webHidden/>
              </w:rPr>
              <w:fldChar w:fldCharType="begin"/>
            </w:r>
            <w:r w:rsidRPr="00565762">
              <w:rPr>
                <w:noProof/>
                <w:webHidden/>
              </w:rPr>
              <w:instrText xml:space="preserve"> PAGEREF _Toc504074469 \h </w:instrText>
            </w:r>
            <w:r w:rsidRPr="00565762">
              <w:rPr>
                <w:noProof/>
                <w:webHidden/>
              </w:rPr>
            </w:r>
            <w:r w:rsidRPr="00565762">
              <w:rPr>
                <w:noProof/>
                <w:webHidden/>
              </w:rPr>
              <w:fldChar w:fldCharType="separate"/>
            </w:r>
            <w:r w:rsidRPr="00565762">
              <w:rPr>
                <w:noProof/>
                <w:webHidden/>
              </w:rPr>
              <w:t>2</w:t>
            </w:r>
            <w:r w:rsidRPr="00565762">
              <w:rPr>
                <w:noProof/>
                <w:webHidden/>
              </w:rPr>
              <w:fldChar w:fldCharType="end"/>
            </w:r>
          </w:hyperlink>
        </w:p>
        <w:p w14:paraId="6C606994"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70" w:history="1">
            <w:r w:rsidRPr="00565762">
              <w:rPr>
                <w:rStyle w:val="Hyperlink"/>
                <w:noProof/>
              </w:rPr>
              <w:t>1.4.2 Đối tượng nghiên cứu</w:t>
            </w:r>
            <w:r w:rsidRPr="00565762">
              <w:rPr>
                <w:noProof/>
                <w:webHidden/>
              </w:rPr>
              <w:tab/>
            </w:r>
            <w:r w:rsidRPr="00565762">
              <w:rPr>
                <w:noProof/>
                <w:webHidden/>
              </w:rPr>
              <w:fldChar w:fldCharType="begin"/>
            </w:r>
            <w:r w:rsidRPr="00565762">
              <w:rPr>
                <w:noProof/>
                <w:webHidden/>
              </w:rPr>
              <w:instrText xml:space="preserve"> PAGEREF _Toc504074470 \h </w:instrText>
            </w:r>
            <w:r w:rsidRPr="00565762">
              <w:rPr>
                <w:noProof/>
                <w:webHidden/>
              </w:rPr>
            </w:r>
            <w:r w:rsidRPr="00565762">
              <w:rPr>
                <w:noProof/>
                <w:webHidden/>
              </w:rPr>
              <w:fldChar w:fldCharType="separate"/>
            </w:r>
            <w:r w:rsidRPr="00565762">
              <w:rPr>
                <w:noProof/>
                <w:webHidden/>
              </w:rPr>
              <w:t>3</w:t>
            </w:r>
            <w:r w:rsidRPr="00565762">
              <w:rPr>
                <w:noProof/>
                <w:webHidden/>
              </w:rPr>
              <w:fldChar w:fldCharType="end"/>
            </w:r>
          </w:hyperlink>
        </w:p>
        <w:p w14:paraId="49BF4688"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71" w:history="1">
            <w:r w:rsidRPr="00565762">
              <w:rPr>
                <w:rStyle w:val="Hyperlink"/>
                <w:noProof/>
              </w:rPr>
              <w:t>1.4.3 Phạm vi nghiên cứu</w:t>
            </w:r>
            <w:r w:rsidRPr="00565762">
              <w:rPr>
                <w:noProof/>
                <w:webHidden/>
              </w:rPr>
              <w:tab/>
            </w:r>
            <w:r w:rsidRPr="00565762">
              <w:rPr>
                <w:noProof/>
                <w:webHidden/>
              </w:rPr>
              <w:fldChar w:fldCharType="begin"/>
            </w:r>
            <w:r w:rsidRPr="00565762">
              <w:rPr>
                <w:noProof/>
                <w:webHidden/>
              </w:rPr>
              <w:instrText xml:space="preserve"> PAGEREF _Toc504074471 \h </w:instrText>
            </w:r>
            <w:r w:rsidRPr="00565762">
              <w:rPr>
                <w:noProof/>
                <w:webHidden/>
              </w:rPr>
            </w:r>
            <w:r w:rsidRPr="00565762">
              <w:rPr>
                <w:noProof/>
                <w:webHidden/>
              </w:rPr>
              <w:fldChar w:fldCharType="separate"/>
            </w:r>
            <w:r w:rsidRPr="00565762">
              <w:rPr>
                <w:noProof/>
                <w:webHidden/>
              </w:rPr>
              <w:t>3</w:t>
            </w:r>
            <w:r w:rsidRPr="00565762">
              <w:rPr>
                <w:noProof/>
                <w:webHidden/>
              </w:rPr>
              <w:fldChar w:fldCharType="end"/>
            </w:r>
          </w:hyperlink>
        </w:p>
        <w:p w14:paraId="4A019B4F" w14:textId="77777777" w:rsidR="00565762" w:rsidRPr="00565762" w:rsidRDefault="00565762">
          <w:pPr>
            <w:pStyle w:val="TOC2"/>
            <w:rPr>
              <w:rFonts w:asciiTheme="minorHAnsi" w:eastAsiaTheme="minorEastAsia" w:hAnsiTheme="minorHAnsi" w:cstheme="minorBidi"/>
              <w:sz w:val="22"/>
              <w:szCs w:val="22"/>
            </w:rPr>
          </w:pPr>
          <w:hyperlink w:anchor="_Toc504074472" w:history="1">
            <w:r w:rsidRPr="00565762">
              <w:rPr>
                <w:rStyle w:val="Hyperlink"/>
              </w:rPr>
              <w:t>1.5 Phương pháp thực hiện</w:t>
            </w:r>
            <w:r w:rsidRPr="00565762">
              <w:rPr>
                <w:webHidden/>
              </w:rPr>
              <w:tab/>
            </w:r>
            <w:r w:rsidRPr="00565762">
              <w:rPr>
                <w:webHidden/>
              </w:rPr>
              <w:fldChar w:fldCharType="begin"/>
            </w:r>
            <w:r w:rsidRPr="00565762">
              <w:rPr>
                <w:webHidden/>
              </w:rPr>
              <w:instrText xml:space="preserve"> PAGEREF _Toc504074472 \h </w:instrText>
            </w:r>
            <w:r w:rsidRPr="00565762">
              <w:rPr>
                <w:webHidden/>
              </w:rPr>
            </w:r>
            <w:r w:rsidRPr="00565762">
              <w:rPr>
                <w:webHidden/>
              </w:rPr>
              <w:fldChar w:fldCharType="separate"/>
            </w:r>
            <w:r w:rsidRPr="00565762">
              <w:rPr>
                <w:webHidden/>
              </w:rPr>
              <w:t>3</w:t>
            </w:r>
            <w:r w:rsidRPr="00565762">
              <w:rPr>
                <w:webHidden/>
              </w:rPr>
              <w:fldChar w:fldCharType="end"/>
            </w:r>
          </w:hyperlink>
        </w:p>
        <w:p w14:paraId="3AAFFF9D" w14:textId="77777777" w:rsidR="00565762" w:rsidRPr="00565762" w:rsidRDefault="00565762">
          <w:pPr>
            <w:pStyle w:val="TOC2"/>
            <w:rPr>
              <w:rFonts w:asciiTheme="minorHAnsi" w:eastAsiaTheme="minorEastAsia" w:hAnsiTheme="minorHAnsi" w:cstheme="minorBidi"/>
              <w:sz w:val="22"/>
              <w:szCs w:val="22"/>
            </w:rPr>
          </w:pPr>
          <w:hyperlink w:anchor="_Toc504074473" w:history="1">
            <w:r w:rsidRPr="00565762">
              <w:rPr>
                <w:rStyle w:val="Hyperlink"/>
              </w:rPr>
              <w:t>1.6 Ý nghĩa lý luận và thực tiễn của đề tài</w:t>
            </w:r>
            <w:r w:rsidRPr="00565762">
              <w:rPr>
                <w:webHidden/>
              </w:rPr>
              <w:tab/>
            </w:r>
            <w:r w:rsidRPr="00565762">
              <w:rPr>
                <w:webHidden/>
              </w:rPr>
              <w:fldChar w:fldCharType="begin"/>
            </w:r>
            <w:r w:rsidRPr="00565762">
              <w:rPr>
                <w:webHidden/>
              </w:rPr>
              <w:instrText xml:space="preserve"> PAGEREF _Toc504074473 \h </w:instrText>
            </w:r>
            <w:r w:rsidRPr="00565762">
              <w:rPr>
                <w:webHidden/>
              </w:rPr>
            </w:r>
            <w:r w:rsidRPr="00565762">
              <w:rPr>
                <w:webHidden/>
              </w:rPr>
              <w:fldChar w:fldCharType="separate"/>
            </w:r>
            <w:r w:rsidRPr="00565762">
              <w:rPr>
                <w:webHidden/>
              </w:rPr>
              <w:t>4</w:t>
            </w:r>
            <w:r w:rsidRPr="00565762">
              <w:rPr>
                <w:webHidden/>
              </w:rPr>
              <w:fldChar w:fldCharType="end"/>
            </w:r>
          </w:hyperlink>
        </w:p>
        <w:p w14:paraId="0CEE02AE" w14:textId="77777777" w:rsidR="00565762" w:rsidRPr="00565762" w:rsidRDefault="00565762">
          <w:pPr>
            <w:pStyle w:val="TOC2"/>
            <w:rPr>
              <w:rFonts w:asciiTheme="minorHAnsi" w:eastAsiaTheme="minorEastAsia" w:hAnsiTheme="minorHAnsi" w:cstheme="minorBidi"/>
              <w:sz w:val="22"/>
              <w:szCs w:val="22"/>
            </w:rPr>
          </w:pPr>
          <w:hyperlink w:anchor="_Toc504074474" w:history="1">
            <w:r w:rsidRPr="00565762">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Pr="00565762">
              <w:rPr>
                <w:rStyle w:val="Hyperlink"/>
              </w:rPr>
              <w:t>Thuận lợi và khó khăn</w:t>
            </w:r>
            <w:r w:rsidRPr="00565762">
              <w:rPr>
                <w:webHidden/>
              </w:rPr>
              <w:tab/>
            </w:r>
            <w:r w:rsidRPr="00565762">
              <w:rPr>
                <w:webHidden/>
              </w:rPr>
              <w:fldChar w:fldCharType="begin"/>
            </w:r>
            <w:r w:rsidRPr="00565762">
              <w:rPr>
                <w:webHidden/>
              </w:rPr>
              <w:instrText xml:space="preserve"> PAGEREF _Toc504074474 \h </w:instrText>
            </w:r>
            <w:r w:rsidRPr="00565762">
              <w:rPr>
                <w:webHidden/>
              </w:rPr>
            </w:r>
            <w:r w:rsidRPr="00565762">
              <w:rPr>
                <w:webHidden/>
              </w:rPr>
              <w:fldChar w:fldCharType="separate"/>
            </w:r>
            <w:r w:rsidRPr="00565762">
              <w:rPr>
                <w:webHidden/>
              </w:rPr>
              <w:t>5</w:t>
            </w:r>
            <w:r w:rsidRPr="00565762">
              <w:rPr>
                <w:webHidden/>
              </w:rPr>
              <w:fldChar w:fldCharType="end"/>
            </w:r>
          </w:hyperlink>
        </w:p>
        <w:p w14:paraId="21E97C1E"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75" w:history="1">
            <w:r w:rsidRPr="00565762">
              <w:rPr>
                <w:rStyle w:val="Hyperlink"/>
                <w:noProof/>
              </w:rPr>
              <w:t>1.7.1 Thuận lợi</w:t>
            </w:r>
            <w:r w:rsidRPr="00565762">
              <w:rPr>
                <w:noProof/>
                <w:webHidden/>
              </w:rPr>
              <w:tab/>
            </w:r>
            <w:r w:rsidRPr="00565762">
              <w:rPr>
                <w:noProof/>
                <w:webHidden/>
              </w:rPr>
              <w:fldChar w:fldCharType="begin"/>
            </w:r>
            <w:r w:rsidRPr="00565762">
              <w:rPr>
                <w:noProof/>
                <w:webHidden/>
              </w:rPr>
              <w:instrText xml:space="preserve"> PAGEREF _Toc504074475 \h </w:instrText>
            </w:r>
            <w:r w:rsidRPr="00565762">
              <w:rPr>
                <w:noProof/>
                <w:webHidden/>
              </w:rPr>
            </w:r>
            <w:r w:rsidRPr="00565762">
              <w:rPr>
                <w:noProof/>
                <w:webHidden/>
              </w:rPr>
              <w:fldChar w:fldCharType="separate"/>
            </w:r>
            <w:r w:rsidRPr="00565762">
              <w:rPr>
                <w:noProof/>
                <w:webHidden/>
              </w:rPr>
              <w:t>5</w:t>
            </w:r>
            <w:r w:rsidRPr="00565762">
              <w:rPr>
                <w:noProof/>
                <w:webHidden/>
              </w:rPr>
              <w:fldChar w:fldCharType="end"/>
            </w:r>
          </w:hyperlink>
        </w:p>
        <w:p w14:paraId="154B5980"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76" w:history="1">
            <w:r w:rsidRPr="00565762">
              <w:rPr>
                <w:rStyle w:val="Hyperlink"/>
                <w:noProof/>
              </w:rPr>
              <w:t>1.7.2 Khó khăn</w:t>
            </w:r>
            <w:r w:rsidRPr="00565762">
              <w:rPr>
                <w:noProof/>
                <w:webHidden/>
              </w:rPr>
              <w:tab/>
            </w:r>
            <w:r w:rsidRPr="00565762">
              <w:rPr>
                <w:noProof/>
                <w:webHidden/>
              </w:rPr>
              <w:fldChar w:fldCharType="begin"/>
            </w:r>
            <w:r w:rsidRPr="00565762">
              <w:rPr>
                <w:noProof/>
                <w:webHidden/>
              </w:rPr>
              <w:instrText xml:space="preserve"> PAGEREF _Toc504074476 \h </w:instrText>
            </w:r>
            <w:r w:rsidRPr="00565762">
              <w:rPr>
                <w:noProof/>
                <w:webHidden/>
              </w:rPr>
            </w:r>
            <w:r w:rsidRPr="00565762">
              <w:rPr>
                <w:noProof/>
                <w:webHidden/>
              </w:rPr>
              <w:fldChar w:fldCharType="separate"/>
            </w:r>
            <w:r w:rsidRPr="00565762">
              <w:rPr>
                <w:noProof/>
                <w:webHidden/>
              </w:rPr>
              <w:t>5</w:t>
            </w:r>
            <w:r w:rsidRPr="00565762">
              <w:rPr>
                <w:noProof/>
                <w:webHidden/>
              </w:rPr>
              <w:fldChar w:fldCharType="end"/>
            </w:r>
          </w:hyperlink>
        </w:p>
        <w:p w14:paraId="06B54BBC" w14:textId="77777777" w:rsidR="00565762" w:rsidRPr="00565762" w:rsidRDefault="00565762">
          <w:pPr>
            <w:pStyle w:val="TOC1"/>
            <w:tabs>
              <w:tab w:val="right" w:leader="dot" w:pos="9062"/>
            </w:tabs>
            <w:rPr>
              <w:rFonts w:asciiTheme="minorHAnsi" w:eastAsiaTheme="minorEastAsia" w:hAnsiTheme="minorHAnsi" w:cstheme="minorBidi"/>
              <w:noProof/>
              <w:sz w:val="22"/>
              <w:szCs w:val="22"/>
            </w:rPr>
          </w:pPr>
          <w:hyperlink w:anchor="_Toc504074477" w:history="1">
            <w:r w:rsidRPr="00565762">
              <w:rPr>
                <w:rStyle w:val="Hyperlink"/>
                <w:noProof/>
              </w:rPr>
              <w:t>CHƯƠNG 2. CƠ SỞ LÝ THUYẾT</w:t>
            </w:r>
            <w:r w:rsidRPr="00565762">
              <w:rPr>
                <w:noProof/>
                <w:webHidden/>
              </w:rPr>
              <w:tab/>
            </w:r>
            <w:r w:rsidRPr="00565762">
              <w:rPr>
                <w:noProof/>
                <w:webHidden/>
              </w:rPr>
              <w:fldChar w:fldCharType="begin"/>
            </w:r>
            <w:r w:rsidRPr="00565762">
              <w:rPr>
                <w:noProof/>
                <w:webHidden/>
              </w:rPr>
              <w:instrText xml:space="preserve"> PAGEREF _Toc504074477 \h </w:instrText>
            </w:r>
            <w:r w:rsidRPr="00565762">
              <w:rPr>
                <w:noProof/>
                <w:webHidden/>
              </w:rPr>
            </w:r>
            <w:r w:rsidRPr="00565762">
              <w:rPr>
                <w:noProof/>
                <w:webHidden/>
              </w:rPr>
              <w:fldChar w:fldCharType="separate"/>
            </w:r>
            <w:r w:rsidRPr="00565762">
              <w:rPr>
                <w:noProof/>
                <w:webHidden/>
              </w:rPr>
              <w:t>6</w:t>
            </w:r>
            <w:r w:rsidRPr="00565762">
              <w:rPr>
                <w:noProof/>
                <w:webHidden/>
              </w:rPr>
              <w:fldChar w:fldCharType="end"/>
            </w:r>
          </w:hyperlink>
        </w:p>
        <w:p w14:paraId="742722AB"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78" w:history="1">
            <w:r w:rsidRPr="00565762">
              <w:rPr>
                <w:rStyle w:val="Hyperlink"/>
              </w:rPr>
              <w:t>2.1</w:t>
            </w:r>
            <w:r w:rsidRPr="00565762">
              <w:rPr>
                <w:rFonts w:asciiTheme="minorHAnsi" w:eastAsiaTheme="minorEastAsia" w:hAnsiTheme="minorHAnsi" w:cstheme="minorBidi"/>
                <w:sz w:val="22"/>
                <w:szCs w:val="22"/>
              </w:rPr>
              <w:tab/>
            </w:r>
            <w:r w:rsidRPr="00565762">
              <w:rPr>
                <w:rStyle w:val="Hyperlink"/>
              </w:rPr>
              <w:t>Giao thức UART</w:t>
            </w:r>
            <w:r w:rsidRPr="00565762">
              <w:rPr>
                <w:webHidden/>
              </w:rPr>
              <w:tab/>
            </w:r>
            <w:r w:rsidRPr="00565762">
              <w:rPr>
                <w:webHidden/>
              </w:rPr>
              <w:fldChar w:fldCharType="begin"/>
            </w:r>
            <w:r w:rsidRPr="00565762">
              <w:rPr>
                <w:webHidden/>
              </w:rPr>
              <w:instrText xml:space="preserve"> PAGEREF _Toc504074478 \h </w:instrText>
            </w:r>
            <w:r w:rsidRPr="00565762">
              <w:rPr>
                <w:webHidden/>
              </w:rPr>
            </w:r>
            <w:r w:rsidRPr="00565762">
              <w:rPr>
                <w:webHidden/>
              </w:rPr>
              <w:fldChar w:fldCharType="separate"/>
            </w:r>
            <w:r w:rsidRPr="00565762">
              <w:rPr>
                <w:webHidden/>
              </w:rPr>
              <w:t>6</w:t>
            </w:r>
            <w:r w:rsidRPr="00565762">
              <w:rPr>
                <w:webHidden/>
              </w:rPr>
              <w:fldChar w:fldCharType="end"/>
            </w:r>
          </w:hyperlink>
        </w:p>
        <w:p w14:paraId="1C69DCE1"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79" w:history="1">
            <w:r w:rsidRPr="00565762">
              <w:rPr>
                <w:rStyle w:val="Hyperlink"/>
                <w:noProof/>
              </w:rPr>
              <w:t>2.1.1</w:t>
            </w:r>
            <w:r w:rsidRPr="00565762">
              <w:rPr>
                <w:rFonts w:asciiTheme="minorHAnsi" w:eastAsiaTheme="minorEastAsia" w:hAnsiTheme="minorHAnsi" w:cstheme="minorBidi"/>
                <w:noProof/>
                <w:sz w:val="22"/>
                <w:szCs w:val="22"/>
              </w:rPr>
              <w:tab/>
            </w:r>
            <w:r w:rsidRPr="00565762">
              <w:rPr>
                <w:rStyle w:val="Hyperlink"/>
                <w:noProof/>
              </w:rPr>
              <w:t>Khái niệm</w:t>
            </w:r>
            <w:r w:rsidRPr="00565762">
              <w:rPr>
                <w:noProof/>
                <w:webHidden/>
              </w:rPr>
              <w:tab/>
            </w:r>
            <w:r w:rsidRPr="00565762">
              <w:rPr>
                <w:noProof/>
                <w:webHidden/>
              </w:rPr>
              <w:fldChar w:fldCharType="begin"/>
            </w:r>
            <w:r w:rsidRPr="00565762">
              <w:rPr>
                <w:noProof/>
                <w:webHidden/>
              </w:rPr>
              <w:instrText xml:space="preserve"> PAGEREF _Toc504074479 \h </w:instrText>
            </w:r>
            <w:r w:rsidRPr="00565762">
              <w:rPr>
                <w:noProof/>
                <w:webHidden/>
              </w:rPr>
            </w:r>
            <w:r w:rsidRPr="00565762">
              <w:rPr>
                <w:noProof/>
                <w:webHidden/>
              </w:rPr>
              <w:fldChar w:fldCharType="separate"/>
            </w:r>
            <w:r w:rsidRPr="00565762">
              <w:rPr>
                <w:noProof/>
                <w:webHidden/>
              </w:rPr>
              <w:t>6</w:t>
            </w:r>
            <w:r w:rsidRPr="00565762">
              <w:rPr>
                <w:noProof/>
                <w:webHidden/>
              </w:rPr>
              <w:fldChar w:fldCharType="end"/>
            </w:r>
          </w:hyperlink>
        </w:p>
        <w:p w14:paraId="244B66CD"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80" w:history="1">
            <w:r w:rsidRPr="00565762">
              <w:rPr>
                <w:rStyle w:val="Hyperlink"/>
                <w:noProof/>
              </w:rPr>
              <w:t>2.1.2</w:t>
            </w:r>
            <w:r w:rsidRPr="00565762">
              <w:rPr>
                <w:rFonts w:asciiTheme="minorHAnsi" w:eastAsiaTheme="minorEastAsia" w:hAnsiTheme="minorHAnsi" w:cstheme="minorBidi"/>
                <w:noProof/>
                <w:sz w:val="22"/>
                <w:szCs w:val="22"/>
              </w:rPr>
              <w:tab/>
            </w:r>
            <w:r w:rsidRPr="00565762">
              <w:rPr>
                <w:rStyle w:val="Hyperlink"/>
                <w:noProof/>
              </w:rPr>
              <w:t>Hoạt động</w:t>
            </w:r>
            <w:r w:rsidRPr="00565762">
              <w:rPr>
                <w:noProof/>
                <w:webHidden/>
              </w:rPr>
              <w:tab/>
            </w:r>
            <w:r w:rsidRPr="00565762">
              <w:rPr>
                <w:noProof/>
                <w:webHidden/>
              </w:rPr>
              <w:fldChar w:fldCharType="begin"/>
            </w:r>
            <w:r w:rsidRPr="00565762">
              <w:rPr>
                <w:noProof/>
                <w:webHidden/>
              </w:rPr>
              <w:instrText xml:space="preserve"> PAGEREF _Toc504074480 \h </w:instrText>
            </w:r>
            <w:r w:rsidRPr="00565762">
              <w:rPr>
                <w:noProof/>
                <w:webHidden/>
              </w:rPr>
            </w:r>
            <w:r w:rsidRPr="00565762">
              <w:rPr>
                <w:noProof/>
                <w:webHidden/>
              </w:rPr>
              <w:fldChar w:fldCharType="separate"/>
            </w:r>
            <w:r w:rsidRPr="00565762">
              <w:rPr>
                <w:noProof/>
                <w:webHidden/>
              </w:rPr>
              <w:t>6</w:t>
            </w:r>
            <w:r w:rsidRPr="00565762">
              <w:rPr>
                <w:noProof/>
                <w:webHidden/>
              </w:rPr>
              <w:fldChar w:fldCharType="end"/>
            </w:r>
          </w:hyperlink>
        </w:p>
        <w:p w14:paraId="7BB38FC0"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81" w:history="1">
            <w:r w:rsidRPr="00565762">
              <w:rPr>
                <w:rStyle w:val="Hyperlink"/>
              </w:rPr>
              <w:t>2.2</w:t>
            </w:r>
            <w:r w:rsidRPr="00565762">
              <w:rPr>
                <w:rFonts w:asciiTheme="minorHAnsi" w:eastAsiaTheme="minorEastAsia" w:hAnsiTheme="minorHAnsi" w:cstheme="minorBidi"/>
                <w:sz w:val="22"/>
                <w:szCs w:val="22"/>
              </w:rPr>
              <w:tab/>
            </w:r>
            <w:r w:rsidRPr="00565762">
              <w:rPr>
                <w:rStyle w:val="Hyperlink"/>
              </w:rPr>
              <w:t>Giao thức MQTT</w:t>
            </w:r>
            <w:r w:rsidRPr="00565762">
              <w:rPr>
                <w:webHidden/>
              </w:rPr>
              <w:tab/>
            </w:r>
            <w:r w:rsidRPr="00565762">
              <w:rPr>
                <w:webHidden/>
              </w:rPr>
              <w:fldChar w:fldCharType="begin"/>
            </w:r>
            <w:r w:rsidRPr="00565762">
              <w:rPr>
                <w:webHidden/>
              </w:rPr>
              <w:instrText xml:space="preserve"> PAGEREF _Toc504074481 \h </w:instrText>
            </w:r>
            <w:r w:rsidRPr="00565762">
              <w:rPr>
                <w:webHidden/>
              </w:rPr>
            </w:r>
            <w:r w:rsidRPr="00565762">
              <w:rPr>
                <w:webHidden/>
              </w:rPr>
              <w:fldChar w:fldCharType="separate"/>
            </w:r>
            <w:r w:rsidRPr="00565762">
              <w:rPr>
                <w:webHidden/>
              </w:rPr>
              <w:t>7</w:t>
            </w:r>
            <w:r w:rsidRPr="00565762">
              <w:rPr>
                <w:webHidden/>
              </w:rPr>
              <w:fldChar w:fldCharType="end"/>
            </w:r>
          </w:hyperlink>
        </w:p>
        <w:p w14:paraId="329EAB51"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82" w:history="1">
            <w:r w:rsidRPr="00565762">
              <w:rPr>
                <w:rStyle w:val="Hyperlink"/>
                <w:noProof/>
              </w:rPr>
              <w:t>2.2.1</w:t>
            </w:r>
            <w:r w:rsidRPr="00565762">
              <w:rPr>
                <w:rFonts w:asciiTheme="minorHAnsi" w:eastAsiaTheme="minorEastAsia" w:hAnsiTheme="minorHAnsi" w:cstheme="minorBidi"/>
                <w:noProof/>
                <w:sz w:val="22"/>
                <w:szCs w:val="22"/>
              </w:rPr>
              <w:tab/>
            </w:r>
            <w:r w:rsidRPr="00565762">
              <w:rPr>
                <w:rStyle w:val="Hyperlink"/>
                <w:noProof/>
              </w:rPr>
              <w:t>Giới thiệu tổng quan và lịch sử hình thành</w:t>
            </w:r>
            <w:r w:rsidRPr="00565762">
              <w:rPr>
                <w:noProof/>
                <w:webHidden/>
              </w:rPr>
              <w:tab/>
            </w:r>
            <w:r w:rsidRPr="00565762">
              <w:rPr>
                <w:noProof/>
                <w:webHidden/>
              </w:rPr>
              <w:fldChar w:fldCharType="begin"/>
            </w:r>
            <w:r w:rsidRPr="00565762">
              <w:rPr>
                <w:noProof/>
                <w:webHidden/>
              </w:rPr>
              <w:instrText xml:space="preserve"> PAGEREF _Toc504074482 \h </w:instrText>
            </w:r>
            <w:r w:rsidRPr="00565762">
              <w:rPr>
                <w:noProof/>
                <w:webHidden/>
              </w:rPr>
            </w:r>
            <w:r w:rsidRPr="00565762">
              <w:rPr>
                <w:noProof/>
                <w:webHidden/>
              </w:rPr>
              <w:fldChar w:fldCharType="separate"/>
            </w:r>
            <w:r w:rsidRPr="00565762">
              <w:rPr>
                <w:noProof/>
                <w:webHidden/>
              </w:rPr>
              <w:t>7</w:t>
            </w:r>
            <w:r w:rsidRPr="00565762">
              <w:rPr>
                <w:noProof/>
                <w:webHidden/>
              </w:rPr>
              <w:fldChar w:fldCharType="end"/>
            </w:r>
          </w:hyperlink>
        </w:p>
        <w:p w14:paraId="0C1F11EE"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83" w:history="1">
            <w:r w:rsidRPr="00565762">
              <w:rPr>
                <w:rStyle w:val="Hyperlink"/>
                <w:noProof/>
              </w:rPr>
              <w:t>2.2.2</w:t>
            </w:r>
            <w:r w:rsidRPr="00565762">
              <w:rPr>
                <w:rFonts w:asciiTheme="minorHAnsi" w:eastAsiaTheme="minorEastAsia" w:hAnsiTheme="minorHAnsi" w:cstheme="minorBidi"/>
                <w:noProof/>
                <w:sz w:val="22"/>
                <w:szCs w:val="22"/>
              </w:rPr>
              <w:tab/>
            </w:r>
            <w:r w:rsidRPr="00565762">
              <w:rPr>
                <w:rStyle w:val="Hyperlink"/>
                <w:noProof/>
              </w:rPr>
              <w:t>Các tính năng và đặc điểm nổi bật</w:t>
            </w:r>
            <w:r w:rsidRPr="00565762">
              <w:rPr>
                <w:noProof/>
                <w:webHidden/>
              </w:rPr>
              <w:tab/>
            </w:r>
            <w:r w:rsidRPr="00565762">
              <w:rPr>
                <w:noProof/>
                <w:webHidden/>
              </w:rPr>
              <w:fldChar w:fldCharType="begin"/>
            </w:r>
            <w:r w:rsidRPr="00565762">
              <w:rPr>
                <w:noProof/>
                <w:webHidden/>
              </w:rPr>
              <w:instrText xml:space="preserve"> PAGEREF _Toc504074483 \h </w:instrText>
            </w:r>
            <w:r w:rsidRPr="00565762">
              <w:rPr>
                <w:noProof/>
                <w:webHidden/>
              </w:rPr>
            </w:r>
            <w:r w:rsidRPr="00565762">
              <w:rPr>
                <w:noProof/>
                <w:webHidden/>
              </w:rPr>
              <w:fldChar w:fldCharType="separate"/>
            </w:r>
            <w:r w:rsidRPr="00565762">
              <w:rPr>
                <w:noProof/>
                <w:webHidden/>
              </w:rPr>
              <w:t>8</w:t>
            </w:r>
            <w:r w:rsidRPr="00565762">
              <w:rPr>
                <w:noProof/>
                <w:webHidden/>
              </w:rPr>
              <w:fldChar w:fldCharType="end"/>
            </w:r>
          </w:hyperlink>
        </w:p>
        <w:p w14:paraId="1EFF8039"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84" w:history="1">
            <w:r w:rsidRPr="00565762">
              <w:rPr>
                <w:rStyle w:val="Hyperlink"/>
                <w:noProof/>
              </w:rPr>
              <w:t>2.2.3 Mô hình Pub/Sub và cơ chế hoạt động</w:t>
            </w:r>
            <w:r w:rsidRPr="00565762">
              <w:rPr>
                <w:noProof/>
                <w:webHidden/>
              </w:rPr>
              <w:tab/>
            </w:r>
            <w:r w:rsidRPr="00565762">
              <w:rPr>
                <w:noProof/>
                <w:webHidden/>
              </w:rPr>
              <w:fldChar w:fldCharType="begin"/>
            </w:r>
            <w:r w:rsidRPr="00565762">
              <w:rPr>
                <w:noProof/>
                <w:webHidden/>
              </w:rPr>
              <w:instrText xml:space="preserve"> PAGEREF _Toc504074484 \h </w:instrText>
            </w:r>
            <w:r w:rsidRPr="00565762">
              <w:rPr>
                <w:noProof/>
                <w:webHidden/>
              </w:rPr>
            </w:r>
            <w:r w:rsidRPr="00565762">
              <w:rPr>
                <w:noProof/>
                <w:webHidden/>
              </w:rPr>
              <w:fldChar w:fldCharType="separate"/>
            </w:r>
            <w:r w:rsidRPr="00565762">
              <w:rPr>
                <w:noProof/>
                <w:webHidden/>
              </w:rPr>
              <w:t>8</w:t>
            </w:r>
            <w:r w:rsidRPr="00565762">
              <w:rPr>
                <w:noProof/>
                <w:webHidden/>
              </w:rPr>
              <w:fldChar w:fldCharType="end"/>
            </w:r>
          </w:hyperlink>
        </w:p>
        <w:p w14:paraId="4AE6DD5A"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85" w:history="1">
            <w:r w:rsidRPr="00565762">
              <w:rPr>
                <w:rStyle w:val="Hyperlink"/>
                <w:noProof/>
              </w:rPr>
              <w:t>2.2.4 Chất lượng dịch vụ MQTT</w:t>
            </w:r>
            <w:r w:rsidRPr="00565762">
              <w:rPr>
                <w:noProof/>
                <w:webHidden/>
              </w:rPr>
              <w:tab/>
            </w:r>
            <w:r w:rsidRPr="00565762">
              <w:rPr>
                <w:noProof/>
                <w:webHidden/>
              </w:rPr>
              <w:fldChar w:fldCharType="begin"/>
            </w:r>
            <w:r w:rsidRPr="00565762">
              <w:rPr>
                <w:noProof/>
                <w:webHidden/>
              </w:rPr>
              <w:instrText xml:space="preserve"> PAGEREF _Toc504074485 \h </w:instrText>
            </w:r>
            <w:r w:rsidRPr="00565762">
              <w:rPr>
                <w:noProof/>
                <w:webHidden/>
              </w:rPr>
            </w:r>
            <w:r w:rsidRPr="00565762">
              <w:rPr>
                <w:noProof/>
                <w:webHidden/>
              </w:rPr>
              <w:fldChar w:fldCharType="separate"/>
            </w:r>
            <w:r w:rsidRPr="00565762">
              <w:rPr>
                <w:noProof/>
                <w:webHidden/>
              </w:rPr>
              <w:t>10</w:t>
            </w:r>
            <w:r w:rsidRPr="00565762">
              <w:rPr>
                <w:noProof/>
                <w:webHidden/>
              </w:rPr>
              <w:fldChar w:fldCharType="end"/>
            </w:r>
          </w:hyperlink>
        </w:p>
        <w:p w14:paraId="15C6ACF3"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86" w:history="1">
            <w:r w:rsidRPr="00565762">
              <w:rPr>
                <w:rStyle w:val="Hyperlink"/>
                <w:noProof/>
              </w:rPr>
              <w:t>2.2.5 Luồng làm việc chính trong MQTT</w:t>
            </w:r>
            <w:r w:rsidRPr="00565762">
              <w:rPr>
                <w:noProof/>
                <w:webHidden/>
              </w:rPr>
              <w:tab/>
            </w:r>
            <w:r w:rsidRPr="00565762">
              <w:rPr>
                <w:noProof/>
                <w:webHidden/>
              </w:rPr>
              <w:fldChar w:fldCharType="begin"/>
            </w:r>
            <w:r w:rsidRPr="00565762">
              <w:rPr>
                <w:noProof/>
                <w:webHidden/>
              </w:rPr>
              <w:instrText xml:space="preserve"> PAGEREF _Toc504074486 \h </w:instrText>
            </w:r>
            <w:r w:rsidRPr="00565762">
              <w:rPr>
                <w:noProof/>
                <w:webHidden/>
              </w:rPr>
            </w:r>
            <w:r w:rsidRPr="00565762">
              <w:rPr>
                <w:noProof/>
                <w:webHidden/>
              </w:rPr>
              <w:fldChar w:fldCharType="separate"/>
            </w:r>
            <w:r w:rsidRPr="00565762">
              <w:rPr>
                <w:noProof/>
                <w:webHidden/>
              </w:rPr>
              <w:t>12</w:t>
            </w:r>
            <w:r w:rsidRPr="00565762">
              <w:rPr>
                <w:noProof/>
                <w:webHidden/>
              </w:rPr>
              <w:fldChar w:fldCharType="end"/>
            </w:r>
          </w:hyperlink>
        </w:p>
        <w:p w14:paraId="01E5A54C"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87" w:history="1">
            <w:r w:rsidRPr="00565762">
              <w:rPr>
                <w:rStyle w:val="Hyperlink"/>
                <w:noProof/>
              </w:rPr>
              <w:t>2.2.6 Ưu nhược điểm của MQTT</w:t>
            </w:r>
            <w:r w:rsidRPr="00565762">
              <w:rPr>
                <w:noProof/>
                <w:webHidden/>
              </w:rPr>
              <w:tab/>
            </w:r>
            <w:r w:rsidRPr="00565762">
              <w:rPr>
                <w:noProof/>
                <w:webHidden/>
              </w:rPr>
              <w:fldChar w:fldCharType="begin"/>
            </w:r>
            <w:r w:rsidRPr="00565762">
              <w:rPr>
                <w:noProof/>
                <w:webHidden/>
              </w:rPr>
              <w:instrText xml:space="preserve"> PAGEREF _Toc504074487 \h </w:instrText>
            </w:r>
            <w:r w:rsidRPr="00565762">
              <w:rPr>
                <w:noProof/>
                <w:webHidden/>
              </w:rPr>
            </w:r>
            <w:r w:rsidRPr="00565762">
              <w:rPr>
                <w:noProof/>
                <w:webHidden/>
              </w:rPr>
              <w:fldChar w:fldCharType="separate"/>
            </w:r>
            <w:r w:rsidRPr="00565762">
              <w:rPr>
                <w:noProof/>
                <w:webHidden/>
              </w:rPr>
              <w:t>13</w:t>
            </w:r>
            <w:r w:rsidRPr="00565762">
              <w:rPr>
                <w:noProof/>
                <w:webHidden/>
              </w:rPr>
              <w:fldChar w:fldCharType="end"/>
            </w:r>
          </w:hyperlink>
        </w:p>
        <w:p w14:paraId="6202FEDE"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88" w:history="1">
            <w:r w:rsidRPr="00565762">
              <w:rPr>
                <w:rStyle w:val="Hyperlink"/>
              </w:rPr>
              <w:t>2.3</w:t>
            </w:r>
            <w:r w:rsidRPr="00565762">
              <w:rPr>
                <w:rFonts w:asciiTheme="minorHAnsi" w:eastAsiaTheme="minorEastAsia" w:hAnsiTheme="minorHAnsi" w:cstheme="minorBidi"/>
                <w:sz w:val="22"/>
                <w:szCs w:val="22"/>
              </w:rPr>
              <w:tab/>
            </w:r>
            <w:r w:rsidRPr="00565762">
              <w:rPr>
                <w:rStyle w:val="Hyperlink"/>
              </w:rPr>
              <w:t>Chuẩn truyền thông SPI</w:t>
            </w:r>
            <w:r w:rsidRPr="00565762">
              <w:rPr>
                <w:webHidden/>
              </w:rPr>
              <w:tab/>
            </w:r>
            <w:r w:rsidRPr="00565762">
              <w:rPr>
                <w:webHidden/>
              </w:rPr>
              <w:fldChar w:fldCharType="begin"/>
            </w:r>
            <w:r w:rsidRPr="00565762">
              <w:rPr>
                <w:webHidden/>
              </w:rPr>
              <w:instrText xml:space="preserve"> PAGEREF _Toc504074488 \h </w:instrText>
            </w:r>
            <w:r w:rsidRPr="00565762">
              <w:rPr>
                <w:webHidden/>
              </w:rPr>
            </w:r>
            <w:r w:rsidRPr="00565762">
              <w:rPr>
                <w:webHidden/>
              </w:rPr>
              <w:fldChar w:fldCharType="separate"/>
            </w:r>
            <w:r w:rsidRPr="00565762">
              <w:rPr>
                <w:webHidden/>
              </w:rPr>
              <w:t>13</w:t>
            </w:r>
            <w:r w:rsidRPr="00565762">
              <w:rPr>
                <w:webHidden/>
              </w:rPr>
              <w:fldChar w:fldCharType="end"/>
            </w:r>
          </w:hyperlink>
        </w:p>
        <w:p w14:paraId="27F87593"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89" w:history="1">
            <w:r w:rsidRPr="00565762">
              <w:rPr>
                <w:rStyle w:val="Hyperlink"/>
                <w:noProof/>
              </w:rPr>
              <w:t>2.3.1 Khái niệm</w:t>
            </w:r>
            <w:r w:rsidRPr="00565762">
              <w:rPr>
                <w:noProof/>
                <w:webHidden/>
              </w:rPr>
              <w:tab/>
            </w:r>
            <w:r w:rsidRPr="00565762">
              <w:rPr>
                <w:noProof/>
                <w:webHidden/>
              </w:rPr>
              <w:fldChar w:fldCharType="begin"/>
            </w:r>
            <w:r w:rsidRPr="00565762">
              <w:rPr>
                <w:noProof/>
                <w:webHidden/>
              </w:rPr>
              <w:instrText xml:space="preserve"> PAGEREF _Toc504074489 \h </w:instrText>
            </w:r>
            <w:r w:rsidRPr="00565762">
              <w:rPr>
                <w:noProof/>
                <w:webHidden/>
              </w:rPr>
            </w:r>
            <w:r w:rsidRPr="00565762">
              <w:rPr>
                <w:noProof/>
                <w:webHidden/>
              </w:rPr>
              <w:fldChar w:fldCharType="separate"/>
            </w:r>
            <w:r w:rsidRPr="00565762">
              <w:rPr>
                <w:noProof/>
                <w:webHidden/>
              </w:rPr>
              <w:t>13</w:t>
            </w:r>
            <w:r w:rsidRPr="00565762">
              <w:rPr>
                <w:noProof/>
                <w:webHidden/>
              </w:rPr>
              <w:fldChar w:fldCharType="end"/>
            </w:r>
          </w:hyperlink>
        </w:p>
        <w:p w14:paraId="01C35A9A"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490" w:history="1">
            <w:r w:rsidRPr="00565762">
              <w:rPr>
                <w:rStyle w:val="Hyperlink"/>
                <w:noProof/>
              </w:rPr>
              <w:t>2.3.2 Hoạt động</w:t>
            </w:r>
            <w:r w:rsidRPr="00565762">
              <w:rPr>
                <w:noProof/>
                <w:webHidden/>
              </w:rPr>
              <w:tab/>
            </w:r>
            <w:r w:rsidRPr="00565762">
              <w:rPr>
                <w:noProof/>
                <w:webHidden/>
              </w:rPr>
              <w:fldChar w:fldCharType="begin"/>
            </w:r>
            <w:r w:rsidRPr="00565762">
              <w:rPr>
                <w:noProof/>
                <w:webHidden/>
              </w:rPr>
              <w:instrText xml:space="preserve"> PAGEREF _Toc504074490 \h </w:instrText>
            </w:r>
            <w:r w:rsidRPr="00565762">
              <w:rPr>
                <w:noProof/>
                <w:webHidden/>
              </w:rPr>
            </w:r>
            <w:r w:rsidRPr="00565762">
              <w:rPr>
                <w:noProof/>
                <w:webHidden/>
              </w:rPr>
              <w:fldChar w:fldCharType="separate"/>
            </w:r>
            <w:r w:rsidRPr="00565762">
              <w:rPr>
                <w:noProof/>
                <w:webHidden/>
              </w:rPr>
              <w:t>14</w:t>
            </w:r>
            <w:r w:rsidRPr="00565762">
              <w:rPr>
                <w:noProof/>
                <w:webHidden/>
              </w:rPr>
              <w:fldChar w:fldCharType="end"/>
            </w:r>
          </w:hyperlink>
        </w:p>
        <w:p w14:paraId="3E778363"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91" w:history="1">
            <w:r w:rsidRPr="00565762">
              <w:rPr>
                <w:rStyle w:val="Hyperlink"/>
              </w:rPr>
              <w:t>2.4</w:t>
            </w:r>
            <w:r w:rsidRPr="00565762">
              <w:rPr>
                <w:rFonts w:asciiTheme="minorHAnsi" w:eastAsiaTheme="minorEastAsia" w:hAnsiTheme="minorHAnsi" w:cstheme="minorBidi"/>
                <w:sz w:val="22"/>
                <w:szCs w:val="22"/>
              </w:rPr>
              <w:tab/>
            </w:r>
            <w:r w:rsidRPr="00565762">
              <w:rPr>
                <w:rStyle w:val="Hyperlink"/>
              </w:rPr>
              <w:t>Tổng quan về Framework AngularJS</w:t>
            </w:r>
            <w:r w:rsidRPr="00565762">
              <w:rPr>
                <w:webHidden/>
              </w:rPr>
              <w:tab/>
            </w:r>
            <w:r w:rsidRPr="00565762">
              <w:rPr>
                <w:webHidden/>
              </w:rPr>
              <w:fldChar w:fldCharType="begin"/>
            </w:r>
            <w:r w:rsidRPr="00565762">
              <w:rPr>
                <w:webHidden/>
              </w:rPr>
              <w:instrText xml:space="preserve"> PAGEREF _Toc504074491 \h </w:instrText>
            </w:r>
            <w:r w:rsidRPr="00565762">
              <w:rPr>
                <w:webHidden/>
              </w:rPr>
            </w:r>
            <w:r w:rsidRPr="00565762">
              <w:rPr>
                <w:webHidden/>
              </w:rPr>
              <w:fldChar w:fldCharType="separate"/>
            </w:r>
            <w:r w:rsidRPr="00565762">
              <w:rPr>
                <w:webHidden/>
              </w:rPr>
              <w:t>15</w:t>
            </w:r>
            <w:r w:rsidRPr="00565762">
              <w:rPr>
                <w:webHidden/>
              </w:rPr>
              <w:fldChar w:fldCharType="end"/>
            </w:r>
          </w:hyperlink>
        </w:p>
        <w:p w14:paraId="09F844B6"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2" w:history="1">
            <w:r w:rsidRPr="00565762">
              <w:rPr>
                <w:rStyle w:val="Hyperlink"/>
                <w:noProof/>
              </w:rPr>
              <w:t>2.4.1</w:t>
            </w:r>
            <w:r w:rsidRPr="00565762">
              <w:rPr>
                <w:rFonts w:asciiTheme="minorHAnsi" w:eastAsiaTheme="minorEastAsia" w:hAnsiTheme="minorHAnsi" w:cstheme="minorBidi"/>
                <w:noProof/>
                <w:sz w:val="22"/>
                <w:szCs w:val="22"/>
              </w:rPr>
              <w:tab/>
            </w:r>
            <w:r w:rsidRPr="00565762">
              <w:rPr>
                <w:rStyle w:val="Hyperlink"/>
                <w:noProof/>
              </w:rPr>
              <w:t>Khái niệm về AngularJS</w:t>
            </w:r>
            <w:r w:rsidRPr="00565762">
              <w:rPr>
                <w:noProof/>
                <w:webHidden/>
              </w:rPr>
              <w:tab/>
            </w:r>
            <w:r w:rsidRPr="00565762">
              <w:rPr>
                <w:noProof/>
                <w:webHidden/>
              </w:rPr>
              <w:fldChar w:fldCharType="begin"/>
            </w:r>
            <w:r w:rsidRPr="00565762">
              <w:rPr>
                <w:noProof/>
                <w:webHidden/>
              </w:rPr>
              <w:instrText xml:space="preserve"> PAGEREF _Toc504074492 \h </w:instrText>
            </w:r>
            <w:r w:rsidRPr="00565762">
              <w:rPr>
                <w:noProof/>
                <w:webHidden/>
              </w:rPr>
            </w:r>
            <w:r w:rsidRPr="00565762">
              <w:rPr>
                <w:noProof/>
                <w:webHidden/>
              </w:rPr>
              <w:fldChar w:fldCharType="separate"/>
            </w:r>
            <w:r w:rsidRPr="00565762">
              <w:rPr>
                <w:noProof/>
                <w:webHidden/>
              </w:rPr>
              <w:t>15</w:t>
            </w:r>
            <w:r w:rsidRPr="00565762">
              <w:rPr>
                <w:noProof/>
                <w:webHidden/>
              </w:rPr>
              <w:fldChar w:fldCharType="end"/>
            </w:r>
          </w:hyperlink>
        </w:p>
        <w:p w14:paraId="1470B923"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3" w:history="1">
            <w:r w:rsidRPr="00565762">
              <w:rPr>
                <w:rStyle w:val="Hyperlink"/>
                <w:noProof/>
              </w:rPr>
              <w:t>2.4.2</w:t>
            </w:r>
            <w:r w:rsidRPr="00565762">
              <w:rPr>
                <w:rFonts w:asciiTheme="minorHAnsi" w:eastAsiaTheme="minorEastAsia" w:hAnsiTheme="minorHAnsi" w:cstheme="minorBidi"/>
                <w:noProof/>
                <w:sz w:val="22"/>
                <w:szCs w:val="22"/>
              </w:rPr>
              <w:tab/>
            </w:r>
            <w:r w:rsidRPr="00565762">
              <w:rPr>
                <w:rStyle w:val="Hyperlink"/>
                <w:noProof/>
              </w:rPr>
              <w:t>Đặc trưng của AngularJS</w:t>
            </w:r>
            <w:r w:rsidRPr="00565762">
              <w:rPr>
                <w:noProof/>
                <w:webHidden/>
              </w:rPr>
              <w:tab/>
            </w:r>
            <w:r w:rsidRPr="00565762">
              <w:rPr>
                <w:noProof/>
                <w:webHidden/>
              </w:rPr>
              <w:fldChar w:fldCharType="begin"/>
            </w:r>
            <w:r w:rsidRPr="00565762">
              <w:rPr>
                <w:noProof/>
                <w:webHidden/>
              </w:rPr>
              <w:instrText xml:space="preserve"> PAGEREF _Toc504074493 \h </w:instrText>
            </w:r>
            <w:r w:rsidRPr="00565762">
              <w:rPr>
                <w:noProof/>
                <w:webHidden/>
              </w:rPr>
            </w:r>
            <w:r w:rsidRPr="00565762">
              <w:rPr>
                <w:noProof/>
                <w:webHidden/>
              </w:rPr>
              <w:fldChar w:fldCharType="separate"/>
            </w:r>
            <w:r w:rsidRPr="00565762">
              <w:rPr>
                <w:noProof/>
                <w:webHidden/>
              </w:rPr>
              <w:t>15</w:t>
            </w:r>
            <w:r w:rsidRPr="00565762">
              <w:rPr>
                <w:noProof/>
                <w:webHidden/>
              </w:rPr>
              <w:fldChar w:fldCharType="end"/>
            </w:r>
          </w:hyperlink>
        </w:p>
        <w:p w14:paraId="437B1DF9"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4" w:history="1">
            <w:r w:rsidRPr="00565762">
              <w:rPr>
                <w:rStyle w:val="Hyperlink"/>
                <w:noProof/>
              </w:rPr>
              <w:t>2.4.3</w:t>
            </w:r>
            <w:r w:rsidRPr="00565762">
              <w:rPr>
                <w:rFonts w:asciiTheme="minorHAnsi" w:eastAsiaTheme="minorEastAsia" w:hAnsiTheme="minorHAnsi" w:cstheme="minorBidi"/>
                <w:noProof/>
                <w:sz w:val="22"/>
                <w:szCs w:val="22"/>
              </w:rPr>
              <w:tab/>
            </w:r>
            <w:r w:rsidRPr="00565762">
              <w:rPr>
                <w:rStyle w:val="Hyperlink"/>
                <w:noProof/>
              </w:rPr>
              <w:t>Các tính năng cơ bản của AngularJS</w:t>
            </w:r>
            <w:r w:rsidRPr="00565762">
              <w:rPr>
                <w:noProof/>
                <w:webHidden/>
              </w:rPr>
              <w:tab/>
            </w:r>
            <w:r w:rsidRPr="00565762">
              <w:rPr>
                <w:noProof/>
                <w:webHidden/>
              </w:rPr>
              <w:fldChar w:fldCharType="begin"/>
            </w:r>
            <w:r w:rsidRPr="00565762">
              <w:rPr>
                <w:noProof/>
                <w:webHidden/>
              </w:rPr>
              <w:instrText xml:space="preserve"> PAGEREF _Toc504074494 \h </w:instrText>
            </w:r>
            <w:r w:rsidRPr="00565762">
              <w:rPr>
                <w:noProof/>
                <w:webHidden/>
              </w:rPr>
            </w:r>
            <w:r w:rsidRPr="00565762">
              <w:rPr>
                <w:noProof/>
                <w:webHidden/>
              </w:rPr>
              <w:fldChar w:fldCharType="separate"/>
            </w:r>
            <w:r w:rsidRPr="00565762">
              <w:rPr>
                <w:noProof/>
                <w:webHidden/>
              </w:rPr>
              <w:t>15</w:t>
            </w:r>
            <w:r w:rsidRPr="00565762">
              <w:rPr>
                <w:noProof/>
                <w:webHidden/>
              </w:rPr>
              <w:fldChar w:fldCharType="end"/>
            </w:r>
          </w:hyperlink>
        </w:p>
        <w:p w14:paraId="6539C461"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5" w:history="1">
            <w:r w:rsidRPr="00565762">
              <w:rPr>
                <w:rStyle w:val="Hyperlink"/>
                <w:noProof/>
              </w:rPr>
              <w:t>2.4.4</w:t>
            </w:r>
            <w:r w:rsidRPr="00565762">
              <w:rPr>
                <w:rFonts w:asciiTheme="minorHAnsi" w:eastAsiaTheme="minorEastAsia" w:hAnsiTheme="minorHAnsi" w:cstheme="minorBidi"/>
                <w:noProof/>
                <w:sz w:val="22"/>
                <w:szCs w:val="22"/>
              </w:rPr>
              <w:tab/>
            </w:r>
            <w:r w:rsidRPr="00565762">
              <w:rPr>
                <w:rStyle w:val="Hyperlink"/>
                <w:noProof/>
              </w:rPr>
              <w:t>Ưu và nhược điểm trong AngularJS</w:t>
            </w:r>
            <w:r w:rsidRPr="00565762">
              <w:rPr>
                <w:noProof/>
                <w:webHidden/>
              </w:rPr>
              <w:tab/>
            </w:r>
            <w:r w:rsidRPr="00565762">
              <w:rPr>
                <w:noProof/>
                <w:webHidden/>
              </w:rPr>
              <w:fldChar w:fldCharType="begin"/>
            </w:r>
            <w:r w:rsidRPr="00565762">
              <w:rPr>
                <w:noProof/>
                <w:webHidden/>
              </w:rPr>
              <w:instrText xml:space="preserve"> PAGEREF _Toc504074495 \h </w:instrText>
            </w:r>
            <w:r w:rsidRPr="00565762">
              <w:rPr>
                <w:noProof/>
                <w:webHidden/>
              </w:rPr>
            </w:r>
            <w:r w:rsidRPr="00565762">
              <w:rPr>
                <w:noProof/>
                <w:webHidden/>
              </w:rPr>
              <w:fldChar w:fldCharType="separate"/>
            </w:r>
            <w:r w:rsidRPr="00565762">
              <w:rPr>
                <w:noProof/>
                <w:webHidden/>
              </w:rPr>
              <w:t>16</w:t>
            </w:r>
            <w:r w:rsidRPr="00565762">
              <w:rPr>
                <w:noProof/>
                <w:webHidden/>
              </w:rPr>
              <w:fldChar w:fldCharType="end"/>
            </w:r>
          </w:hyperlink>
        </w:p>
        <w:p w14:paraId="742F9ECB"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6" w:history="1">
            <w:r w:rsidRPr="00565762">
              <w:rPr>
                <w:rStyle w:val="Hyperlink"/>
                <w:noProof/>
              </w:rPr>
              <w:t>2.4.5</w:t>
            </w:r>
            <w:r w:rsidRPr="00565762">
              <w:rPr>
                <w:rFonts w:asciiTheme="minorHAnsi" w:eastAsiaTheme="minorEastAsia" w:hAnsiTheme="minorHAnsi" w:cstheme="minorBidi"/>
                <w:noProof/>
                <w:sz w:val="22"/>
                <w:szCs w:val="22"/>
              </w:rPr>
              <w:tab/>
            </w:r>
            <w:r w:rsidRPr="00565762">
              <w:rPr>
                <w:rStyle w:val="Hyperlink"/>
                <w:noProof/>
              </w:rPr>
              <w:t>Single Page Application</w:t>
            </w:r>
            <w:r w:rsidRPr="00565762">
              <w:rPr>
                <w:noProof/>
                <w:webHidden/>
              </w:rPr>
              <w:tab/>
            </w:r>
            <w:r w:rsidRPr="00565762">
              <w:rPr>
                <w:noProof/>
                <w:webHidden/>
              </w:rPr>
              <w:fldChar w:fldCharType="begin"/>
            </w:r>
            <w:r w:rsidRPr="00565762">
              <w:rPr>
                <w:noProof/>
                <w:webHidden/>
              </w:rPr>
              <w:instrText xml:space="preserve"> PAGEREF _Toc504074496 \h </w:instrText>
            </w:r>
            <w:r w:rsidRPr="00565762">
              <w:rPr>
                <w:noProof/>
                <w:webHidden/>
              </w:rPr>
            </w:r>
            <w:r w:rsidRPr="00565762">
              <w:rPr>
                <w:noProof/>
                <w:webHidden/>
              </w:rPr>
              <w:fldChar w:fldCharType="separate"/>
            </w:r>
            <w:r w:rsidRPr="00565762">
              <w:rPr>
                <w:noProof/>
                <w:webHidden/>
              </w:rPr>
              <w:t>17</w:t>
            </w:r>
            <w:r w:rsidRPr="00565762">
              <w:rPr>
                <w:noProof/>
                <w:webHidden/>
              </w:rPr>
              <w:fldChar w:fldCharType="end"/>
            </w:r>
          </w:hyperlink>
        </w:p>
        <w:p w14:paraId="61EBBE9D"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97" w:history="1">
            <w:r w:rsidRPr="00565762">
              <w:rPr>
                <w:rStyle w:val="Hyperlink"/>
              </w:rPr>
              <w:t>2.5</w:t>
            </w:r>
            <w:r w:rsidRPr="00565762">
              <w:rPr>
                <w:rFonts w:asciiTheme="minorHAnsi" w:eastAsiaTheme="minorEastAsia" w:hAnsiTheme="minorHAnsi" w:cstheme="minorBidi"/>
                <w:sz w:val="22"/>
                <w:szCs w:val="22"/>
              </w:rPr>
              <w:tab/>
            </w:r>
            <w:r w:rsidRPr="00565762">
              <w:rPr>
                <w:rStyle w:val="Hyperlink"/>
              </w:rPr>
              <w:t>Tổng quan về PHP và Web API</w:t>
            </w:r>
            <w:r w:rsidRPr="00565762">
              <w:rPr>
                <w:webHidden/>
              </w:rPr>
              <w:tab/>
            </w:r>
            <w:r w:rsidRPr="00565762">
              <w:rPr>
                <w:webHidden/>
              </w:rPr>
              <w:fldChar w:fldCharType="begin"/>
            </w:r>
            <w:r w:rsidRPr="00565762">
              <w:rPr>
                <w:webHidden/>
              </w:rPr>
              <w:instrText xml:space="preserve"> PAGEREF _Toc504074497 \h </w:instrText>
            </w:r>
            <w:r w:rsidRPr="00565762">
              <w:rPr>
                <w:webHidden/>
              </w:rPr>
            </w:r>
            <w:r w:rsidRPr="00565762">
              <w:rPr>
                <w:webHidden/>
              </w:rPr>
              <w:fldChar w:fldCharType="separate"/>
            </w:r>
            <w:r w:rsidRPr="00565762">
              <w:rPr>
                <w:webHidden/>
              </w:rPr>
              <w:t>18</w:t>
            </w:r>
            <w:r w:rsidRPr="00565762">
              <w:rPr>
                <w:webHidden/>
              </w:rPr>
              <w:fldChar w:fldCharType="end"/>
            </w:r>
          </w:hyperlink>
        </w:p>
        <w:p w14:paraId="2BFC8A64"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498" w:history="1">
            <w:r w:rsidRPr="00565762">
              <w:rPr>
                <w:rStyle w:val="Hyperlink"/>
              </w:rPr>
              <w:t>2.6</w:t>
            </w:r>
            <w:r w:rsidRPr="00565762">
              <w:rPr>
                <w:rFonts w:asciiTheme="minorHAnsi" w:eastAsiaTheme="minorEastAsia" w:hAnsiTheme="minorHAnsi" w:cstheme="minorBidi"/>
                <w:sz w:val="22"/>
                <w:szCs w:val="22"/>
              </w:rPr>
              <w:tab/>
            </w:r>
            <w:r w:rsidRPr="00565762">
              <w:rPr>
                <w:rStyle w:val="Hyperlink"/>
              </w:rPr>
              <w:t>Tổng quan về AJAX, Jquery</w:t>
            </w:r>
            <w:r w:rsidRPr="00565762">
              <w:rPr>
                <w:webHidden/>
              </w:rPr>
              <w:tab/>
            </w:r>
            <w:r w:rsidRPr="00565762">
              <w:rPr>
                <w:webHidden/>
              </w:rPr>
              <w:fldChar w:fldCharType="begin"/>
            </w:r>
            <w:r w:rsidRPr="00565762">
              <w:rPr>
                <w:webHidden/>
              </w:rPr>
              <w:instrText xml:space="preserve"> PAGEREF _Toc504074498 \h </w:instrText>
            </w:r>
            <w:r w:rsidRPr="00565762">
              <w:rPr>
                <w:webHidden/>
              </w:rPr>
            </w:r>
            <w:r w:rsidRPr="00565762">
              <w:rPr>
                <w:webHidden/>
              </w:rPr>
              <w:fldChar w:fldCharType="separate"/>
            </w:r>
            <w:r w:rsidRPr="00565762">
              <w:rPr>
                <w:webHidden/>
              </w:rPr>
              <w:t>19</w:t>
            </w:r>
            <w:r w:rsidRPr="00565762">
              <w:rPr>
                <w:webHidden/>
              </w:rPr>
              <w:fldChar w:fldCharType="end"/>
            </w:r>
          </w:hyperlink>
        </w:p>
        <w:p w14:paraId="1255F3C0"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499" w:history="1">
            <w:r w:rsidRPr="00565762">
              <w:rPr>
                <w:rStyle w:val="Hyperlink"/>
                <w:noProof/>
              </w:rPr>
              <w:t>2.6.1</w:t>
            </w:r>
            <w:r w:rsidRPr="00565762">
              <w:rPr>
                <w:rFonts w:asciiTheme="minorHAnsi" w:eastAsiaTheme="minorEastAsia" w:hAnsiTheme="minorHAnsi" w:cstheme="minorBidi"/>
                <w:noProof/>
                <w:sz w:val="22"/>
                <w:szCs w:val="22"/>
              </w:rPr>
              <w:tab/>
            </w:r>
            <w:r w:rsidRPr="00565762">
              <w:rPr>
                <w:rStyle w:val="Hyperlink"/>
                <w:noProof/>
              </w:rPr>
              <w:t>AJAX</w:t>
            </w:r>
            <w:r w:rsidRPr="00565762">
              <w:rPr>
                <w:noProof/>
                <w:webHidden/>
              </w:rPr>
              <w:tab/>
            </w:r>
            <w:r w:rsidRPr="00565762">
              <w:rPr>
                <w:noProof/>
                <w:webHidden/>
              </w:rPr>
              <w:fldChar w:fldCharType="begin"/>
            </w:r>
            <w:r w:rsidRPr="00565762">
              <w:rPr>
                <w:noProof/>
                <w:webHidden/>
              </w:rPr>
              <w:instrText xml:space="preserve"> PAGEREF _Toc504074499 \h </w:instrText>
            </w:r>
            <w:r w:rsidRPr="00565762">
              <w:rPr>
                <w:noProof/>
                <w:webHidden/>
              </w:rPr>
            </w:r>
            <w:r w:rsidRPr="00565762">
              <w:rPr>
                <w:noProof/>
                <w:webHidden/>
              </w:rPr>
              <w:fldChar w:fldCharType="separate"/>
            </w:r>
            <w:r w:rsidRPr="00565762">
              <w:rPr>
                <w:noProof/>
                <w:webHidden/>
              </w:rPr>
              <w:t>19</w:t>
            </w:r>
            <w:r w:rsidRPr="00565762">
              <w:rPr>
                <w:noProof/>
                <w:webHidden/>
              </w:rPr>
              <w:fldChar w:fldCharType="end"/>
            </w:r>
          </w:hyperlink>
        </w:p>
        <w:p w14:paraId="0674C2ED"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00" w:history="1">
            <w:r w:rsidRPr="00565762">
              <w:rPr>
                <w:rStyle w:val="Hyperlink"/>
                <w:noProof/>
              </w:rPr>
              <w:t>2.6.2</w:t>
            </w:r>
            <w:r w:rsidRPr="00565762">
              <w:rPr>
                <w:rFonts w:asciiTheme="minorHAnsi" w:eastAsiaTheme="minorEastAsia" w:hAnsiTheme="minorHAnsi" w:cstheme="minorBidi"/>
                <w:noProof/>
                <w:sz w:val="22"/>
                <w:szCs w:val="22"/>
              </w:rPr>
              <w:tab/>
            </w:r>
            <w:r w:rsidRPr="00565762">
              <w:rPr>
                <w:rStyle w:val="Hyperlink"/>
                <w:noProof/>
              </w:rPr>
              <w:t>Jquery</w:t>
            </w:r>
            <w:r w:rsidRPr="00565762">
              <w:rPr>
                <w:noProof/>
                <w:webHidden/>
              </w:rPr>
              <w:tab/>
            </w:r>
            <w:r w:rsidRPr="00565762">
              <w:rPr>
                <w:noProof/>
                <w:webHidden/>
              </w:rPr>
              <w:fldChar w:fldCharType="begin"/>
            </w:r>
            <w:r w:rsidRPr="00565762">
              <w:rPr>
                <w:noProof/>
                <w:webHidden/>
              </w:rPr>
              <w:instrText xml:space="preserve"> PAGEREF _Toc504074500 \h </w:instrText>
            </w:r>
            <w:r w:rsidRPr="00565762">
              <w:rPr>
                <w:noProof/>
                <w:webHidden/>
              </w:rPr>
            </w:r>
            <w:r w:rsidRPr="00565762">
              <w:rPr>
                <w:noProof/>
                <w:webHidden/>
              </w:rPr>
              <w:fldChar w:fldCharType="separate"/>
            </w:r>
            <w:r w:rsidRPr="00565762">
              <w:rPr>
                <w:noProof/>
                <w:webHidden/>
              </w:rPr>
              <w:t>21</w:t>
            </w:r>
            <w:r w:rsidRPr="00565762">
              <w:rPr>
                <w:noProof/>
                <w:webHidden/>
              </w:rPr>
              <w:fldChar w:fldCharType="end"/>
            </w:r>
          </w:hyperlink>
        </w:p>
        <w:p w14:paraId="4866BE16" w14:textId="77777777" w:rsidR="00565762" w:rsidRPr="00565762" w:rsidRDefault="00565762">
          <w:pPr>
            <w:pStyle w:val="TOC2"/>
            <w:rPr>
              <w:rFonts w:asciiTheme="minorHAnsi" w:eastAsiaTheme="minorEastAsia" w:hAnsiTheme="minorHAnsi" w:cstheme="minorBidi"/>
              <w:sz w:val="22"/>
              <w:szCs w:val="22"/>
            </w:rPr>
          </w:pPr>
          <w:hyperlink w:anchor="_Toc504074501" w:history="1">
            <w:r w:rsidRPr="00565762">
              <w:rPr>
                <w:rStyle w:val="Hyperlink"/>
              </w:rPr>
              <w:t>2.7 Linh kiện được sử dụng trong quá trình thực hiện đồ án</w:t>
            </w:r>
            <w:r w:rsidRPr="00565762">
              <w:rPr>
                <w:webHidden/>
              </w:rPr>
              <w:tab/>
            </w:r>
            <w:r w:rsidRPr="00565762">
              <w:rPr>
                <w:webHidden/>
              </w:rPr>
              <w:fldChar w:fldCharType="begin"/>
            </w:r>
            <w:r w:rsidRPr="00565762">
              <w:rPr>
                <w:webHidden/>
              </w:rPr>
              <w:instrText xml:space="preserve"> PAGEREF _Toc504074501 \h </w:instrText>
            </w:r>
            <w:r w:rsidRPr="00565762">
              <w:rPr>
                <w:webHidden/>
              </w:rPr>
            </w:r>
            <w:r w:rsidRPr="00565762">
              <w:rPr>
                <w:webHidden/>
              </w:rPr>
              <w:fldChar w:fldCharType="separate"/>
            </w:r>
            <w:r w:rsidRPr="00565762">
              <w:rPr>
                <w:webHidden/>
              </w:rPr>
              <w:t>22</w:t>
            </w:r>
            <w:r w:rsidRPr="00565762">
              <w:rPr>
                <w:webHidden/>
              </w:rPr>
              <w:fldChar w:fldCharType="end"/>
            </w:r>
          </w:hyperlink>
        </w:p>
        <w:p w14:paraId="2897307B"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02" w:history="1">
            <w:r w:rsidRPr="00565762">
              <w:rPr>
                <w:rStyle w:val="Hyperlink"/>
                <w:noProof/>
              </w:rPr>
              <w:t>2.7.1 Module cảm biến nhận dạng vân tay R307</w:t>
            </w:r>
            <w:r w:rsidRPr="00565762">
              <w:rPr>
                <w:noProof/>
                <w:webHidden/>
              </w:rPr>
              <w:tab/>
            </w:r>
            <w:r w:rsidRPr="00565762">
              <w:rPr>
                <w:noProof/>
                <w:webHidden/>
              </w:rPr>
              <w:fldChar w:fldCharType="begin"/>
            </w:r>
            <w:r w:rsidRPr="00565762">
              <w:rPr>
                <w:noProof/>
                <w:webHidden/>
              </w:rPr>
              <w:instrText xml:space="preserve"> PAGEREF _Toc504074502 \h </w:instrText>
            </w:r>
            <w:r w:rsidRPr="00565762">
              <w:rPr>
                <w:noProof/>
                <w:webHidden/>
              </w:rPr>
            </w:r>
            <w:r w:rsidRPr="00565762">
              <w:rPr>
                <w:noProof/>
                <w:webHidden/>
              </w:rPr>
              <w:fldChar w:fldCharType="separate"/>
            </w:r>
            <w:r w:rsidRPr="00565762">
              <w:rPr>
                <w:noProof/>
                <w:webHidden/>
              </w:rPr>
              <w:t>22</w:t>
            </w:r>
            <w:r w:rsidRPr="00565762">
              <w:rPr>
                <w:noProof/>
                <w:webHidden/>
              </w:rPr>
              <w:fldChar w:fldCharType="end"/>
            </w:r>
          </w:hyperlink>
        </w:p>
        <w:p w14:paraId="4B2B9408"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03" w:history="1">
            <w:r w:rsidRPr="00565762">
              <w:rPr>
                <w:rStyle w:val="Hyperlink"/>
                <w:noProof/>
              </w:rPr>
              <w:t>2.7.2 Vi điều khiển STM32F030C8T6</w:t>
            </w:r>
            <w:r w:rsidRPr="00565762">
              <w:rPr>
                <w:noProof/>
                <w:webHidden/>
              </w:rPr>
              <w:tab/>
            </w:r>
            <w:r w:rsidRPr="00565762">
              <w:rPr>
                <w:noProof/>
                <w:webHidden/>
              </w:rPr>
              <w:fldChar w:fldCharType="begin"/>
            </w:r>
            <w:r w:rsidRPr="00565762">
              <w:rPr>
                <w:noProof/>
                <w:webHidden/>
              </w:rPr>
              <w:instrText xml:space="preserve"> PAGEREF _Toc504074503 \h </w:instrText>
            </w:r>
            <w:r w:rsidRPr="00565762">
              <w:rPr>
                <w:noProof/>
                <w:webHidden/>
              </w:rPr>
            </w:r>
            <w:r w:rsidRPr="00565762">
              <w:rPr>
                <w:noProof/>
                <w:webHidden/>
              </w:rPr>
              <w:fldChar w:fldCharType="separate"/>
            </w:r>
            <w:r w:rsidRPr="00565762">
              <w:rPr>
                <w:noProof/>
                <w:webHidden/>
              </w:rPr>
              <w:t>23</w:t>
            </w:r>
            <w:r w:rsidRPr="00565762">
              <w:rPr>
                <w:noProof/>
                <w:webHidden/>
              </w:rPr>
              <w:fldChar w:fldCharType="end"/>
            </w:r>
          </w:hyperlink>
        </w:p>
        <w:p w14:paraId="61DADD5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04" w:history="1">
            <w:r w:rsidRPr="00565762">
              <w:rPr>
                <w:rStyle w:val="Hyperlink"/>
                <w:noProof/>
              </w:rPr>
              <w:t>2.7.3 Module Wifi ESP8266 V12F</w:t>
            </w:r>
            <w:r w:rsidRPr="00565762">
              <w:rPr>
                <w:noProof/>
                <w:webHidden/>
              </w:rPr>
              <w:tab/>
            </w:r>
            <w:r w:rsidRPr="00565762">
              <w:rPr>
                <w:noProof/>
                <w:webHidden/>
              </w:rPr>
              <w:fldChar w:fldCharType="begin"/>
            </w:r>
            <w:r w:rsidRPr="00565762">
              <w:rPr>
                <w:noProof/>
                <w:webHidden/>
              </w:rPr>
              <w:instrText xml:space="preserve"> PAGEREF _Toc504074504 \h </w:instrText>
            </w:r>
            <w:r w:rsidRPr="00565762">
              <w:rPr>
                <w:noProof/>
                <w:webHidden/>
              </w:rPr>
            </w:r>
            <w:r w:rsidRPr="00565762">
              <w:rPr>
                <w:noProof/>
                <w:webHidden/>
              </w:rPr>
              <w:fldChar w:fldCharType="separate"/>
            </w:r>
            <w:r w:rsidRPr="00565762">
              <w:rPr>
                <w:noProof/>
                <w:webHidden/>
              </w:rPr>
              <w:t>24</w:t>
            </w:r>
            <w:r w:rsidRPr="00565762">
              <w:rPr>
                <w:noProof/>
                <w:webHidden/>
              </w:rPr>
              <w:fldChar w:fldCharType="end"/>
            </w:r>
          </w:hyperlink>
        </w:p>
        <w:p w14:paraId="2469EB5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05" w:history="1">
            <w:r w:rsidRPr="00565762">
              <w:rPr>
                <w:rStyle w:val="Hyperlink"/>
                <w:noProof/>
              </w:rPr>
              <w:t>2.7.4 LCD TFT 2.4 Inch ILI9325</w:t>
            </w:r>
            <w:r w:rsidRPr="00565762">
              <w:rPr>
                <w:noProof/>
                <w:webHidden/>
              </w:rPr>
              <w:tab/>
            </w:r>
            <w:r w:rsidRPr="00565762">
              <w:rPr>
                <w:noProof/>
                <w:webHidden/>
              </w:rPr>
              <w:fldChar w:fldCharType="begin"/>
            </w:r>
            <w:r w:rsidRPr="00565762">
              <w:rPr>
                <w:noProof/>
                <w:webHidden/>
              </w:rPr>
              <w:instrText xml:space="preserve"> PAGEREF _Toc504074505 \h </w:instrText>
            </w:r>
            <w:r w:rsidRPr="00565762">
              <w:rPr>
                <w:noProof/>
                <w:webHidden/>
              </w:rPr>
            </w:r>
            <w:r w:rsidRPr="00565762">
              <w:rPr>
                <w:noProof/>
                <w:webHidden/>
              </w:rPr>
              <w:fldChar w:fldCharType="separate"/>
            </w:r>
            <w:r w:rsidRPr="00565762">
              <w:rPr>
                <w:noProof/>
                <w:webHidden/>
              </w:rPr>
              <w:t>25</w:t>
            </w:r>
            <w:r w:rsidRPr="00565762">
              <w:rPr>
                <w:noProof/>
                <w:webHidden/>
              </w:rPr>
              <w:fldChar w:fldCharType="end"/>
            </w:r>
          </w:hyperlink>
        </w:p>
        <w:p w14:paraId="0E75F379"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06" w:history="1">
            <w:r w:rsidRPr="00565762">
              <w:rPr>
                <w:rStyle w:val="Hyperlink"/>
                <w:noProof/>
              </w:rPr>
              <w:t>2.7.5</w:t>
            </w:r>
            <w:r w:rsidRPr="00565762">
              <w:rPr>
                <w:rFonts w:asciiTheme="minorHAnsi" w:eastAsiaTheme="minorEastAsia" w:hAnsiTheme="minorHAnsi" w:cstheme="minorBidi"/>
                <w:noProof/>
                <w:sz w:val="22"/>
                <w:szCs w:val="22"/>
              </w:rPr>
              <w:tab/>
            </w:r>
            <w:r w:rsidRPr="00565762">
              <w:rPr>
                <w:rStyle w:val="Hyperlink"/>
                <w:noProof/>
              </w:rPr>
              <w:t>Micro SD Card</w:t>
            </w:r>
            <w:r w:rsidRPr="00565762">
              <w:rPr>
                <w:noProof/>
                <w:webHidden/>
              </w:rPr>
              <w:tab/>
            </w:r>
            <w:r w:rsidRPr="00565762">
              <w:rPr>
                <w:noProof/>
                <w:webHidden/>
              </w:rPr>
              <w:fldChar w:fldCharType="begin"/>
            </w:r>
            <w:r w:rsidRPr="00565762">
              <w:rPr>
                <w:noProof/>
                <w:webHidden/>
              </w:rPr>
              <w:instrText xml:space="preserve"> PAGEREF _Toc504074506 \h </w:instrText>
            </w:r>
            <w:r w:rsidRPr="00565762">
              <w:rPr>
                <w:noProof/>
                <w:webHidden/>
              </w:rPr>
            </w:r>
            <w:r w:rsidRPr="00565762">
              <w:rPr>
                <w:noProof/>
                <w:webHidden/>
              </w:rPr>
              <w:fldChar w:fldCharType="separate"/>
            </w:r>
            <w:r w:rsidRPr="00565762">
              <w:rPr>
                <w:noProof/>
                <w:webHidden/>
              </w:rPr>
              <w:t>25</w:t>
            </w:r>
            <w:r w:rsidRPr="00565762">
              <w:rPr>
                <w:noProof/>
                <w:webHidden/>
              </w:rPr>
              <w:fldChar w:fldCharType="end"/>
            </w:r>
          </w:hyperlink>
        </w:p>
        <w:p w14:paraId="5E0A2965"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07" w:history="1">
            <w:r w:rsidRPr="00565762">
              <w:rPr>
                <w:rStyle w:val="Hyperlink"/>
                <w:noProof/>
              </w:rPr>
              <w:t>2.7.6</w:t>
            </w:r>
            <w:r w:rsidRPr="00565762">
              <w:rPr>
                <w:rFonts w:asciiTheme="minorHAnsi" w:eastAsiaTheme="minorEastAsia" w:hAnsiTheme="minorHAnsi" w:cstheme="minorBidi"/>
                <w:noProof/>
                <w:sz w:val="22"/>
                <w:szCs w:val="22"/>
              </w:rPr>
              <w:tab/>
            </w:r>
            <w:r w:rsidRPr="00565762">
              <w:rPr>
                <w:rStyle w:val="Hyperlink"/>
                <w:noProof/>
              </w:rPr>
              <w:t>Mạch giảm áp DC LM2596</w:t>
            </w:r>
            <w:r w:rsidRPr="00565762">
              <w:rPr>
                <w:noProof/>
                <w:webHidden/>
              </w:rPr>
              <w:tab/>
            </w:r>
            <w:r w:rsidRPr="00565762">
              <w:rPr>
                <w:noProof/>
                <w:webHidden/>
              </w:rPr>
              <w:fldChar w:fldCharType="begin"/>
            </w:r>
            <w:r w:rsidRPr="00565762">
              <w:rPr>
                <w:noProof/>
                <w:webHidden/>
              </w:rPr>
              <w:instrText xml:space="preserve"> PAGEREF _Toc504074507 \h </w:instrText>
            </w:r>
            <w:r w:rsidRPr="00565762">
              <w:rPr>
                <w:noProof/>
                <w:webHidden/>
              </w:rPr>
            </w:r>
            <w:r w:rsidRPr="00565762">
              <w:rPr>
                <w:noProof/>
                <w:webHidden/>
              </w:rPr>
              <w:fldChar w:fldCharType="separate"/>
            </w:r>
            <w:r w:rsidRPr="00565762">
              <w:rPr>
                <w:noProof/>
                <w:webHidden/>
              </w:rPr>
              <w:t>26</w:t>
            </w:r>
            <w:r w:rsidRPr="00565762">
              <w:rPr>
                <w:noProof/>
                <w:webHidden/>
              </w:rPr>
              <w:fldChar w:fldCharType="end"/>
            </w:r>
          </w:hyperlink>
        </w:p>
        <w:p w14:paraId="46E2E99F"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08" w:history="1">
            <w:r w:rsidRPr="00565762">
              <w:rPr>
                <w:rStyle w:val="Hyperlink"/>
                <w:noProof/>
              </w:rPr>
              <w:t>2.7.7</w:t>
            </w:r>
            <w:r w:rsidRPr="00565762">
              <w:rPr>
                <w:rFonts w:asciiTheme="minorHAnsi" w:eastAsiaTheme="minorEastAsia" w:hAnsiTheme="minorHAnsi" w:cstheme="minorBidi"/>
                <w:noProof/>
                <w:sz w:val="22"/>
                <w:szCs w:val="22"/>
              </w:rPr>
              <w:tab/>
            </w:r>
            <w:r w:rsidRPr="00565762">
              <w:rPr>
                <w:rStyle w:val="Hyperlink"/>
                <w:noProof/>
              </w:rPr>
              <w:t>Khóa điện từ 12V</w:t>
            </w:r>
            <w:r w:rsidRPr="00565762">
              <w:rPr>
                <w:noProof/>
                <w:webHidden/>
              </w:rPr>
              <w:tab/>
            </w:r>
            <w:r w:rsidRPr="00565762">
              <w:rPr>
                <w:noProof/>
                <w:webHidden/>
              </w:rPr>
              <w:fldChar w:fldCharType="begin"/>
            </w:r>
            <w:r w:rsidRPr="00565762">
              <w:rPr>
                <w:noProof/>
                <w:webHidden/>
              </w:rPr>
              <w:instrText xml:space="preserve"> PAGEREF _Toc504074508 \h </w:instrText>
            </w:r>
            <w:r w:rsidRPr="00565762">
              <w:rPr>
                <w:noProof/>
                <w:webHidden/>
              </w:rPr>
            </w:r>
            <w:r w:rsidRPr="00565762">
              <w:rPr>
                <w:noProof/>
                <w:webHidden/>
              </w:rPr>
              <w:fldChar w:fldCharType="separate"/>
            </w:r>
            <w:r w:rsidRPr="00565762">
              <w:rPr>
                <w:noProof/>
                <w:webHidden/>
              </w:rPr>
              <w:t>27</w:t>
            </w:r>
            <w:r w:rsidRPr="00565762">
              <w:rPr>
                <w:noProof/>
                <w:webHidden/>
              </w:rPr>
              <w:fldChar w:fldCharType="end"/>
            </w:r>
          </w:hyperlink>
        </w:p>
        <w:p w14:paraId="0A29621D"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09" w:history="1">
            <w:r w:rsidRPr="00565762">
              <w:rPr>
                <w:rStyle w:val="Hyperlink"/>
                <w:noProof/>
              </w:rPr>
              <w:t>2.7.8</w:t>
            </w:r>
            <w:r w:rsidRPr="00565762">
              <w:rPr>
                <w:rFonts w:asciiTheme="minorHAnsi" w:eastAsiaTheme="minorEastAsia" w:hAnsiTheme="minorHAnsi" w:cstheme="minorBidi"/>
                <w:noProof/>
                <w:sz w:val="22"/>
                <w:szCs w:val="22"/>
              </w:rPr>
              <w:tab/>
            </w:r>
            <w:r w:rsidRPr="00565762">
              <w:rPr>
                <w:rStyle w:val="Hyperlink"/>
                <w:noProof/>
              </w:rPr>
              <w:t>Pin sạc 18650</w:t>
            </w:r>
            <w:r w:rsidRPr="00565762">
              <w:rPr>
                <w:noProof/>
                <w:webHidden/>
              </w:rPr>
              <w:tab/>
            </w:r>
            <w:r w:rsidRPr="00565762">
              <w:rPr>
                <w:noProof/>
                <w:webHidden/>
              </w:rPr>
              <w:fldChar w:fldCharType="begin"/>
            </w:r>
            <w:r w:rsidRPr="00565762">
              <w:rPr>
                <w:noProof/>
                <w:webHidden/>
              </w:rPr>
              <w:instrText xml:space="preserve"> PAGEREF _Toc504074509 \h </w:instrText>
            </w:r>
            <w:r w:rsidRPr="00565762">
              <w:rPr>
                <w:noProof/>
                <w:webHidden/>
              </w:rPr>
            </w:r>
            <w:r w:rsidRPr="00565762">
              <w:rPr>
                <w:noProof/>
                <w:webHidden/>
              </w:rPr>
              <w:fldChar w:fldCharType="separate"/>
            </w:r>
            <w:r w:rsidRPr="00565762">
              <w:rPr>
                <w:noProof/>
                <w:webHidden/>
              </w:rPr>
              <w:t>27</w:t>
            </w:r>
            <w:r w:rsidRPr="00565762">
              <w:rPr>
                <w:noProof/>
                <w:webHidden/>
              </w:rPr>
              <w:fldChar w:fldCharType="end"/>
            </w:r>
          </w:hyperlink>
        </w:p>
        <w:p w14:paraId="70A5B4D8" w14:textId="77777777" w:rsidR="00565762" w:rsidRPr="00565762" w:rsidRDefault="00565762">
          <w:pPr>
            <w:pStyle w:val="TOC1"/>
            <w:tabs>
              <w:tab w:val="right" w:leader="dot" w:pos="9062"/>
            </w:tabs>
            <w:rPr>
              <w:rFonts w:asciiTheme="minorHAnsi" w:eastAsiaTheme="minorEastAsia" w:hAnsiTheme="minorHAnsi" w:cstheme="minorBidi"/>
              <w:noProof/>
              <w:sz w:val="22"/>
              <w:szCs w:val="22"/>
            </w:rPr>
          </w:pPr>
          <w:hyperlink w:anchor="_Toc504074510" w:history="1">
            <w:r w:rsidRPr="00565762">
              <w:rPr>
                <w:rStyle w:val="Hyperlink"/>
                <w:noProof/>
              </w:rPr>
              <w:t>CHƯƠNG 3. THIẾT KẾ VÀ HIỆN THỰC HỆ THỐNG</w:t>
            </w:r>
            <w:r w:rsidRPr="00565762">
              <w:rPr>
                <w:noProof/>
                <w:webHidden/>
              </w:rPr>
              <w:tab/>
            </w:r>
            <w:r w:rsidRPr="00565762">
              <w:rPr>
                <w:noProof/>
                <w:webHidden/>
              </w:rPr>
              <w:fldChar w:fldCharType="begin"/>
            </w:r>
            <w:r w:rsidRPr="00565762">
              <w:rPr>
                <w:noProof/>
                <w:webHidden/>
              </w:rPr>
              <w:instrText xml:space="preserve"> PAGEREF _Toc504074510 \h </w:instrText>
            </w:r>
            <w:r w:rsidRPr="00565762">
              <w:rPr>
                <w:noProof/>
                <w:webHidden/>
              </w:rPr>
            </w:r>
            <w:r w:rsidRPr="00565762">
              <w:rPr>
                <w:noProof/>
                <w:webHidden/>
              </w:rPr>
              <w:fldChar w:fldCharType="separate"/>
            </w:r>
            <w:r w:rsidRPr="00565762">
              <w:rPr>
                <w:noProof/>
                <w:webHidden/>
              </w:rPr>
              <w:t>29</w:t>
            </w:r>
            <w:r w:rsidRPr="00565762">
              <w:rPr>
                <w:noProof/>
                <w:webHidden/>
              </w:rPr>
              <w:fldChar w:fldCharType="end"/>
            </w:r>
          </w:hyperlink>
        </w:p>
        <w:p w14:paraId="2017B928" w14:textId="77777777" w:rsidR="00565762" w:rsidRPr="00565762" w:rsidRDefault="00565762">
          <w:pPr>
            <w:pStyle w:val="TOC2"/>
            <w:rPr>
              <w:rFonts w:asciiTheme="minorHAnsi" w:eastAsiaTheme="minorEastAsia" w:hAnsiTheme="minorHAnsi" w:cstheme="minorBidi"/>
              <w:sz w:val="22"/>
              <w:szCs w:val="22"/>
            </w:rPr>
          </w:pPr>
          <w:hyperlink w:anchor="_Toc504074511" w:history="1">
            <w:r w:rsidRPr="00565762">
              <w:rPr>
                <w:rStyle w:val="Hyperlink"/>
              </w:rPr>
              <w:t>3.1 Mô hình thiết kế tổng thể của hệ thống</w:t>
            </w:r>
            <w:r w:rsidRPr="00565762">
              <w:rPr>
                <w:webHidden/>
              </w:rPr>
              <w:tab/>
            </w:r>
            <w:r w:rsidRPr="00565762">
              <w:rPr>
                <w:webHidden/>
              </w:rPr>
              <w:fldChar w:fldCharType="begin"/>
            </w:r>
            <w:r w:rsidRPr="00565762">
              <w:rPr>
                <w:webHidden/>
              </w:rPr>
              <w:instrText xml:space="preserve"> PAGEREF _Toc504074511 \h </w:instrText>
            </w:r>
            <w:r w:rsidRPr="00565762">
              <w:rPr>
                <w:webHidden/>
              </w:rPr>
            </w:r>
            <w:r w:rsidRPr="00565762">
              <w:rPr>
                <w:webHidden/>
              </w:rPr>
              <w:fldChar w:fldCharType="separate"/>
            </w:r>
            <w:r w:rsidRPr="00565762">
              <w:rPr>
                <w:webHidden/>
              </w:rPr>
              <w:t>29</w:t>
            </w:r>
            <w:r w:rsidRPr="00565762">
              <w:rPr>
                <w:webHidden/>
              </w:rPr>
              <w:fldChar w:fldCharType="end"/>
            </w:r>
          </w:hyperlink>
        </w:p>
        <w:p w14:paraId="49270295" w14:textId="77777777" w:rsidR="00565762" w:rsidRPr="00565762" w:rsidRDefault="00565762">
          <w:pPr>
            <w:pStyle w:val="TOC2"/>
            <w:rPr>
              <w:rFonts w:asciiTheme="minorHAnsi" w:eastAsiaTheme="minorEastAsia" w:hAnsiTheme="minorHAnsi" w:cstheme="minorBidi"/>
              <w:sz w:val="22"/>
              <w:szCs w:val="22"/>
            </w:rPr>
          </w:pPr>
          <w:hyperlink w:anchor="_Toc504074512" w:history="1">
            <w:r w:rsidRPr="00565762">
              <w:rPr>
                <w:rStyle w:val="Hyperlink"/>
              </w:rPr>
              <w:t>3.2 Thiết kế hệ thống phần cứng</w:t>
            </w:r>
            <w:r w:rsidRPr="00565762">
              <w:rPr>
                <w:webHidden/>
              </w:rPr>
              <w:tab/>
            </w:r>
            <w:r w:rsidRPr="00565762">
              <w:rPr>
                <w:webHidden/>
              </w:rPr>
              <w:fldChar w:fldCharType="begin"/>
            </w:r>
            <w:r w:rsidRPr="00565762">
              <w:rPr>
                <w:webHidden/>
              </w:rPr>
              <w:instrText xml:space="preserve"> PAGEREF _Toc504074512 \h </w:instrText>
            </w:r>
            <w:r w:rsidRPr="00565762">
              <w:rPr>
                <w:webHidden/>
              </w:rPr>
            </w:r>
            <w:r w:rsidRPr="00565762">
              <w:rPr>
                <w:webHidden/>
              </w:rPr>
              <w:fldChar w:fldCharType="separate"/>
            </w:r>
            <w:r w:rsidRPr="00565762">
              <w:rPr>
                <w:webHidden/>
              </w:rPr>
              <w:t>30</w:t>
            </w:r>
            <w:r w:rsidRPr="00565762">
              <w:rPr>
                <w:webHidden/>
              </w:rPr>
              <w:fldChar w:fldCharType="end"/>
            </w:r>
          </w:hyperlink>
        </w:p>
        <w:p w14:paraId="789AD9CE"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3" w:history="1">
            <w:r w:rsidRPr="00565762">
              <w:rPr>
                <w:rStyle w:val="Hyperlink"/>
                <w:noProof/>
              </w:rPr>
              <w:t>3.2.1 Thiết kế mạch vi điều khiển STM32F030C8T6</w:t>
            </w:r>
            <w:r w:rsidRPr="00565762">
              <w:rPr>
                <w:noProof/>
                <w:webHidden/>
              </w:rPr>
              <w:tab/>
            </w:r>
            <w:r w:rsidRPr="00565762">
              <w:rPr>
                <w:noProof/>
                <w:webHidden/>
              </w:rPr>
              <w:fldChar w:fldCharType="begin"/>
            </w:r>
            <w:r w:rsidRPr="00565762">
              <w:rPr>
                <w:noProof/>
                <w:webHidden/>
              </w:rPr>
              <w:instrText xml:space="preserve"> PAGEREF _Toc504074513 \h </w:instrText>
            </w:r>
            <w:r w:rsidRPr="00565762">
              <w:rPr>
                <w:noProof/>
                <w:webHidden/>
              </w:rPr>
            </w:r>
            <w:r w:rsidRPr="00565762">
              <w:rPr>
                <w:noProof/>
                <w:webHidden/>
              </w:rPr>
              <w:fldChar w:fldCharType="separate"/>
            </w:r>
            <w:r w:rsidRPr="00565762">
              <w:rPr>
                <w:noProof/>
                <w:webHidden/>
              </w:rPr>
              <w:t>30</w:t>
            </w:r>
            <w:r w:rsidRPr="00565762">
              <w:rPr>
                <w:noProof/>
                <w:webHidden/>
              </w:rPr>
              <w:fldChar w:fldCharType="end"/>
            </w:r>
          </w:hyperlink>
        </w:p>
        <w:p w14:paraId="67A29F3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4" w:history="1">
            <w:r w:rsidRPr="00565762">
              <w:rPr>
                <w:rStyle w:val="Hyperlink"/>
                <w:noProof/>
              </w:rPr>
              <w:t>3.2.2 Thiết kế mạch nguồn</w:t>
            </w:r>
            <w:r w:rsidRPr="00565762">
              <w:rPr>
                <w:noProof/>
                <w:webHidden/>
              </w:rPr>
              <w:tab/>
            </w:r>
            <w:r w:rsidRPr="00565762">
              <w:rPr>
                <w:noProof/>
                <w:webHidden/>
              </w:rPr>
              <w:fldChar w:fldCharType="begin"/>
            </w:r>
            <w:r w:rsidRPr="00565762">
              <w:rPr>
                <w:noProof/>
                <w:webHidden/>
              </w:rPr>
              <w:instrText xml:space="preserve"> PAGEREF _Toc504074514 \h </w:instrText>
            </w:r>
            <w:r w:rsidRPr="00565762">
              <w:rPr>
                <w:noProof/>
                <w:webHidden/>
              </w:rPr>
            </w:r>
            <w:r w:rsidRPr="00565762">
              <w:rPr>
                <w:noProof/>
                <w:webHidden/>
              </w:rPr>
              <w:fldChar w:fldCharType="separate"/>
            </w:r>
            <w:r w:rsidRPr="00565762">
              <w:rPr>
                <w:noProof/>
                <w:webHidden/>
              </w:rPr>
              <w:t>32</w:t>
            </w:r>
            <w:r w:rsidRPr="00565762">
              <w:rPr>
                <w:noProof/>
                <w:webHidden/>
              </w:rPr>
              <w:fldChar w:fldCharType="end"/>
            </w:r>
          </w:hyperlink>
        </w:p>
        <w:p w14:paraId="64C2995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5" w:history="1">
            <w:r w:rsidRPr="00565762">
              <w:rPr>
                <w:rStyle w:val="Hyperlink"/>
                <w:noProof/>
              </w:rPr>
              <w:t>3.2.3 Thiết kế mạch trung tâm</w:t>
            </w:r>
            <w:r w:rsidRPr="00565762">
              <w:rPr>
                <w:noProof/>
                <w:webHidden/>
              </w:rPr>
              <w:tab/>
            </w:r>
            <w:r w:rsidRPr="00565762">
              <w:rPr>
                <w:noProof/>
                <w:webHidden/>
              </w:rPr>
              <w:fldChar w:fldCharType="begin"/>
            </w:r>
            <w:r w:rsidRPr="00565762">
              <w:rPr>
                <w:noProof/>
                <w:webHidden/>
              </w:rPr>
              <w:instrText xml:space="preserve"> PAGEREF _Toc504074515 \h </w:instrText>
            </w:r>
            <w:r w:rsidRPr="00565762">
              <w:rPr>
                <w:noProof/>
                <w:webHidden/>
              </w:rPr>
            </w:r>
            <w:r w:rsidRPr="00565762">
              <w:rPr>
                <w:noProof/>
                <w:webHidden/>
              </w:rPr>
              <w:fldChar w:fldCharType="separate"/>
            </w:r>
            <w:r w:rsidRPr="00565762">
              <w:rPr>
                <w:noProof/>
                <w:webHidden/>
              </w:rPr>
              <w:t>34</w:t>
            </w:r>
            <w:r w:rsidRPr="00565762">
              <w:rPr>
                <w:noProof/>
                <w:webHidden/>
              </w:rPr>
              <w:fldChar w:fldCharType="end"/>
            </w:r>
          </w:hyperlink>
        </w:p>
        <w:p w14:paraId="18812CFF"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6" w:history="1">
            <w:r w:rsidRPr="00565762">
              <w:rPr>
                <w:rStyle w:val="Hyperlink"/>
                <w:noProof/>
              </w:rPr>
              <w:t>3.2.4 Thiết kế mạch đóng ngắt khóa điện</w:t>
            </w:r>
            <w:r w:rsidRPr="00565762">
              <w:rPr>
                <w:noProof/>
                <w:webHidden/>
              </w:rPr>
              <w:tab/>
            </w:r>
            <w:r w:rsidRPr="00565762">
              <w:rPr>
                <w:noProof/>
                <w:webHidden/>
              </w:rPr>
              <w:fldChar w:fldCharType="begin"/>
            </w:r>
            <w:r w:rsidRPr="00565762">
              <w:rPr>
                <w:noProof/>
                <w:webHidden/>
              </w:rPr>
              <w:instrText xml:space="preserve"> PAGEREF _Toc504074516 \h </w:instrText>
            </w:r>
            <w:r w:rsidRPr="00565762">
              <w:rPr>
                <w:noProof/>
                <w:webHidden/>
              </w:rPr>
            </w:r>
            <w:r w:rsidRPr="00565762">
              <w:rPr>
                <w:noProof/>
                <w:webHidden/>
              </w:rPr>
              <w:fldChar w:fldCharType="separate"/>
            </w:r>
            <w:r w:rsidRPr="00565762">
              <w:rPr>
                <w:noProof/>
                <w:webHidden/>
              </w:rPr>
              <w:t>37</w:t>
            </w:r>
            <w:r w:rsidRPr="00565762">
              <w:rPr>
                <w:noProof/>
                <w:webHidden/>
              </w:rPr>
              <w:fldChar w:fldCharType="end"/>
            </w:r>
          </w:hyperlink>
        </w:p>
        <w:p w14:paraId="2EA7E152" w14:textId="77777777" w:rsidR="00565762" w:rsidRPr="00565762" w:rsidRDefault="00565762">
          <w:pPr>
            <w:pStyle w:val="TOC2"/>
            <w:rPr>
              <w:rFonts w:asciiTheme="minorHAnsi" w:eastAsiaTheme="minorEastAsia" w:hAnsiTheme="minorHAnsi" w:cstheme="minorBidi"/>
              <w:sz w:val="22"/>
              <w:szCs w:val="22"/>
            </w:rPr>
          </w:pPr>
          <w:hyperlink w:anchor="_Toc504074517" w:history="1">
            <w:r w:rsidRPr="00565762">
              <w:rPr>
                <w:rStyle w:val="Hyperlink"/>
              </w:rPr>
              <w:t>3.3 Hiện thực giao thức MQTT</w:t>
            </w:r>
            <w:r w:rsidRPr="00565762">
              <w:rPr>
                <w:webHidden/>
              </w:rPr>
              <w:tab/>
            </w:r>
            <w:r w:rsidRPr="00565762">
              <w:rPr>
                <w:webHidden/>
              </w:rPr>
              <w:fldChar w:fldCharType="begin"/>
            </w:r>
            <w:r w:rsidRPr="00565762">
              <w:rPr>
                <w:webHidden/>
              </w:rPr>
              <w:instrText xml:space="preserve"> PAGEREF _Toc504074517 \h </w:instrText>
            </w:r>
            <w:r w:rsidRPr="00565762">
              <w:rPr>
                <w:webHidden/>
              </w:rPr>
            </w:r>
            <w:r w:rsidRPr="00565762">
              <w:rPr>
                <w:webHidden/>
              </w:rPr>
              <w:fldChar w:fldCharType="separate"/>
            </w:r>
            <w:r w:rsidRPr="00565762">
              <w:rPr>
                <w:webHidden/>
              </w:rPr>
              <w:t>38</w:t>
            </w:r>
            <w:r w:rsidRPr="00565762">
              <w:rPr>
                <w:webHidden/>
              </w:rPr>
              <w:fldChar w:fldCharType="end"/>
            </w:r>
          </w:hyperlink>
        </w:p>
        <w:p w14:paraId="797BC07B"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8" w:history="1">
            <w:r w:rsidRPr="00565762">
              <w:rPr>
                <w:rStyle w:val="Hyperlink"/>
                <w:noProof/>
              </w:rPr>
              <w:t>3.3.1 Broker</w:t>
            </w:r>
            <w:r w:rsidRPr="00565762">
              <w:rPr>
                <w:noProof/>
                <w:webHidden/>
              </w:rPr>
              <w:tab/>
            </w:r>
            <w:r w:rsidRPr="00565762">
              <w:rPr>
                <w:noProof/>
                <w:webHidden/>
              </w:rPr>
              <w:fldChar w:fldCharType="begin"/>
            </w:r>
            <w:r w:rsidRPr="00565762">
              <w:rPr>
                <w:noProof/>
                <w:webHidden/>
              </w:rPr>
              <w:instrText xml:space="preserve"> PAGEREF _Toc504074518 \h </w:instrText>
            </w:r>
            <w:r w:rsidRPr="00565762">
              <w:rPr>
                <w:noProof/>
                <w:webHidden/>
              </w:rPr>
            </w:r>
            <w:r w:rsidRPr="00565762">
              <w:rPr>
                <w:noProof/>
                <w:webHidden/>
              </w:rPr>
              <w:fldChar w:fldCharType="separate"/>
            </w:r>
            <w:r w:rsidRPr="00565762">
              <w:rPr>
                <w:noProof/>
                <w:webHidden/>
              </w:rPr>
              <w:t>38</w:t>
            </w:r>
            <w:r w:rsidRPr="00565762">
              <w:rPr>
                <w:noProof/>
                <w:webHidden/>
              </w:rPr>
              <w:fldChar w:fldCharType="end"/>
            </w:r>
          </w:hyperlink>
        </w:p>
        <w:p w14:paraId="1B9429A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19" w:history="1">
            <w:r w:rsidRPr="00565762">
              <w:rPr>
                <w:rStyle w:val="Hyperlink"/>
                <w:noProof/>
              </w:rPr>
              <w:t>3.3.2 Client</w:t>
            </w:r>
            <w:r w:rsidRPr="00565762">
              <w:rPr>
                <w:noProof/>
                <w:webHidden/>
              </w:rPr>
              <w:tab/>
            </w:r>
            <w:r w:rsidRPr="00565762">
              <w:rPr>
                <w:noProof/>
                <w:webHidden/>
              </w:rPr>
              <w:fldChar w:fldCharType="begin"/>
            </w:r>
            <w:r w:rsidRPr="00565762">
              <w:rPr>
                <w:noProof/>
                <w:webHidden/>
              </w:rPr>
              <w:instrText xml:space="preserve"> PAGEREF _Toc504074519 \h </w:instrText>
            </w:r>
            <w:r w:rsidRPr="00565762">
              <w:rPr>
                <w:noProof/>
                <w:webHidden/>
              </w:rPr>
            </w:r>
            <w:r w:rsidRPr="00565762">
              <w:rPr>
                <w:noProof/>
                <w:webHidden/>
              </w:rPr>
              <w:fldChar w:fldCharType="separate"/>
            </w:r>
            <w:r w:rsidRPr="00565762">
              <w:rPr>
                <w:noProof/>
                <w:webHidden/>
              </w:rPr>
              <w:t>40</w:t>
            </w:r>
            <w:r w:rsidRPr="00565762">
              <w:rPr>
                <w:noProof/>
                <w:webHidden/>
              </w:rPr>
              <w:fldChar w:fldCharType="end"/>
            </w:r>
          </w:hyperlink>
        </w:p>
        <w:p w14:paraId="1E0E5544" w14:textId="77777777" w:rsidR="00565762" w:rsidRPr="00565762" w:rsidRDefault="00565762">
          <w:pPr>
            <w:pStyle w:val="TOC2"/>
            <w:rPr>
              <w:rFonts w:asciiTheme="minorHAnsi" w:eastAsiaTheme="minorEastAsia" w:hAnsiTheme="minorHAnsi" w:cstheme="minorBidi"/>
              <w:sz w:val="22"/>
              <w:szCs w:val="22"/>
            </w:rPr>
          </w:pPr>
          <w:hyperlink w:anchor="_Toc504074520" w:history="1">
            <w:r w:rsidRPr="00565762">
              <w:rPr>
                <w:rStyle w:val="Hyperlink"/>
              </w:rPr>
              <w:t>3.4 Lập trình firmware cho ESP8266</w:t>
            </w:r>
            <w:r w:rsidRPr="00565762">
              <w:rPr>
                <w:webHidden/>
              </w:rPr>
              <w:tab/>
            </w:r>
            <w:r w:rsidRPr="00565762">
              <w:rPr>
                <w:webHidden/>
              </w:rPr>
              <w:fldChar w:fldCharType="begin"/>
            </w:r>
            <w:r w:rsidRPr="00565762">
              <w:rPr>
                <w:webHidden/>
              </w:rPr>
              <w:instrText xml:space="preserve"> PAGEREF _Toc504074520 \h </w:instrText>
            </w:r>
            <w:r w:rsidRPr="00565762">
              <w:rPr>
                <w:webHidden/>
              </w:rPr>
            </w:r>
            <w:r w:rsidRPr="00565762">
              <w:rPr>
                <w:webHidden/>
              </w:rPr>
              <w:fldChar w:fldCharType="separate"/>
            </w:r>
            <w:r w:rsidRPr="00565762">
              <w:rPr>
                <w:webHidden/>
              </w:rPr>
              <w:t>41</w:t>
            </w:r>
            <w:r w:rsidRPr="00565762">
              <w:rPr>
                <w:webHidden/>
              </w:rPr>
              <w:fldChar w:fldCharType="end"/>
            </w:r>
          </w:hyperlink>
        </w:p>
        <w:p w14:paraId="26E9DFA1"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521" w:history="1">
            <w:r w:rsidRPr="00565762">
              <w:rPr>
                <w:rStyle w:val="Hyperlink"/>
              </w:rPr>
              <w:t>3.5</w:t>
            </w:r>
            <w:r w:rsidRPr="00565762">
              <w:rPr>
                <w:rFonts w:asciiTheme="minorHAnsi" w:eastAsiaTheme="minorEastAsia" w:hAnsiTheme="minorHAnsi" w:cstheme="minorBidi"/>
                <w:sz w:val="22"/>
                <w:szCs w:val="22"/>
              </w:rPr>
              <w:tab/>
            </w:r>
            <w:r w:rsidRPr="00565762">
              <w:rPr>
                <w:rStyle w:val="Hyperlink"/>
              </w:rPr>
              <w:t>Hiện thực trên Board xử lý trung tâm</w:t>
            </w:r>
            <w:r w:rsidRPr="00565762">
              <w:rPr>
                <w:webHidden/>
              </w:rPr>
              <w:tab/>
            </w:r>
            <w:r w:rsidRPr="00565762">
              <w:rPr>
                <w:webHidden/>
              </w:rPr>
              <w:fldChar w:fldCharType="begin"/>
            </w:r>
            <w:r w:rsidRPr="00565762">
              <w:rPr>
                <w:webHidden/>
              </w:rPr>
              <w:instrText xml:space="preserve"> PAGEREF _Toc504074521 \h </w:instrText>
            </w:r>
            <w:r w:rsidRPr="00565762">
              <w:rPr>
                <w:webHidden/>
              </w:rPr>
            </w:r>
            <w:r w:rsidRPr="00565762">
              <w:rPr>
                <w:webHidden/>
              </w:rPr>
              <w:fldChar w:fldCharType="separate"/>
            </w:r>
            <w:r w:rsidRPr="00565762">
              <w:rPr>
                <w:webHidden/>
              </w:rPr>
              <w:t>42</w:t>
            </w:r>
            <w:r w:rsidRPr="00565762">
              <w:rPr>
                <w:webHidden/>
              </w:rPr>
              <w:fldChar w:fldCharType="end"/>
            </w:r>
          </w:hyperlink>
        </w:p>
        <w:p w14:paraId="7534F9BA"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22" w:history="1">
            <w:r w:rsidRPr="00565762">
              <w:rPr>
                <w:rStyle w:val="Hyperlink"/>
                <w:noProof/>
              </w:rPr>
              <w:t>3.5.1</w:t>
            </w:r>
            <w:r w:rsidRPr="00565762">
              <w:rPr>
                <w:rFonts w:asciiTheme="minorHAnsi" w:eastAsiaTheme="minorEastAsia" w:hAnsiTheme="minorHAnsi" w:cstheme="minorBidi"/>
                <w:noProof/>
                <w:sz w:val="22"/>
                <w:szCs w:val="22"/>
              </w:rPr>
              <w:tab/>
            </w:r>
            <w:r w:rsidRPr="00565762">
              <w:rPr>
                <w:rStyle w:val="Hyperlink"/>
                <w:noProof/>
              </w:rPr>
              <w:t>Giao tiếp giữa STM32F0 và R307</w:t>
            </w:r>
            <w:r w:rsidRPr="00565762">
              <w:rPr>
                <w:noProof/>
                <w:webHidden/>
              </w:rPr>
              <w:tab/>
            </w:r>
            <w:r w:rsidRPr="00565762">
              <w:rPr>
                <w:noProof/>
                <w:webHidden/>
              </w:rPr>
              <w:fldChar w:fldCharType="begin"/>
            </w:r>
            <w:r w:rsidRPr="00565762">
              <w:rPr>
                <w:noProof/>
                <w:webHidden/>
              </w:rPr>
              <w:instrText xml:space="preserve"> PAGEREF _Toc504074522 \h </w:instrText>
            </w:r>
            <w:r w:rsidRPr="00565762">
              <w:rPr>
                <w:noProof/>
                <w:webHidden/>
              </w:rPr>
            </w:r>
            <w:r w:rsidRPr="00565762">
              <w:rPr>
                <w:noProof/>
                <w:webHidden/>
              </w:rPr>
              <w:fldChar w:fldCharType="separate"/>
            </w:r>
            <w:r w:rsidRPr="00565762">
              <w:rPr>
                <w:noProof/>
                <w:webHidden/>
              </w:rPr>
              <w:t>42</w:t>
            </w:r>
            <w:r w:rsidRPr="00565762">
              <w:rPr>
                <w:noProof/>
                <w:webHidden/>
              </w:rPr>
              <w:fldChar w:fldCharType="end"/>
            </w:r>
          </w:hyperlink>
        </w:p>
        <w:p w14:paraId="0C5D5766"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23" w:history="1">
            <w:r w:rsidRPr="00565762">
              <w:rPr>
                <w:rStyle w:val="Hyperlink"/>
                <w:rFonts w:eastAsiaTheme="majorEastAsia"/>
                <w:noProof/>
              </w:rPr>
              <w:t>3.5.2</w:t>
            </w:r>
            <w:r w:rsidRPr="00565762">
              <w:rPr>
                <w:rFonts w:asciiTheme="minorHAnsi" w:eastAsiaTheme="minorEastAsia" w:hAnsiTheme="minorHAnsi" w:cstheme="minorBidi"/>
                <w:noProof/>
                <w:sz w:val="22"/>
                <w:szCs w:val="22"/>
              </w:rPr>
              <w:tab/>
            </w:r>
            <w:r w:rsidRPr="00565762">
              <w:rPr>
                <w:rStyle w:val="Hyperlink"/>
                <w:rFonts w:eastAsiaTheme="majorEastAsia"/>
                <w:noProof/>
              </w:rPr>
              <w:t>Giao tiếp giữa STM32F0 và ESP8266</w:t>
            </w:r>
            <w:r w:rsidRPr="00565762">
              <w:rPr>
                <w:noProof/>
                <w:webHidden/>
              </w:rPr>
              <w:tab/>
            </w:r>
            <w:r w:rsidRPr="00565762">
              <w:rPr>
                <w:noProof/>
                <w:webHidden/>
              </w:rPr>
              <w:fldChar w:fldCharType="begin"/>
            </w:r>
            <w:r w:rsidRPr="00565762">
              <w:rPr>
                <w:noProof/>
                <w:webHidden/>
              </w:rPr>
              <w:instrText xml:space="preserve"> PAGEREF _Toc504074523 \h </w:instrText>
            </w:r>
            <w:r w:rsidRPr="00565762">
              <w:rPr>
                <w:noProof/>
                <w:webHidden/>
              </w:rPr>
            </w:r>
            <w:r w:rsidRPr="00565762">
              <w:rPr>
                <w:noProof/>
                <w:webHidden/>
              </w:rPr>
              <w:fldChar w:fldCharType="separate"/>
            </w:r>
            <w:r w:rsidRPr="00565762">
              <w:rPr>
                <w:noProof/>
                <w:webHidden/>
              </w:rPr>
              <w:t>45</w:t>
            </w:r>
            <w:r w:rsidRPr="00565762">
              <w:rPr>
                <w:noProof/>
                <w:webHidden/>
              </w:rPr>
              <w:fldChar w:fldCharType="end"/>
            </w:r>
          </w:hyperlink>
        </w:p>
        <w:p w14:paraId="73EE9D39"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24" w:history="1">
            <w:r w:rsidRPr="00565762">
              <w:rPr>
                <w:rStyle w:val="Hyperlink"/>
                <w:rFonts w:eastAsiaTheme="majorEastAsia"/>
                <w:noProof/>
              </w:rPr>
              <w:t>3.5.3</w:t>
            </w:r>
            <w:r w:rsidRPr="00565762">
              <w:rPr>
                <w:rFonts w:asciiTheme="minorHAnsi" w:eastAsiaTheme="minorEastAsia" w:hAnsiTheme="minorHAnsi" w:cstheme="minorBidi"/>
                <w:noProof/>
                <w:sz w:val="22"/>
                <w:szCs w:val="22"/>
              </w:rPr>
              <w:tab/>
            </w:r>
            <w:r w:rsidRPr="00565762">
              <w:rPr>
                <w:rStyle w:val="Hyperlink"/>
                <w:rFonts w:eastAsiaTheme="majorEastAsia"/>
                <w:noProof/>
              </w:rPr>
              <w:t>Giao tiếp giữa STM32F0 và Micro SD Card</w:t>
            </w:r>
            <w:r w:rsidRPr="00565762">
              <w:rPr>
                <w:noProof/>
                <w:webHidden/>
              </w:rPr>
              <w:tab/>
            </w:r>
            <w:r w:rsidRPr="00565762">
              <w:rPr>
                <w:noProof/>
                <w:webHidden/>
              </w:rPr>
              <w:fldChar w:fldCharType="begin"/>
            </w:r>
            <w:r w:rsidRPr="00565762">
              <w:rPr>
                <w:noProof/>
                <w:webHidden/>
              </w:rPr>
              <w:instrText xml:space="preserve"> PAGEREF _Toc504074524 \h </w:instrText>
            </w:r>
            <w:r w:rsidRPr="00565762">
              <w:rPr>
                <w:noProof/>
                <w:webHidden/>
              </w:rPr>
            </w:r>
            <w:r w:rsidRPr="00565762">
              <w:rPr>
                <w:noProof/>
                <w:webHidden/>
              </w:rPr>
              <w:fldChar w:fldCharType="separate"/>
            </w:r>
            <w:r w:rsidRPr="00565762">
              <w:rPr>
                <w:noProof/>
                <w:webHidden/>
              </w:rPr>
              <w:t>45</w:t>
            </w:r>
            <w:r w:rsidRPr="00565762">
              <w:rPr>
                <w:noProof/>
                <w:webHidden/>
              </w:rPr>
              <w:fldChar w:fldCharType="end"/>
            </w:r>
          </w:hyperlink>
        </w:p>
        <w:p w14:paraId="24128440"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25" w:history="1">
            <w:r w:rsidRPr="00565762">
              <w:rPr>
                <w:rStyle w:val="Hyperlink"/>
                <w:noProof/>
              </w:rPr>
              <w:t>3.5.4</w:t>
            </w:r>
            <w:r w:rsidRPr="00565762">
              <w:rPr>
                <w:rFonts w:asciiTheme="minorHAnsi" w:eastAsiaTheme="minorEastAsia" w:hAnsiTheme="minorHAnsi" w:cstheme="minorBidi"/>
                <w:noProof/>
                <w:sz w:val="22"/>
                <w:szCs w:val="22"/>
              </w:rPr>
              <w:tab/>
            </w:r>
            <w:r w:rsidRPr="00565762">
              <w:rPr>
                <w:rStyle w:val="Hyperlink"/>
                <w:noProof/>
              </w:rPr>
              <w:t>Giao tiếp giữa STM32F0 và LCD TFT 2.4’</w:t>
            </w:r>
            <w:r w:rsidRPr="00565762">
              <w:rPr>
                <w:noProof/>
                <w:webHidden/>
              </w:rPr>
              <w:tab/>
            </w:r>
            <w:r w:rsidRPr="00565762">
              <w:rPr>
                <w:noProof/>
                <w:webHidden/>
              </w:rPr>
              <w:fldChar w:fldCharType="begin"/>
            </w:r>
            <w:r w:rsidRPr="00565762">
              <w:rPr>
                <w:noProof/>
                <w:webHidden/>
              </w:rPr>
              <w:instrText xml:space="preserve"> PAGEREF _Toc504074525 \h </w:instrText>
            </w:r>
            <w:r w:rsidRPr="00565762">
              <w:rPr>
                <w:noProof/>
                <w:webHidden/>
              </w:rPr>
            </w:r>
            <w:r w:rsidRPr="00565762">
              <w:rPr>
                <w:noProof/>
                <w:webHidden/>
              </w:rPr>
              <w:fldChar w:fldCharType="separate"/>
            </w:r>
            <w:r w:rsidRPr="00565762">
              <w:rPr>
                <w:noProof/>
                <w:webHidden/>
              </w:rPr>
              <w:t>47</w:t>
            </w:r>
            <w:r w:rsidRPr="00565762">
              <w:rPr>
                <w:noProof/>
                <w:webHidden/>
              </w:rPr>
              <w:fldChar w:fldCharType="end"/>
            </w:r>
          </w:hyperlink>
        </w:p>
        <w:p w14:paraId="75685E7E" w14:textId="77777777" w:rsidR="00565762" w:rsidRPr="00565762" w:rsidRDefault="00565762">
          <w:pPr>
            <w:pStyle w:val="TOC2"/>
            <w:rPr>
              <w:rFonts w:asciiTheme="minorHAnsi" w:eastAsiaTheme="minorEastAsia" w:hAnsiTheme="minorHAnsi" w:cstheme="minorBidi"/>
              <w:sz w:val="22"/>
              <w:szCs w:val="22"/>
            </w:rPr>
          </w:pPr>
          <w:hyperlink w:anchor="_Toc504074526" w:history="1">
            <w:r w:rsidRPr="00565762">
              <w:rPr>
                <w:rStyle w:val="Hyperlink"/>
              </w:rPr>
              <w:t>3.6 Hiện thực ứng dụng Web</w:t>
            </w:r>
            <w:r w:rsidRPr="00565762">
              <w:rPr>
                <w:webHidden/>
              </w:rPr>
              <w:tab/>
            </w:r>
            <w:r w:rsidRPr="00565762">
              <w:rPr>
                <w:webHidden/>
              </w:rPr>
              <w:fldChar w:fldCharType="begin"/>
            </w:r>
            <w:r w:rsidRPr="00565762">
              <w:rPr>
                <w:webHidden/>
              </w:rPr>
              <w:instrText xml:space="preserve"> PAGEREF _Toc504074526 \h </w:instrText>
            </w:r>
            <w:r w:rsidRPr="00565762">
              <w:rPr>
                <w:webHidden/>
              </w:rPr>
            </w:r>
            <w:r w:rsidRPr="00565762">
              <w:rPr>
                <w:webHidden/>
              </w:rPr>
              <w:fldChar w:fldCharType="separate"/>
            </w:r>
            <w:r w:rsidRPr="00565762">
              <w:rPr>
                <w:webHidden/>
              </w:rPr>
              <w:t>51</w:t>
            </w:r>
            <w:r w:rsidRPr="00565762">
              <w:rPr>
                <w:webHidden/>
              </w:rPr>
              <w:fldChar w:fldCharType="end"/>
            </w:r>
          </w:hyperlink>
        </w:p>
        <w:p w14:paraId="3FFE0069"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27" w:history="1">
            <w:r w:rsidRPr="00565762">
              <w:rPr>
                <w:rStyle w:val="Hyperlink"/>
                <w:noProof/>
              </w:rPr>
              <w:t>3.6.1 Các chức năng của ứng dụng Web.</w:t>
            </w:r>
            <w:r w:rsidRPr="00565762">
              <w:rPr>
                <w:noProof/>
                <w:webHidden/>
              </w:rPr>
              <w:tab/>
            </w:r>
            <w:r w:rsidRPr="00565762">
              <w:rPr>
                <w:noProof/>
                <w:webHidden/>
              </w:rPr>
              <w:fldChar w:fldCharType="begin"/>
            </w:r>
            <w:r w:rsidRPr="00565762">
              <w:rPr>
                <w:noProof/>
                <w:webHidden/>
              </w:rPr>
              <w:instrText xml:space="preserve"> PAGEREF _Toc504074527 \h </w:instrText>
            </w:r>
            <w:r w:rsidRPr="00565762">
              <w:rPr>
                <w:noProof/>
                <w:webHidden/>
              </w:rPr>
            </w:r>
            <w:r w:rsidRPr="00565762">
              <w:rPr>
                <w:noProof/>
                <w:webHidden/>
              </w:rPr>
              <w:fldChar w:fldCharType="separate"/>
            </w:r>
            <w:r w:rsidRPr="00565762">
              <w:rPr>
                <w:noProof/>
                <w:webHidden/>
              </w:rPr>
              <w:t>51</w:t>
            </w:r>
            <w:r w:rsidRPr="00565762">
              <w:rPr>
                <w:noProof/>
                <w:webHidden/>
              </w:rPr>
              <w:fldChar w:fldCharType="end"/>
            </w:r>
          </w:hyperlink>
        </w:p>
        <w:p w14:paraId="0E6280B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28" w:history="1">
            <w:r w:rsidRPr="00565762">
              <w:rPr>
                <w:rStyle w:val="Hyperlink"/>
                <w:noProof/>
              </w:rPr>
              <w:t>3.6.2 Xây dựng Database</w:t>
            </w:r>
            <w:r w:rsidRPr="00565762">
              <w:rPr>
                <w:noProof/>
                <w:webHidden/>
              </w:rPr>
              <w:tab/>
            </w:r>
            <w:r w:rsidRPr="00565762">
              <w:rPr>
                <w:noProof/>
                <w:webHidden/>
              </w:rPr>
              <w:fldChar w:fldCharType="begin"/>
            </w:r>
            <w:r w:rsidRPr="00565762">
              <w:rPr>
                <w:noProof/>
                <w:webHidden/>
              </w:rPr>
              <w:instrText xml:space="preserve"> PAGEREF _Toc504074528 \h </w:instrText>
            </w:r>
            <w:r w:rsidRPr="00565762">
              <w:rPr>
                <w:noProof/>
                <w:webHidden/>
              </w:rPr>
            </w:r>
            <w:r w:rsidRPr="00565762">
              <w:rPr>
                <w:noProof/>
                <w:webHidden/>
              </w:rPr>
              <w:fldChar w:fldCharType="separate"/>
            </w:r>
            <w:r w:rsidRPr="00565762">
              <w:rPr>
                <w:noProof/>
                <w:webHidden/>
              </w:rPr>
              <w:t>51</w:t>
            </w:r>
            <w:r w:rsidRPr="00565762">
              <w:rPr>
                <w:noProof/>
                <w:webHidden/>
              </w:rPr>
              <w:fldChar w:fldCharType="end"/>
            </w:r>
          </w:hyperlink>
        </w:p>
        <w:p w14:paraId="73F05AF2"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29" w:history="1">
            <w:r w:rsidRPr="00565762">
              <w:rPr>
                <w:rStyle w:val="Hyperlink"/>
                <w:noProof/>
              </w:rPr>
              <w:t>3.6.3 Xây dựng Giao diện</w:t>
            </w:r>
            <w:r w:rsidRPr="00565762">
              <w:rPr>
                <w:noProof/>
                <w:webHidden/>
              </w:rPr>
              <w:tab/>
            </w:r>
            <w:r w:rsidRPr="00565762">
              <w:rPr>
                <w:noProof/>
                <w:webHidden/>
              </w:rPr>
              <w:fldChar w:fldCharType="begin"/>
            </w:r>
            <w:r w:rsidRPr="00565762">
              <w:rPr>
                <w:noProof/>
                <w:webHidden/>
              </w:rPr>
              <w:instrText xml:space="preserve"> PAGEREF _Toc504074529 \h </w:instrText>
            </w:r>
            <w:r w:rsidRPr="00565762">
              <w:rPr>
                <w:noProof/>
                <w:webHidden/>
              </w:rPr>
            </w:r>
            <w:r w:rsidRPr="00565762">
              <w:rPr>
                <w:noProof/>
                <w:webHidden/>
              </w:rPr>
              <w:fldChar w:fldCharType="separate"/>
            </w:r>
            <w:r w:rsidRPr="00565762">
              <w:rPr>
                <w:noProof/>
                <w:webHidden/>
              </w:rPr>
              <w:t>52</w:t>
            </w:r>
            <w:r w:rsidRPr="00565762">
              <w:rPr>
                <w:noProof/>
                <w:webHidden/>
              </w:rPr>
              <w:fldChar w:fldCharType="end"/>
            </w:r>
          </w:hyperlink>
        </w:p>
        <w:p w14:paraId="66DDE2C8"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30" w:history="1">
            <w:r w:rsidRPr="00565762">
              <w:rPr>
                <w:rStyle w:val="Hyperlink"/>
                <w:noProof/>
              </w:rPr>
              <w:t>3.6.4 Xây dựng API</w:t>
            </w:r>
            <w:r w:rsidRPr="00565762">
              <w:rPr>
                <w:noProof/>
                <w:webHidden/>
              </w:rPr>
              <w:tab/>
            </w:r>
            <w:r w:rsidRPr="00565762">
              <w:rPr>
                <w:noProof/>
                <w:webHidden/>
              </w:rPr>
              <w:fldChar w:fldCharType="begin"/>
            </w:r>
            <w:r w:rsidRPr="00565762">
              <w:rPr>
                <w:noProof/>
                <w:webHidden/>
              </w:rPr>
              <w:instrText xml:space="preserve"> PAGEREF _Toc504074530 \h </w:instrText>
            </w:r>
            <w:r w:rsidRPr="00565762">
              <w:rPr>
                <w:noProof/>
                <w:webHidden/>
              </w:rPr>
            </w:r>
            <w:r w:rsidRPr="00565762">
              <w:rPr>
                <w:noProof/>
                <w:webHidden/>
              </w:rPr>
              <w:fldChar w:fldCharType="separate"/>
            </w:r>
            <w:r w:rsidRPr="00565762">
              <w:rPr>
                <w:noProof/>
                <w:webHidden/>
              </w:rPr>
              <w:t>58</w:t>
            </w:r>
            <w:r w:rsidRPr="00565762">
              <w:rPr>
                <w:noProof/>
                <w:webHidden/>
              </w:rPr>
              <w:fldChar w:fldCharType="end"/>
            </w:r>
          </w:hyperlink>
        </w:p>
        <w:p w14:paraId="69521002"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531" w:history="1">
            <w:r w:rsidRPr="00565762">
              <w:rPr>
                <w:rStyle w:val="Hyperlink"/>
              </w:rPr>
              <w:t>3.6</w:t>
            </w:r>
            <w:r w:rsidRPr="00565762">
              <w:rPr>
                <w:rFonts w:asciiTheme="minorHAnsi" w:eastAsiaTheme="minorEastAsia" w:hAnsiTheme="minorHAnsi" w:cstheme="minorBidi"/>
                <w:sz w:val="22"/>
                <w:szCs w:val="22"/>
              </w:rPr>
              <w:tab/>
            </w:r>
            <w:r w:rsidRPr="00565762">
              <w:rPr>
                <w:rStyle w:val="Hyperlink"/>
              </w:rPr>
              <w:t>Cơ chế hoạt động</w:t>
            </w:r>
            <w:r w:rsidRPr="00565762">
              <w:rPr>
                <w:webHidden/>
              </w:rPr>
              <w:tab/>
            </w:r>
            <w:r w:rsidRPr="00565762">
              <w:rPr>
                <w:webHidden/>
              </w:rPr>
              <w:fldChar w:fldCharType="begin"/>
            </w:r>
            <w:r w:rsidRPr="00565762">
              <w:rPr>
                <w:webHidden/>
              </w:rPr>
              <w:instrText xml:space="preserve"> PAGEREF _Toc504074531 \h </w:instrText>
            </w:r>
            <w:r w:rsidRPr="00565762">
              <w:rPr>
                <w:webHidden/>
              </w:rPr>
            </w:r>
            <w:r w:rsidRPr="00565762">
              <w:rPr>
                <w:webHidden/>
              </w:rPr>
              <w:fldChar w:fldCharType="separate"/>
            </w:r>
            <w:r w:rsidRPr="00565762">
              <w:rPr>
                <w:webHidden/>
              </w:rPr>
              <w:t>60</w:t>
            </w:r>
            <w:r w:rsidRPr="00565762">
              <w:rPr>
                <w:webHidden/>
              </w:rPr>
              <w:fldChar w:fldCharType="end"/>
            </w:r>
          </w:hyperlink>
        </w:p>
        <w:p w14:paraId="0C3D1883"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32" w:history="1">
            <w:r w:rsidRPr="00565762">
              <w:rPr>
                <w:rStyle w:val="Hyperlink"/>
                <w:noProof/>
              </w:rPr>
              <w:t>3.6.1 Quá trình đăng ký nhân viên</w:t>
            </w:r>
            <w:r w:rsidRPr="00565762">
              <w:rPr>
                <w:noProof/>
                <w:webHidden/>
              </w:rPr>
              <w:tab/>
            </w:r>
            <w:r w:rsidRPr="00565762">
              <w:rPr>
                <w:noProof/>
                <w:webHidden/>
              </w:rPr>
              <w:fldChar w:fldCharType="begin"/>
            </w:r>
            <w:r w:rsidRPr="00565762">
              <w:rPr>
                <w:noProof/>
                <w:webHidden/>
              </w:rPr>
              <w:instrText xml:space="preserve"> PAGEREF _Toc504074532 \h </w:instrText>
            </w:r>
            <w:r w:rsidRPr="00565762">
              <w:rPr>
                <w:noProof/>
                <w:webHidden/>
              </w:rPr>
            </w:r>
            <w:r w:rsidRPr="00565762">
              <w:rPr>
                <w:noProof/>
                <w:webHidden/>
              </w:rPr>
              <w:fldChar w:fldCharType="separate"/>
            </w:r>
            <w:r w:rsidRPr="00565762">
              <w:rPr>
                <w:noProof/>
                <w:webHidden/>
              </w:rPr>
              <w:t>60</w:t>
            </w:r>
            <w:r w:rsidRPr="00565762">
              <w:rPr>
                <w:noProof/>
                <w:webHidden/>
              </w:rPr>
              <w:fldChar w:fldCharType="end"/>
            </w:r>
          </w:hyperlink>
        </w:p>
        <w:p w14:paraId="1EE20FC4"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33" w:history="1">
            <w:r w:rsidRPr="00565762">
              <w:rPr>
                <w:rStyle w:val="Hyperlink"/>
                <w:noProof/>
              </w:rPr>
              <w:t>3.6.2 Quá trình quét vân tay</w:t>
            </w:r>
            <w:r w:rsidRPr="00565762">
              <w:rPr>
                <w:noProof/>
                <w:webHidden/>
              </w:rPr>
              <w:tab/>
            </w:r>
            <w:r w:rsidRPr="00565762">
              <w:rPr>
                <w:noProof/>
                <w:webHidden/>
              </w:rPr>
              <w:fldChar w:fldCharType="begin"/>
            </w:r>
            <w:r w:rsidRPr="00565762">
              <w:rPr>
                <w:noProof/>
                <w:webHidden/>
              </w:rPr>
              <w:instrText xml:space="preserve"> PAGEREF _Toc504074533 \h </w:instrText>
            </w:r>
            <w:r w:rsidRPr="00565762">
              <w:rPr>
                <w:noProof/>
                <w:webHidden/>
              </w:rPr>
            </w:r>
            <w:r w:rsidRPr="00565762">
              <w:rPr>
                <w:noProof/>
                <w:webHidden/>
              </w:rPr>
              <w:fldChar w:fldCharType="separate"/>
            </w:r>
            <w:r w:rsidRPr="00565762">
              <w:rPr>
                <w:noProof/>
                <w:webHidden/>
              </w:rPr>
              <w:t>61</w:t>
            </w:r>
            <w:r w:rsidRPr="00565762">
              <w:rPr>
                <w:noProof/>
                <w:webHidden/>
              </w:rPr>
              <w:fldChar w:fldCharType="end"/>
            </w:r>
          </w:hyperlink>
        </w:p>
        <w:p w14:paraId="61839231"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34" w:history="1">
            <w:r w:rsidRPr="00565762">
              <w:rPr>
                <w:rStyle w:val="Hyperlink"/>
                <w:noProof/>
              </w:rPr>
              <w:t>3.6.3 Cơ chế lưu dữ liệu trên thẻ Micro SD</w:t>
            </w:r>
            <w:r w:rsidRPr="00565762">
              <w:rPr>
                <w:noProof/>
                <w:webHidden/>
              </w:rPr>
              <w:tab/>
            </w:r>
            <w:r w:rsidRPr="00565762">
              <w:rPr>
                <w:noProof/>
                <w:webHidden/>
              </w:rPr>
              <w:fldChar w:fldCharType="begin"/>
            </w:r>
            <w:r w:rsidRPr="00565762">
              <w:rPr>
                <w:noProof/>
                <w:webHidden/>
              </w:rPr>
              <w:instrText xml:space="preserve"> PAGEREF _Toc504074534 \h </w:instrText>
            </w:r>
            <w:r w:rsidRPr="00565762">
              <w:rPr>
                <w:noProof/>
                <w:webHidden/>
              </w:rPr>
            </w:r>
            <w:r w:rsidRPr="00565762">
              <w:rPr>
                <w:noProof/>
                <w:webHidden/>
              </w:rPr>
              <w:fldChar w:fldCharType="separate"/>
            </w:r>
            <w:r w:rsidRPr="00565762">
              <w:rPr>
                <w:noProof/>
                <w:webHidden/>
              </w:rPr>
              <w:t>62</w:t>
            </w:r>
            <w:r w:rsidRPr="00565762">
              <w:rPr>
                <w:noProof/>
                <w:webHidden/>
              </w:rPr>
              <w:fldChar w:fldCharType="end"/>
            </w:r>
          </w:hyperlink>
        </w:p>
        <w:p w14:paraId="0F8C404A" w14:textId="77777777" w:rsidR="00565762" w:rsidRPr="00565762" w:rsidRDefault="00565762">
          <w:pPr>
            <w:pStyle w:val="TOC2"/>
            <w:tabs>
              <w:tab w:val="left" w:pos="880"/>
            </w:tabs>
            <w:rPr>
              <w:rFonts w:asciiTheme="minorHAnsi" w:eastAsiaTheme="minorEastAsia" w:hAnsiTheme="minorHAnsi" w:cstheme="minorBidi"/>
              <w:sz w:val="22"/>
              <w:szCs w:val="22"/>
            </w:rPr>
          </w:pPr>
          <w:hyperlink w:anchor="_Toc504074535" w:history="1">
            <w:r w:rsidRPr="00565762">
              <w:rPr>
                <w:rStyle w:val="Hyperlink"/>
              </w:rPr>
              <w:t>3.7</w:t>
            </w:r>
            <w:r w:rsidRPr="00565762">
              <w:rPr>
                <w:rFonts w:asciiTheme="minorHAnsi" w:eastAsiaTheme="minorEastAsia" w:hAnsiTheme="minorHAnsi" w:cstheme="minorBidi"/>
                <w:sz w:val="22"/>
                <w:szCs w:val="22"/>
              </w:rPr>
              <w:tab/>
            </w:r>
            <w:r w:rsidRPr="00565762">
              <w:rPr>
                <w:rStyle w:val="Hyperlink"/>
              </w:rPr>
              <w:t>Cơ chế xử lý lỗi hệ thống</w:t>
            </w:r>
            <w:r w:rsidRPr="00565762">
              <w:rPr>
                <w:webHidden/>
              </w:rPr>
              <w:tab/>
            </w:r>
            <w:r w:rsidRPr="00565762">
              <w:rPr>
                <w:webHidden/>
              </w:rPr>
              <w:fldChar w:fldCharType="begin"/>
            </w:r>
            <w:r w:rsidRPr="00565762">
              <w:rPr>
                <w:webHidden/>
              </w:rPr>
              <w:instrText xml:space="preserve"> PAGEREF _Toc504074535 \h </w:instrText>
            </w:r>
            <w:r w:rsidRPr="00565762">
              <w:rPr>
                <w:webHidden/>
              </w:rPr>
            </w:r>
            <w:r w:rsidRPr="00565762">
              <w:rPr>
                <w:webHidden/>
              </w:rPr>
              <w:fldChar w:fldCharType="separate"/>
            </w:r>
            <w:r w:rsidRPr="00565762">
              <w:rPr>
                <w:webHidden/>
              </w:rPr>
              <w:t>63</w:t>
            </w:r>
            <w:r w:rsidRPr="00565762">
              <w:rPr>
                <w:webHidden/>
              </w:rPr>
              <w:fldChar w:fldCharType="end"/>
            </w:r>
          </w:hyperlink>
        </w:p>
        <w:p w14:paraId="128B0C3C"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36" w:history="1">
            <w:r w:rsidRPr="00565762">
              <w:rPr>
                <w:rStyle w:val="Hyperlink"/>
                <w:noProof/>
              </w:rPr>
              <w:t>3.7.1</w:t>
            </w:r>
            <w:r w:rsidRPr="00565762">
              <w:rPr>
                <w:rFonts w:asciiTheme="minorHAnsi" w:eastAsiaTheme="minorEastAsia" w:hAnsiTheme="minorHAnsi" w:cstheme="minorBidi"/>
                <w:noProof/>
                <w:sz w:val="22"/>
                <w:szCs w:val="22"/>
              </w:rPr>
              <w:tab/>
            </w:r>
            <w:r w:rsidRPr="00565762">
              <w:rPr>
                <w:rStyle w:val="Hyperlink"/>
                <w:noProof/>
              </w:rPr>
              <w:t>Kiểm tra từng thành phần hệ thống</w:t>
            </w:r>
            <w:r w:rsidRPr="00565762">
              <w:rPr>
                <w:noProof/>
                <w:webHidden/>
              </w:rPr>
              <w:tab/>
            </w:r>
            <w:r w:rsidRPr="00565762">
              <w:rPr>
                <w:noProof/>
                <w:webHidden/>
              </w:rPr>
              <w:fldChar w:fldCharType="begin"/>
            </w:r>
            <w:r w:rsidRPr="00565762">
              <w:rPr>
                <w:noProof/>
                <w:webHidden/>
              </w:rPr>
              <w:instrText xml:space="preserve"> PAGEREF _Toc504074536 \h </w:instrText>
            </w:r>
            <w:r w:rsidRPr="00565762">
              <w:rPr>
                <w:noProof/>
                <w:webHidden/>
              </w:rPr>
            </w:r>
            <w:r w:rsidRPr="00565762">
              <w:rPr>
                <w:noProof/>
                <w:webHidden/>
              </w:rPr>
              <w:fldChar w:fldCharType="separate"/>
            </w:r>
            <w:r w:rsidRPr="00565762">
              <w:rPr>
                <w:noProof/>
                <w:webHidden/>
              </w:rPr>
              <w:t>63</w:t>
            </w:r>
            <w:r w:rsidRPr="00565762">
              <w:rPr>
                <w:noProof/>
                <w:webHidden/>
              </w:rPr>
              <w:fldChar w:fldCharType="end"/>
            </w:r>
          </w:hyperlink>
        </w:p>
        <w:p w14:paraId="7B6119DB"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37" w:history="1">
            <w:r w:rsidRPr="00565762">
              <w:rPr>
                <w:rStyle w:val="Hyperlink"/>
                <w:noProof/>
              </w:rPr>
              <w:t>3.7.2</w:t>
            </w:r>
            <w:r w:rsidRPr="00565762">
              <w:rPr>
                <w:rFonts w:asciiTheme="minorHAnsi" w:eastAsiaTheme="minorEastAsia" w:hAnsiTheme="minorHAnsi" w:cstheme="minorBidi"/>
                <w:noProof/>
                <w:sz w:val="22"/>
                <w:szCs w:val="22"/>
              </w:rPr>
              <w:tab/>
            </w:r>
            <w:r w:rsidRPr="00565762">
              <w:rPr>
                <w:rStyle w:val="Hyperlink"/>
                <w:noProof/>
              </w:rPr>
              <w:t>Kiểm tra Wifi</w:t>
            </w:r>
            <w:r w:rsidRPr="00565762">
              <w:rPr>
                <w:noProof/>
                <w:webHidden/>
              </w:rPr>
              <w:tab/>
            </w:r>
            <w:r w:rsidRPr="00565762">
              <w:rPr>
                <w:noProof/>
                <w:webHidden/>
              </w:rPr>
              <w:fldChar w:fldCharType="begin"/>
            </w:r>
            <w:r w:rsidRPr="00565762">
              <w:rPr>
                <w:noProof/>
                <w:webHidden/>
              </w:rPr>
              <w:instrText xml:space="preserve"> PAGEREF _Toc504074537 \h </w:instrText>
            </w:r>
            <w:r w:rsidRPr="00565762">
              <w:rPr>
                <w:noProof/>
                <w:webHidden/>
              </w:rPr>
            </w:r>
            <w:r w:rsidRPr="00565762">
              <w:rPr>
                <w:noProof/>
                <w:webHidden/>
              </w:rPr>
              <w:fldChar w:fldCharType="separate"/>
            </w:r>
            <w:r w:rsidRPr="00565762">
              <w:rPr>
                <w:noProof/>
                <w:webHidden/>
              </w:rPr>
              <w:t>64</w:t>
            </w:r>
            <w:r w:rsidRPr="00565762">
              <w:rPr>
                <w:noProof/>
                <w:webHidden/>
              </w:rPr>
              <w:fldChar w:fldCharType="end"/>
            </w:r>
          </w:hyperlink>
        </w:p>
        <w:p w14:paraId="5729F260" w14:textId="77777777" w:rsidR="00565762" w:rsidRPr="00565762" w:rsidRDefault="00565762">
          <w:pPr>
            <w:pStyle w:val="TOC3"/>
            <w:tabs>
              <w:tab w:val="left" w:pos="1320"/>
              <w:tab w:val="right" w:leader="dot" w:pos="9062"/>
            </w:tabs>
            <w:rPr>
              <w:rFonts w:asciiTheme="minorHAnsi" w:eastAsiaTheme="minorEastAsia" w:hAnsiTheme="minorHAnsi" w:cstheme="minorBidi"/>
              <w:noProof/>
              <w:sz w:val="22"/>
              <w:szCs w:val="22"/>
            </w:rPr>
          </w:pPr>
          <w:hyperlink w:anchor="_Toc504074538" w:history="1">
            <w:r w:rsidRPr="00565762">
              <w:rPr>
                <w:rStyle w:val="Hyperlink"/>
                <w:noProof/>
              </w:rPr>
              <w:t>3.7.3</w:t>
            </w:r>
            <w:r w:rsidRPr="00565762">
              <w:rPr>
                <w:rFonts w:asciiTheme="minorHAnsi" w:eastAsiaTheme="minorEastAsia" w:hAnsiTheme="minorHAnsi" w:cstheme="minorBidi"/>
                <w:noProof/>
                <w:sz w:val="22"/>
                <w:szCs w:val="22"/>
              </w:rPr>
              <w:tab/>
            </w:r>
            <w:r w:rsidRPr="00565762">
              <w:rPr>
                <w:rStyle w:val="Hyperlink"/>
                <w:noProof/>
              </w:rPr>
              <w:t>Mất điện</w:t>
            </w:r>
            <w:r w:rsidRPr="00565762">
              <w:rPr>
                <w:noProof/>
                <w:webHidden/>
              </w:rPr>
              <w:tab/>
            </w:r>
            <w:r w:rsidRPr="00565762">
              <w:rPr>
                <w:noProof/>
                <w:webHidden/>
              </w:rPr>
              <w:fldChar w:fldCharType="begin"/>
            </w:r>
            <w:r w:rsidRPr="00565762">
              <w:rPr>
                <w:noProof/>
                <w:webHidden/>
              </w:rPr>
              <w:instrText xml:space="preserve"> PAGEREF _Toc504074538 \h </w:instrText>
            </w:r>
            <w:r w:rsidRPr="00565762">
              <w:rPr>
                <w:noProof/>
                <w:webHidden/>
              </w:rPr>
            </w:r>
            <w:r w:rsidRPr="00565762">
              <w:rPr>
                <w:noProof/>
                <w:webHidden/>
              </w:rPr>
              <w:fldChar w:fldCharType="separate"/>
            </w:r>
            <w:r w:rsidRPr="00565762">
              <w:rPr>
                <w:noProof/>
                <w:webHidden/>
              </w:rPr>
              <w:t>65</w:t>
            </w:r>
            <w:r w:rsidRPr="00565762">
              <w:rPr>
                <w:noProof/>
                <w:webHidden/>
              </w:rPr>
              <w:fldChar w:fldCharType="end"/>
            </w:r>
          </w:hyperlink>
        </w:p>
        <w:p w14:paraId="7F44249D" w14:textId="77777777" w:rsidR="00565762" w:rsidRPr="00565762" w:rsidRDefault="00565762">
          <w:pPr>
            <w:pStyle w:val="TOC1"/>
            <w:tabs>
              <w:tab w:val="right" w:leader="dot" w:pos="9062"/>
            </w:tabs>
            <w:rPr>
              <w:rFonts w:asciiTheme="minorHAnsi" w:eastAsiaTheme="minorEastAsia" w:hAnsiTheme="minorHAnsi" w:cstheme="minorBidi"/>
              <w:noProof/>
              <w:sz w:val="22"/>
              <w:szCs w:val="22"/>
            </w:rPr>
          </w:pPr>
          <w:hyperlink w:anchor="_Toc504074539" w:history="1">
            <w:r w:rsidRPr="00565762">
              <w:rPr>
                <w:rStyle w:val="Hyperlink"/>
                <w:noProof/>
              </w:rPr>
              <w:t>CHƯƠNG 4. KẾT QUẢ THỬ NGHIỆM VÀ ĐÁNH GIÁ</w:t>
            </w:r>
            <w:r w:rsidRPr="00565762">
              <w:rPr>
                <w:noProof/>
                <w:webHidden/>
              </w:rPr>
              <w:tab/>
            </w:r>
            <w:r w:rsidRPr="00565762">
              <w:rPr>
                <w:noProof/>
                <w:webHidden/>
              </w:rPr>
              <w:fldChar w:fldCharType="begin"/>
            </w:r>
            <w:r w:rsidRPr="00565762">
              <w:rPr>
                <w:noProof/>
                <w:webHidden/>
              </w:rPr>
              <w:instrText xml:space="preserve"> PAGEREF _Toc504074539 \h </w:instrText>
            </w:r>
            <w:r w:rsidRPr="00565762">
              <w:rPr>
                <w:noProof/>
                <w:webHidden/>
              </w:rPr>
            </w:r>
            <w:r w:rsidRPr="00565762">
              <w:rPr>
                <w:noProof/>
                <w:webHidden/>
              </w:rPr>
              <w:fldChar w:fldCharType="separate"/>
            </w:r>
            <w:r w:rsidRPr="00565762">
              <w:rPr>
                <w:noProof/>
                <w:webHidden/>
              </w:rPr>
              <w:t>66</w:t>
            </w:r>
            <w:r w:rsidRPr="00565762">
              <w:rPr>
                <w:noProof/>
                <w:webHidden/>
              </w:rPr>
              <w:fldChar w:fldCharType="end"/>
            </w:r>
          </w:hyperlink>
        </w:p>
        <w:p w14:paraId="743D8FC5" w14:textId="77777777" w:rsidR="00565762" w:rsidRPr="00565762" w:rsidRDefault="00565762">
          <w:pPr>
            <w:pStyle w:val="TOC2"/>
            <w:rPr>
              <w:rFonts w:asciiTheme="minorHAnsi" w:eastAsiaTheme="minorEastAsia" w:hAnsiTheme="minorHAnsi" w:cstheme="minorBidi"/>
              <w:sz w:val="22"/>
              <w:szCs w:val="22"/>
            </w:rPr>
          </w:pPr>
          <w:hyperlink w:anchor="_Toc504074540" w:history="1">
            <w:r w:rsidRPr="00565762">
              <w:rPr>
                <w:rStyle w:val="Hyperlink"/>
              </w:rPr>
              <w:t>4.1. Lắp ráp và thiết kế khung cho hệ thống</w:t>
            </w:r>
            <w:r w:rsidRPr="00565762">
              <w:rPr>
                <w:webHidden/>
              </w:rPr>
              <w:tab/>
            </w:r>
            <w:r w:rsidRPr="00565762">
              <w:rPr>
                <w:webHidden/>
              </w:rPr>
              <w:fldChar w:fldCharType="begin"/>
            </w:r>
            <w:r w:rsidRPr="00565762">
              <w:rPr>
                <w:webHidden/>
              </w:rPr>
              <w:instrText xml:space="preserve"> PAGEREF _Toc504074540 \h </w:instrText>
            </w:r>
            <w:r w:rsidRPr="00565762">
              <w:rPr>
                <w:webHidden/>
              </w:rPr>
            </w:r>
            <w:r w:rsidRPr="00565762">
              <w:rPr>
                <w:webHidden/>
              </w:rPr>
              <w:fldChar w:fldCharType="separate"/>
            </w:r>
            <w:r w:rsidRPr="00565762">
              <w:rPr>
                <w:webHidden/>
              </w:rPr>
              <w:t>66</w:t>
            </w:r>
            <w:r w:rsidRPr="00565762">
              <w:rPr>
                <w:webHidden/>
              </w:rPr>
              <w:fldChar w:fldCharType="end"/>
            </w:r>
          </w:hyperlink>
        </w:p>
        <w:p w14:paraId="78C178C4" w14:textId="77777777" w:rsidR="00565762" w:rsidRPr="00565762" w:rsidRDefault="00565762">
          <w:pPr>
            <w:pStyle w:val="TOC2"/>
            <w:rPr>
              <w:rFonts w:asciiTheme="minorHAnsi" w:eastAsiaTheme="minorEastAsia" w:hAnsiTheme="minorHAnsi" w:cstheme="minorBidi"/>
              <w:sz w:val="22"/>
              <w:szCs w:val="22"/>
            </w:rPr>
          </w:pPr>
          <w:hyperlink w:anchor="_Toc504074541" w:history="1">
            <w:r w:rsidRPr="00565762">
              <w:rPr>
                <w:rStyle w:val="Hyperlink"/>
              </w:rPr>
              <w:t>4.2 Kết quả thử nghiệm và đánh giá</w:t>
            </w:r>
            <w:r w:rsidRPr="00565762">
              <w:rPr>
                <w:webHidden/>
              </w:rPr>
              <w:tab/>
            </w:r>
            <w:r w:rsidRPr="00565762">
              <w:rPr>
                <w:webHidden/>
              </w:rPr>
              <w:fldChar w:fldCharType="begin"/>
            </w:r>
            <w:r w:rsidRPr="00565762">
              <w:rPr>
                <w:webHidden/>
              </w:rPr>
              <w:instrText xml:space="preserve"> PAGEREF _Toc504074541 \h </w:instrText>
            </w:r>
            <w:r w:rsidRPr="00565762">
              <w:rPr>
                <w:webHidden/>
              </w:rPr>
            </w:r>
            <w:r w:rsidRPr="00565762">
              <w:rPr>
                <w:webHidden/>
              </w:rPr>
              <w:fldChar w:fldCharType="separate"/>
            </w:r>
            <w:r w:rsidRPr="00565762">
              <w:rPr>
                <w:webHidden/>
              </w:rPr>
              <w:t>67</w:t>
            </w:r>
            <w:r w:rsidRPr="00565762">
              <w:rPr>
                <w:webHidden/>
              </w:rPr>
              <w:fldChar w:fldCharType="end"/>
            </w:r>
          </w:hyperlink>
        </w:p>
        <w:p w14:paraId="3142EF50"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42" w:history="1">
            <w:r w:rsidRPr="00565762">
              <w:rPr>
                <w:rStyle w:val="Hyperlink"/>
                <w:noProof/>
              </w:rPr>
              <w:t>4.2.1 Kiểm tra độ chính xác trong các môi trường</w:t>
            </w:r>
            <w:r w:rsidRPr="00565762">
              <w:rPr>
                <w:noProof/>
                <w:webHidden/>
              </w:rPr>
              <w:tab/>
            </w:r>
            <w:r w:rsidRPr="00565762">
              <w:rPr>
                <w:noProof/>
                <w:webHidden/>
              </w:rPr>
              <w:fldChar w:fldCharType="begin"/>
            </w:r>
            <w:r w:rsidRPr="00565762">
              <w:rPr>
                <w:noProof/>
                <w:webHidden/>
              </w:rPr>
              <w:instrText xml:space="preserve"> PAGEREF _Toc504074542 \h </w:instrText>
            </w:r>
            <w:r w:rsidRPr="00565762">
              <w:rPr>
                <w:noProof/>
                <w:webHidden/>
              </w:rPr>
            </w:r>
            <w:r w:rsidRPr="00565762">
              <w:rPr>
                <w:noProof/>
                <w:webHidden/>
              </w:rPr>
              <w:fldChar w:fldCharType="separate"/>
            </w:r>
            <w:r w:rsidRPr="00565762">
              <w:rPr>
                <w:noProof/>
                <w:webHidden/>
              </w:rPr>
              <w:t>67</w:t>
            </w:r>
            <w:r w:rsidRPr="00565762">
              <w:rPr>
                <w:noProof/>
                <w:webHidden/>
              </w:rPr>
              <w:fldChar w:fldCharType="end"/>
            </w:r>
          </w:hyperlink>
        </w:p>
        <w:p w14:paraId="6FE3B07E"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43" w:history="1">
            <w:r w:rsidRPr="00565762">
              <w:rPr>
                <w:rStyle w:val="Hyperlink"/>
                <w:noProof/>
              </w:rPr>
              <w:t>4.2.3 Kiểm tra các API</w:t>
            </w:r>
            <w:r w:rsidRPr="00565762">
              <w:rPr>
                <w:noProof/>
                <w:webHidden/>
              </w:rPr>
              <w:tab/>
            </w:r>
            <w:r w:rsidRPr="00565762">
              <w:rPr>
                <w:noProof/>
                <w:webHidden/>
              </w:rPr>
              <w:fldChar w:fldCharType="begin"/>
            </w:r>
            <w:r w:rsidRPr="00565762">
              <w:rPr>
                <w:noProof/>
                <w:webHidden/>
              </w:rPr>
              <w:instrText xml:space="preserve"> PAGEREF _Toc504074543 \h </w:instrText>
            </w:r>
            <w:r w:rsidRPr="00565762">
              <w:rPr>
                <w:noProof/>
                <w:webHidden/>
              </w:rPr>
            </w:r>
            <w:r w:rsidRPr="00565762">
              <w:rPr>
                <w:noProof/>
                <w:webHidden/>
              </w:rPr>
              <w:fldChar w:fldCharType="separate"/>
            </w:r>
            <w:r w:rsidRPr="00565762">
              <w:rPr>
                <w:noProof/>
                <w:webHidden/>
              </w:rPr>
              <w:t>67</w:t>
            </w:r>
            <w:r w:rsidRPr="00565762">
              <w:rPr>
                <w:noProof/>
                <w:webHidden/>
              </w:rPr>
              <w:fldChar w:fldCharType="end"/>
            </w:r>
          </w:hyperlink>
        </w:p>
        <w:p w14:paraId="0CF6C936" w14:textId="77777777" w:rsidR="00565762" w:rsidRPr="00565762" w:rsidRDefault="00565762">
          <w:pPr>
            <w:pStyle w:val="TOC2"/>
            <w:rPr>
              <w:rFonts w:asciiTheme="minorHAnsi" w:eastAsiaTheme="minorEastAsia" w:hAnsiTheme="minorHAnsi" w:cstheme="minorBidi"/>
              <w:sz w:val="22"/>
              <w:szCs w:val="22"/>
            </w:rPr>
          </w:pPr>
          <w:hyperlink w:anchor="_Toc504074544" w:history="1">
            <w:r w:rsidRPr="00565762">
              <w:rPr>
                <w:rStyle w:val="Hyperlink"/>
              </w:rPr>
              <w:t>4.3 Kết quả đạt được và chưa đạt được</w:t>
            </w:r>
            <w:r w:rsidRPr="00565762">
              <w:rPr>
                <w:webHidden/>
              </w:rPr>
              <w:tab/>
            </w:r>
            <w:r w:rsidRPr="00565762">
              <w:rPr>
                <w:webHidden/>
              </w:rPr>
              <w:fldChar w:fldCharType="begin"/>
            </w:r>
            <w:r w:rsidRPr="00565762">
              <w:rPr>
                <w:webHidden/>
              </w:rPr>
              <w:instrText xml:space="preserve"> PAGEREF _Toc504074544 \h </w:instrText>
            </w:r>
            <w:r w:rsidRPr="00565762">
              <w:rPr>
                <w:webHidden/>
              </w:rPr>
            </w:r>
            <w:r w:rsidRPr="00565762">
              <w:rPr>
                <w:webHidden/>
              </w:rPr>
              <w:fldChar w:fldCharType="separate"/>
            </w:r>
            <w:r w:rsidRPr="00565762">
              <w:rPr>
                <w:webHidden/>
              </w:rPr>
              <w:t>67</w:t>
            </w:r>
            <w:r w:rsidRPr="00565762">
              <w:rPr>
                <w:webHidden/>
              </w:rPr>
              <w:fldChar w:fldCharType="end"/>
            </w:r>
          </w:hyperlink>
        </w:p>
        <w:p w14:paraId="7291E4C5"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45" w:history="1">
            <w:r w:rsidRPr="00565762">
              <w:rPr>
                <w:rStyle w:val="Hyperlink"/>
                <w:noProof/>
              </w:rPr>
              <w:t>4.3.1 Kết quả đạt được</w:t>
            </w:r>
            <w:r w:rsidRPr="00565762">
              <w:rPr>
                <w:noProof/>
                <w:webHidden/>
              </w:rPr>
              <w:tab/>
            </w:r>
            <w:r w:rsidRPr="00565762">
              <w:rPr>
                <w:noProof/>
                <w:webHidden/>
              </w:rPr>
              <w:fldChar w:fldCharType="begin"/>
            </w:r>
            <w:r w:rsidRPr="00565762">
              <w:rPr>
                <w:noProof/>
                <w:webHidden/>
              </w:rPr>
              <w:instrText xml:space="preserve"> PAGEREF _Toc504074545 \h </w:instrText>
            </w:r>
            <w:r w:rsidRPr="00565762">
              <w:rPr>
                <w:noProof/>
                <w:webHidden/>
              </w:rPr>
            </w:r>
            <w:r w:rsidRPr="00565762">
              <w:rPr>
                <w:noProof/>
                <w:webHidden/>
              </w:rPr>
              <w:fldChar w:fldCharType="separate"/>
            </w:r>
            <w:r w:rsidRPr="00565762">
              <w:rPr>
                <w:noProof/>
                <w:webHidden/>
              </w:rPr>
              <w:t>67</w:t>
            </w:r>
            <w:r w:rsidRPr="00565762">
              <w:rPr>
                <w:noProof/>
                <w:webHidden/>
              </w:rPr>
              <w:fldChar w:fldCharType="end"/>
            </w:r>
          </w:hyperlink>
        </w:p>
        <w:p w14:paraId="620256B2"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46" w:history="1">
            <w:r w:rsidRPr="00565762">
              <w:rPr>
                <w:rStyle w:val="Hyperlink"/>
                <w:noProof/>
              </w:rPr>
              <w:t>4.3.2 Kết quả chưa đạt được</w:t>
            </w:r>
            <w:r w:rsidRPr="00565762">
              <w:rPr>
                <w:noProof/>
                <w:webHidden/>
              </w:rPr>
              <w:tab/>
            </w:r>
            <w:r w:rsidRPr="00565762">
              <w:rPr>
                <w:noProof/>
                <w:webHidden/>
              </w:rPr>
              <w:fldChar w:fldCharType="begin"/>
            </w:r>
            <w:r w:rsidRPr="00565762">
              <w:rPr>
                <w:noProof/>
                <w:webHidden/>
              </w:rPr>
              <w:instrText xml:space="preserve"> PAGEREF _Toc504074546 \h </w:instrText>
            </w:r>
            <w:r w:rsidRPr="00565762">
              <w:rPr>
                <w:noProof/>
                <w:webHidden/>
              </w:rPr>
            </w:r>
            <w:r w:rsidRPr="00565762">
              <w:rPr>
                <w:noProof/>
                <w:webHidden/>
              </w:rPr>
              <w:fldChar w:fldCharType="separate"/>
            </w:r>
            <w:r w:rsidRPr="00565762">
              <w:rPr>
                <w:noProof/>
                <w:webHidden/>
              </w:rPr>
              <w:t>68</w:t>
            </w:r>
            <w:r w:rsidRPr="00565762">
              <w:rPr>
                <w:noProof/>
                <w:webHidden/>
              </w:rPr>
              <w:fldChar w:fldCharType="end"/>
            </w:r>
          </w:hyperlink>
        </w:p>
        <w:p w14:paraId="0EC4D1B2" w14:textId="77777777" w:rsidR="00565762" w:rsidRPr="00565762" w:rsidRDefault="00565762">
          <w:pPr>
            <w:pStyle w:val="TOC3"/>
            <w:tabs>
              <w:tab w:val="right" w:leader="dot" w:pos="9062"/>
            </w:tabs>
            <w:rPr>
              <w:rFonts w:asciiTheme="minorHAnsi" w:eastAsiaTheme="minorEastAsia" w:hAnsiTheme="minorHAnsi" w:cstheme="minorBidi"/>
              <w:noProof/>
              <w:sz w:val="22"/>
              <w:szCs w:val="22"/>
            </w:rPr>
          </w:pPr>
          <w:hyperlink w:anchor="_Toc504074547" w:history="1">
            <w:r w:rsidRPr="00565762">
              <w:rPr>
                <w:rStyle w:val="Hyperlink"/>
                <w:noProof/>
              </w:rPr>
              <w:t>4.4.3  Hướng phát triển</w:t>
            </w:r>
            <w:r w:rsidRPr="00565762">
              <w:rPr>
                <w:noProof/>
                <w:webHidden/>
              </w:rPr>
              <w:tab/>
            </w:r>
            <w:r w:rsidRPr="00565762">
              <w:rPr>
                <w:noProof/>
                <w:webHidden/>
              </w:rPr>
              <w:fldChar w:fldCharType="begin"/>
            </w:r>
            <w:r w:rsidRPr="00565762">
              <w:rPr>
                <w:noProof/>
                <w:webHidden/>
              </w:rPr>
              <w:instrText xml:space="preserve"> PAGEREF _Toc504074547 \h </w:instrText>
            </w:r>
            <w:r w:rsidRPr="00565762">
              <w:rPr>
                <w:noProof/>
                <w:webHidden/>
              </w:rPr>
            </w:r>
            <w:r w:rsidRPr="00565762">
              <w:rPr>
                <w:noProof/>
                <w:webHidden/>
              </w:rPr>
              <w:fldChar w:fldCharType="separate"/>
            </w:r>
            <w:r w:rsidRPr="00565762">
              <w:rPr>
                <w:noProof/>
                <w:webHidden/>
              </w:rPr>
              <w:t>68</w:t>
            </w:r>
            <w:r w:rsidRPr="00565762">
              <w:rPr>
                <w:noProof/>
                <w:webHidden/>
              </w:rPr>
              <w:fldChar w:fldCharType="end"/>
            </w:r>
          </w:hyperlink>
        </w:p>
        <w:p w14:paraId="2FAD43C6" w14:textId="77777777" w:rsidR="00565762" w:rsidRDefault="00565762">
          <w:pPr>
            <w:pStyle w:val="TOC1"/>
            <w:tabs>
              <w:tab w:val="right" w:leader="dot" w:pos="9062"/>
            </w:tabs>
            <w:rPr>
              <w:rFonts w:asciiTheme="minorHAnsi" w:eastAsiaTheme="minorEastAsia" w:hAnsiTheme="minorHAnsi" w:cstheme="minorBidi"/>
              <w:noProof/>
              <w:sz w:val="22"/>
              <w:szCs w:val="22"/>
            </w:rPr>
          </w:pPr>
          <w:hyperlink w:anchor="_Toc504074548" w:history="1">
            <w:r w:rsidRPr="00565762">
              <w:rPr>
                <w:rStyle w:val="Hyperlink"/>
                <w:noProof/>
                <w:u w:val="none"/>
              </w:rPr>
              <w:t>TÀI LIỆU THAM KHẢO TRONG BÁO CÁO</w:t>
            </w:r>
            <w:r>
              <w:rPr>
                <w:noProof/>
                <w:webHidden/>
              </w:rPr>
              <w:tab/>
            </w:r>
            <w:r>
              <w:rPr>
                <w:noProof/>
                <w:webHidden/>
              </w:rPr>
              <w:fldChar w:fldCharType="begin"/>
            </w:r>
            <w:r>
              <w:rPr>
                <w:noProof/>
                <w:webHidden/>
              </w:rPr>
              <w:instrText xml:space="preserve"> PAGEREF _Toc504074548 \h </w:instrText>
            </w:r>
            <w:r>
              <w:rPr>
                <w:noProof/>
                <w:webHidden/>
              </w:rPr>
            </w:r>
            <w:r>
              <w:rPr>
                <w:noProof/>
                <w:webHidden/>
              </w:rPr>
              <w:fldChar w:fldCharType="separate"/>
            </w:r>
            <w:r>
              <w:rPr>
                <w:noProof/>
                <w:webHidden/>
              </w:rPr>
              <w:t>70</w:t>
            </w:r>
            <w:r>
              <w:rPr>
                <w:noProof/>
                <w:webHidden/>
              </w:rPr>
              <w:fldChar w:fldCharType="end"/>
            </w:r>
          </w:hyperlink>
        </w:p>
        <w:p w14:paraId="1655F119" w14:textId="21CB9344" w:rsidR="00B450EB" w:rsidRPr="006202A6" w:rsidRDefault="00F23905" w:rsidP="00B450EB">
          <w:r w:rsidRPr="006202A6">
            <w:rPr>
              <w:bCs/>
              <w:noProof/>
            </w:rPr>
            <w:lastRenderedPageBreak/>
            <w:fldChar w:fldCharType="end"/>
          </w:r>
        </w:p>
      </w:sdtContent>
    </w:sdt>
    <w:p w14:paraId="03D16091" w14:textId="78AC43BF" w:rsidR="00D82FE3" w:rsidRPr="00DC2F8E" w:rsidRDefault="007914A5" w:rsidP="00DC2F8E">
      <w:pPr>
        <w:pStyle w:val="Heading1"/>
        <w:spacing w:line="360" w:lineRule="auto"/>
        <w:jc w:val="center"/>
        <w:rPr>
          <w:rFonts w:ascii="Times New Roman" w:hAnsi="Times New Roman" w:cs="Times New Roman"/>
          <w:b/>
          <w:color w:val="auto"/>
          <w:sz w:val="28"/>
          <w:szCs w:val="28"/>
        </w:rPr>
      </w:pPr>
      <w:bookmarkStart w:id="26" w:name="_Toc473484058"/>
      <w:bookmarkStart w:id="27" w:name="_Toc473484203"/>
      <w:bookmarkStart w:id="28" w:name="_Toc474362282"/>
      <w:bookmarkStart w:id="29" w:name="_Toc474362431"/>
      <w:bookmarkStart w:id="30" w:name="_Toc474362576"/>
      <w:bookmarkStart w:id="31" w:name="_Toc503789381"/>
      <w:bookmarkStart w:id="32" w:name="_Toc503789532"/>
      <w:bookmarkStart w:id="33" w:name="_Toc503794433"/>
      <w:bookmarkStart w:id="34" w:name="_Toc503938174"/>
      <w:bookmarkStart w:id="35" w:name="_Toc504011963"/>
      <w:bookmarkStart w:id="36" w:name="_Toc504051305"/>
      <w:r w:rsidRPr="006202A6">
        <w:rPr>
          <w:rFonts w:ascii="Times New Roman" w:hAnsi="Times New Roman" w:cs="Times New Roman"/>
          <w:b/>
          <w:color w:val="auto"/>
          <w:sz w:val="28"/>
          <w:szCs w:val="28"/>
        </w:rPr>
        <w:t>DANH MỤC</w:t>
      </w:r>
      <w:r w:rsidR="00267108" w:rsidRPr="006202A6">
        <w:rPr>
          <w:rFonts w:ascii="Times New Roman" w:hAnsi="Times New Roman" w:cs="Times New Roman"/>
          <w:b/>
          <w:color w:val="auto"/>
          <w:sz w:val="28"/>
          <w:szCs w:val="28"/>
        </w:rPr>
        <w:t xml:space="preserve"> HÌNH</w:t>
      </w:r>
      <w:r w:rsidRPr="006202A6">
        <w:rPr>
          <w:rFonts w:ascii="Times New Roman" w:hAnsi="Times New Roman" w:cs="Times New Roman"/>
          <w:b/>
          <w:color w:val="auto"/>
          <w:sz w:val="28"/>
          <w:szCs w:val="28"/>
        </w:rPr>
        <w:t xml:space="preserve"> ẢNH</w:t>
      </w:r>
      <w:bookmarkEnd w:id="26"/>
      <w:bookmarkEnd w:id="27"/>
      <w:bookmarkEnd w:id="28"/>
      <w:bookmarkEnd w:id="29"/>
      <w:bookmarkEnd w:id="30"/>
      <w:bookmarkEnd w:id="31"/>
      <w:bookmarkEnd w:id="32"/>
      <w:bookmarkEnd w:id="33"/>
      <w:bookmarkEnd w:id="34"/>
      <w:bookmarkEnd w:id="35"/>
      <w:bookmarkEnd w:id="36"/>
    </w:p>
    <w:p w14:paraId="1BAC0D97" w14:textId="1789E854" w:rsidR="00C06CC8" w:rsidRDefault="0045562E">
      <w:pPr>
        <w:pStyle w:val="TableofFigures"/>
        <w:tabs>
          <w:tab w:val="right" w:leader="dot" w:pos="9487"/>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503993323" w:history="1">
        <w:r w:rsidR="00C06CC8" w:rsidRPr="00821A41">
          <w:rPr>
            <w:rStyle w:val="Hyperlink"/>
            <w:noProof/>
          </w:rPr>
          <w:t>Hình 1.1 Hình máy chấm công RonaldJack</w:t>
        </w:r>
        <w:r w:rsidR="00C06CC8">
          <w:rPr>
            <w:noProof/>
            <w:webHidden/>
          </w:rPr>
          <w:tab/>
        </w:r>
        <w:r w:rsidR="00C06CC8">
          <w:rPr>
            <w:noProof/>
            <w:webHidden/>
          </w:rPr>
          <w:fldChar w:fldCharType="begin"/>
        </w:r>
        <w:r w:rsidR="00C06CC8">
          <w:rPr>
            <w:noProof/>
            <w:webHidden/>
          </w:rPr>
          <w:instrText xml:space="preserve"> PAGEREF _Toc503993323 \h </w:instrText>
        </w:r>
        <w:r w:rsidR="00C06CC8">
          <w:rPr>
            <w:noProof/>
            <w:webHidden/>
          </w:rPr>
        </w:r>
        <w:r w:rsidR="00C06CC8">
          <w:rPr>
            <w:noProof/>
            <w:webHidden/>
          </w:rPr>
          <w:fldChar w:fldCharType="separate"/>
        </w:r>
        <w:r w:rsidR="008E7AE6">
          <w:rPr>
            <w:noProof/>
            <w:webHidden/>
          </w:rPr>
          <w:t>1</w:t>
        </w:r>
        <w:r w:rsidR="00C06CC8">
          <w:rPr>
            <w:noProof/>
            <w:webHidden/>
          </w:rPr>
          <w:fldChar w:fldCharType="end"/>
        </w:r>
      </w:hyperlink>
    </w:p>
    <w:p w14:paraId="78B30731" w14:textId="77777777" w:rsidR="00DC2F8E" w:rsidRDefault="0045562E" w:rsidP="00FB522F">
      <w:pPr>
        <w:pStyle w:val="Noidung"/>
        <w:ind w:firstLine="0"/>
        <w:rPr>
          <w:noProof/>
        </w:rPr>
      </w:pPr>
      <w:r>
        <w:rPr>
          <w:color w:val="auto"/>
          <w:szCs w:val="20"/>
        </w:rPr>
        <w:fldChar w:fldCharType="end"/>
      </w:r>
      <w:r w:rsidR="00FB522F">
        <w:rPr>
          <w:color w:val="auto"/>
          <w:szCs w:val="20"/>
        </w:rPr>
        <w:t>-----------------------------------------------------------------------------</w:t>
      </w:r>
      <w:r w:rsidR="008A7285">
        <w:rPr>
          <w:color w:val="auto"/>
          <w:szCs w:val="20"/>
        </w:rPr>
        <w:t>---------------------------</w:t>
      </w:r>
      <w:r w:rsidR="00FB522F">
        <w:rPr>
          <w:color w:val="auto"/>
          <w:szCs w:val="20"/>
        </w:rPr>
        <w:fldChar w:fldCharType="begin"/>
      </w:r>
      <w:r w:rsidR="00FB522F">
        <w:rPr>
          <w:color w:val="auto"/>
          <w:szCs w:val="20"/>
        </w:rPr>
        <w:instrText xml:space="preserve"> TOC \c "Hình 2." </w:instrText>
      </w:r>
      <w:r w:rsidR="00FB522F">
        <w:rPr>
          <w:color w:val="auto"/>
          <w:szCs w:val="20"/>
        </w:rPr>
        <w:fldChar w:fldCharType="separate"/>
      </w:r>
    </w:p>
    <w:p w14:paraId="0727D692"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 Sơ đồ giao tiếp UART</w:t>
      </w:r>
      <w:r>
        <w:rPr>
          <w:noProof/>
        </w:rPr>
        <w:tab/>
      </w:r>
      <w:r>
        <w:rPr>
          <w:noProof/>
        </w:rPr>
        <w:fldChar w:fldCharType="begin"/>
      </w:r>
      <w:r>
        <w:rPr>
          <w:noProof/>
        </w:rPr>
        <w:instrText xml:space="preserve"> PAGEREF _Toc504074549 \h </w:instrText>
      </w:r>
      <w:r>
        <w:rPr>
          <w:noProof/>
        </w:rPr>
      </w:r>
      <w:r>
        <w:rPr>
          <w:noProof/>
        </w:rPr>
        <w:fldChar w:fldCharType="separate"/>
      </w:r>
      <w:r>
        <w:rPr>
          <w:noProof/>
        </w:rPr>
        <w:t>6</w:t>
      </w:r>
      <w:r>
        <w:rPr>
          <w:noProof/>
        </w:rPr>
        <w:fldChar w:fldCharType="end"/>
      </w:r>
    </w:p>
    <w:p w14:paraId="1E5F4495"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 Quá trình truyền dữ liệu</w:t>
      </w:r>
      <w:r>
        <w:rPr>
          <w:noProof/>
        </w:rPr>
        <w:tab/>
      </w:r>
      <w:r>
        <w:rPr>
          <w:noProof/>
        </w:rPr>
        <w:fldChar w:fldCharType="begin"/>
      </w:r>
      <w:r>
        <w:rPr>
          <w:noProof/>
        </w:rPr>
        <w:instrText xml:space="preserve"> PAGEREF _Toc504074550 \h </w:instrText>
      </w:r>
      <w:r>
        <w:rPr>
          <w:noProof/>
        </w:rPr>
      </w:r>
      <w:r>
        <w:rPr>
          <w:noProof/>
        </w:rPr>
        <w:fldChar w:fldCharType="separate"/>
      </w:r>
      <w:r>
        <w:rPr>
          <w:noProof/>
        </w:rPr>
        <w:t>7</w:t>
      </w:r>
      <w:r>
        <w:rPr>
          <w:noProof/>
        </w:rPr>
        <w:fldChar w:fldCharType="end"/>
      </w:r>
    </w:p>
    <w:p w14:paraId="47D6BBAE"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2.3  Quá trình phát triển MQTT</w:t>
      </w:r>
      <w:r>
        <w:rPr>
          <w:noProof/>
        </w:rPr>
        <w:tab/>
      </w:r>
      <w:r>
        <w:rPr>
          <w:noProof/>
        </w:rPr>
        <w:fldChar w:fldCharType="begin"/>
      </w:r>
      <w:r>
        <w:rPr>
          <w:noProof/>
        </w:rPr>
        <w:instrText xml:space="preserve"> PAGEREF _Toc504074551 \h </w:instrText>
      </w:r>
      <w:r>
        <w:rPr>
          <w:noProof/>
        </w:rPr>
      </w:r>
      <w:r>
        <w:rPr>
          <w:noProof/>
        </w:rPr>
        <w:fldChar w:fldCharType="separate"/>
      </w:r>
      <w:r>
        <w:rPr>
          <w:noProof/>
        </w:rPr>
        <w:t>8</w:t>
      </w:r>
      <w:r>
        <w:rPr>
          <w:noProof/>
        </w:rPr>
        <w:fldChar w:fldCharType="end"/>
      </w:r>
    </w:p>
    <w:p w14:paraId="13EADADB"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2.4 Cơ chế hoạt động của MQTT</w:t>
      </w:r>
      <w:r>
        <w:rPr>
          <w:noProof/>
        </w:rPr>
        <w:tab/>
      </w:r>
      <w:r>
        <w:rPr>
          <w:noProof/>
        </w:rPr>
        <w:fldChar w:fldCharType="begin"/>
      </w:r>
      <w:r>
        <w:rPr>
          <w:noProof/>
        </w:rPr>
        <w:instrText xml:space="preserve"> PAGEREF _Toc504074552 \h </w:instrText>
      </w:r>
      <w:r>
        <w:rPr>
          <w:noProof/>
        </w:rPr>
      </w:r>
      <w:r>
        <w:rPr>
          <w:noProof/>
        </w:rPr>
        <w:fldChar w:fldCharType="separate"/>
      </w:r>
      <w:r>
        <w:rPr>
          <w:noProof/>
        </w:rPr>
        <w:t>9</w:t>
      </w:r>
      <w:r>
        <w:rPr>
          <w:noProof/>
        </w:rPr>
        <w:fldChar w:fldCharType="end"/>
      </w:r>
    </w:p>
    <w:p w14:paraId="33DAB277"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2.5 Cơ chế hoạt động MQTT</w:t>
      </w:r>
      <w:r>
        <w:rPr>
          <w:noProof/>
        </w:rPr>
        <w:tab/>
      </w:r>
      <w:r>
        <w:rPr>
          <w:noProof/>
        </w:rPr>
        <w:fldChar w:fldCharType="begin"/>
      </w:r>
      <w:r>
        <w:rPr>
          <w:noProof/>
        </w:rPr>
        <w:instrText xml:space="preserve"> PAGEREF _Toc504074553 \h </w:instrText>
      </w:r>
      <w:r>
        <w:rPr>
          <w:noProof/>
        </w:rPr>
      </w:r>
      <w:r>
        <w:rPr>
          <w:noProof/>
        </w:rPr>
        <w:fldChar w:fldCharType="separate"/>
      </w:r>
      <w:r>
        <w:rPr>
          <w:noProof/>
        </w:rPr>
        <w:t>10</w:t>
      </w:r>
      <w:r>
        <w:rPr>
          <w:noProof/>
        </w:rPr>
        <w:fldChar w:fldCharType="end"/>
      </w:r>
    </w:p>
    <w:p w14:paraId="67FD4DD4"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2.6  Định dạng thông điệp trong MQTT</w:t>
      </w:r>
      <w:r>
        <w:rPr>
          <w:noProof/>
        </w:rPr>
        <w:tab/>
      </w:r>
      <w:r>
        <w:rPr>
          <w:noProof/>
        </w:rPr>
        <w:fldChar w:fldCharType="begin"/>
      </w:r>
      <w:r>
        <w:rPr>
          <w:noProof/>
        </w:rPr>
        <w:instrText xml:space="preserve"> PAGEREF _Toc504074554 \h </w:instrText>
      </w:r>
      <w:r>
        <w:rPr>
          <w:noProof/>
        </w:rPr>
      </w:r>
      <w:r>
        <w:rPr>
          <w:noProof/>
        </w:rPr>
        <w:fldChar w:fldCharType="separate"/>
      </w:r>
      <w:r>
        <w:rPr>
          <w:noProof/>
        </w:rPr>
        <w:t>10</w:t>
      </w:r>
      <w:r>
        <w:rPr>
          <w:noProof/>
        </w:rPr>
        <w:fldChar w:fldCharType="end"/>
      </w:r>
    </w:p>
    <w:p w14:paraId="7B9FAC9B"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2.7 Các mức chất lượng dịch vụ</w:t>
      </w:r>
      <w:r>
        <w:rPr>
          <w:noProof/>
        </w:rPr>
        <w:tab/>
      </w:r>
      <w:r>
        <w:rPr>
          <w:noProof/>
        </w:rPr>
        <w:fldChar w:fldCharType="begin"/>
      </w:r>
      <w:r>
        <w:rPr>
          <w:noProof/>
        </w:rPr>
        <w:instrText xml:space="preserve"> PAGEREF _Toc504074555 \h </w:instrText>
      </w:r>
      <w:r>
        <w:rPr>
          <w:noProof/>
        </w:rPr>
      </w:r>
      <w:r>
        <w:rPr>
          <w:noProof/>
        </w:rPr>
        <w:fldChar w:fldCharType="separate"/>
      </w:r>
      <w:r>
        <w:rPr>
          <w:noProof/>
        </w:rPr>
        <w:t>10</w:t>
      </w:r>
      <w:r>
        <w:rPr>
          <w:noProof/>
        </w:rPr>
        <w:fldChar w:fldCharType="end"/>
      </w:r>
    </w:p>
    <w:p w14:paraId="37ADBA68"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2.8 QoS 0 trong MQTT</w:t>
      </w:r>
      <w:r>
        <w:rPr>
          <w:noProof/>
        </w:rPr>
        <w:tab/>
      </w:r>
      <w:r>
        <w:rPr>
          <w:noProof/>
        </w:rPr>
        <w:fldChar w:fldCharType="begin"/>
      </w:r>
      <w:r>
        <w:rPr>
          <w:noProof/>
        </w:rPr>
        <w:instrText xml:space="preserve"> PAGEREF _Toc504074556 \h </w:instrText>
      </w:r>
      <w:r>
        <w:rPr>
          <w:noProof/>
        </w:rPr>
      </w:r>
      <w:r>
        <w:rPr>
          <w:noProof/>
        </w:rPr>
        <w:fldChar w:fldCharType="separate"/>
      </w:r>
      <w:r>
        <w:rPr>
          <w:noProof/>
        </w:rPr>
        <w:t>11</w:t>
      </w:r>
      <w:r>
        <w:rPr>
          <w:noProof/>
        </w:rPr>
        <w:fldChar w:fldCharType="end"/>
      </w:r>
    </w:p>
    <w:p w14:paraId="1ED50A9D"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2.9 QoS 1 trong MQTT</w:t>
      </w:r>
      <w:r>
        <w:rPr>
          <w:noProof/>
        </w:rPr>
        <w:tab/>
      </w:r>
      <w:r>
        <w:rPr>
          <w:noProof/>
        </w:rPr>
        <w:fldChar w:fldCharType="begin"/>
      </w:r>
      <w:r>
        <w:rPr>
          <w:noProof/>
        </w:rPr>
        <w:instrText xml:space="preserve"> PAGEREF _Toc504074557 \h </w:instrText>
      </w:r>
      <w:r>
        <w:rPr>
          <w:noProof/>
        </w:rPr>
      </w:r>
      <w:r>
        <w:rPr>
          <w:noProof/>
        </w:rPr>
        <w:fldChar w:fldCharType="separate"/>
      </w:r>
      <w:r>
        <w:rPr>
          <w:noProof/>
        </w:rPr>
        <w:t>11</w:t>
      </w:r>
      <w:r>
        <w:rPr>
          <w:noProof/>
        </w:rPr>
        <w:fldChar w:fldCharType="end"/>
      </w:r>
    </w:p>
    <w:p w14:paraId="6E04F2E9"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2.10 QoS 2 trong MQTT</w:t>
      </w:r>
      <w:r>
        <w:rPr>
          <w:noProof/>
        </w:rPr>
        <w:tab/>
      </w:r>
      <w:r>
        <w:rPr>
          <w:noProof/>
        </w:rPr>
        <w:fldChar w:fldCharType="begin"/>
      </w:r>
      <w:r>
        <w:rPr>
          <w:noProof/>
        </w:rPr>
        <w:instrText xml:space="preserve"> PAGEREF _Toc504074558 \h </w:instrText>
      </w:r>
      <w:r>
        <w:rPr>
          <w:noProof/>
        </w:rPr>
      </w:r>
      <w:r>
        <w:rPr>
          <w:noProof/>
        </w:rPr>
        <w:fldChar w:fldCharType="separate"/>
      </w:r>
      <w:r>
        <w:rPr>
          <w:noProof/>
        </w:rPr>
        <w:t>11</w:t>
      </w:r>
      <w:r>
        <w:rPr>
          <w:noProof/>
        </w:rPr>
        <w:fldChar w:fldCharType="end"/>
      </w:r>
    </w:p>
    <w:p w14:paraId="4EE7D898"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2.11 Luồng kết nối trong MQTT</w:t>
      </w:r>
      <w:r>
        <w:rPr>
          <w:noProof/>
        </w:rPr>
        <w:tab/>
      </w:r>
      <w:r>
        <w:rPr>
          <w:noProof/>
        </w:rPr>
        <w:fldChar w:fldCharType="begin"/>
      </w:r>
      <w:r>
        <w:rPr>
          <w:noProof/>
        </w:rPr>
        <w:instrText xml:space="preserve"> PAGEREF _Toc504074559 \h </w:instrText>
      </w:r>
      <w:r>
        <w:rPr>
          <w:noProof/>
        </w:rPr>
      </w:r>
      <w:r>
        <w:rPr>
          <w:noProof/>
        </w:rPr>
        <w:fldChar w:fldCharType="separate"/>
      </w:r>
      <w:r>
        <w:rPr>
          <w:noProof/>
        </w:rPr>
        <w:t>12</w:t>
      </w:r>
      <w:r>
        <w:rPr>
          <w:noProof/>
        </w:rPr>
        <w:fldChar w:fldCharType="end"/>
      </w:r>
    </w:p>
    <w:p w14:paraId="2F6D141D"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2.12 Luồng gửi dữ liệu trong MQTT</w:t>
      </w:r>
      <w:r>
        <w:rPr>
          <w:noProof/>
        </w:rPr>
        <w:tab/>
      </w:r>
      <w:r>
        <w:rPr>
          <w:noProof/>
        </w:rPr>
        <w:fldChar w:fldCharType="begin"/>
      </w:r>
      <w:r>
        <w:rPr>
          <w:noProof/>
        </w:rPr>
        <w:instrText xml:space="preserve"> PAGEREF _Toc504074560 \h </w:instrText>
      </w:r>
      <w:r>
        <w:rPr>
          <w:noProof/>
        </w:rPr>
      </w:r>
      <w:r>
        <w:rPr>
          <w:noProof/>
        </w:rPr>
        <w:fldChar w:fldCharType="separate"/>
      </w:r>
      <w:r>
        <w:rPr>
          <w:noProof/>
        </w:rPr>
        <w:t>12</w:t>
      </w:r>
      <w:r>
        <w:rPr>
          <w:noProof/>
        </w:rPr>
        <w:fldChar w:fldCharType="end"/>
      </w:r>
    </w:p>
    <w:p w14:paraId="06A96EA9"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2.13  Pub/Sub trong MQTT</w:t>
      </w:r>
      <w:r>
        <w:rPr>
          <w:noProof/>
        </w:rPr>
        <w:tab/>
      </w:r>
      <w:r>
        <w:rPr>
          <w:noProof/>
        </w:rPr>
        <w:fldChar w:fldCharType="begin"/>
      </w:r>
      <w:r>
        <w:rPr>
          <w:noProof/>
        </w:rPr>
        <w:instrText xml:space="preserve"> PAGEREF _Toc504074561 \h </w:instrText>
      </w:r>
      <w:r>
        <w:rPr>
          <w:noProof/>
        </w:rPr>
      </w:r>
      <w:r>
        <w:rPr>
          <w:noProof/>
        </w:rPr>
        <w:fldChar w:fldCharType="separate"/>
      </w:r>
      <w:r>
        <w:rPr>
          <w:noProof/>
        </w:rPr>
        <w:t>12</w:t>
      </w:r>
      <w:r>
        <w:rPr>
          <w:noProof/>
        </w:rPr>
        <w:fldChar w:fldCharType="end"/>
      </w:r>
    </w:p>
    <w:p w14:paraId="2D06FFDE"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2.14  UnSubscribe trong MQTT</w:t>
      </w:r>
      <w:r>
        <w:rPr>
          <w:noProof/>
        </w:rPr>
        <w:tab/>
      </w:r>
      <w:r>
        <w:rPr>
          <w:noProof/>
        </w:rPr>
        <w:fldChar w:fldCharType="begin"/>
      </w:r>
      <w:r>
        <w:rPr>
          <w:noProof/>
        </w:rPr>
        <w:instrText xml:space="preserve"> PAGEREF _Toc504074562 \h </w:instrText>
      </w:r>
      <w:r>
        <w:rPr>
          <w:noProof/>
        </w:rPr>
      </w:r>
      <w:r>
        <w:rPr>
          <w:noProof/>
        </w:rPr>
        <w:fldChar w:fldCharType="separate"/>
      </w:r>
      <w:r>
        <w:rPr>
          <w:noProof/>
        </w:rPr>
        <w:t>13</w:t>
      </w:r>
      <w:r>
        <w:rPr>
          <w:noProof/>
        </w:rPr>
        <w:fldChar w:fldCharType="end"/>
      </w:r>
    </w:p>
    <w:p w14:paraId="0092C384"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2.15  Sơ đồ giao tiếp SPI</w:t>
      </w:r>
      <w:r>
        <w:rPr>
          <w:noProof/>
        </w:rPr>
        <w:tab/>
      </w:r>
      <w:r>
        <w:rPr>
          <w:noProof/>
        </w:rPr>
        <w:fldChar w:fldCharType="begin"/>
      </w:r>
      <w:r>
        <w:rPr>
          <w:noProof/>
        </w:rPr>
        <w:instrText xml:space="preserve"> PAGEREF _Toc504074563 \h </w:instrText>
      </w:r>
      <w:r>
        <w:rPr>
          <w:noProof/>
        </w:rPr>
      </w:r>
      <w:r>
        <w:rPr>
          <w:noProof/>
        </w:rPr>
        <w:fldChar w:fldCharType="separate"/>
      </w:r>
      <w:r>
        <w:rPr>
          <w:noProof/>
        </w:rPr>
        <w:t>13</w:t>
      </w:r>
      <w:r>
        <w:rPr>
          <w:noProof/>
        </w:rPr>
        <w:fldChar w:fldCharType="end"/>
      </w:r>
    </w:p>
    <w:p w14:paraId="19634698"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2.16 Truyền dữ liệu trong SPI</w:t>
      </w:r>
      <w:r>
        <w:rPr>
          <w:noProof/>
        </w:rPr>
        <w:tab/>
      </w:r>
      <w:r>
        <w:rPr>
          <w:noProof/>
        </w:rPr>
        <w:fldChar w:fldCharType="begin"/>
      </w:r>
      <w:r>
        <w:rPr>
          <w:noProof/>
        </w:rPr>
        <w:instrText xml:space="preserve"> PAGEREF _Toc504074564 \h </w:instrText>
      </w:r>
      <w:r>
        <w:rPr>
          <w:noProof/>
        </w:rPr>
      </w:r>
      <w:r>
        <w:rPr>
          <w:noProof/>
        </w:rPr>
        <w:fldChar w:fldCharType="separate"/>
      </w:r>
      <w:r>
        <w:rPr>
          <w:noProof/>
        </w:rPr>
        <w:t>14</w:t>
      </w:r>
      <w:r>
        <w:rPr>
          <w:noProof/>
        </w:rPr>
        <w:fldChar w:fldCharType="end"/>
      </w:r>
    </w:p>
    <w:p w14:paraId="1097EC12"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2.17 Các thành phần cơ bản trong AngularJS</w:t>
      </w:r>
      <w:r>
        <w:rPr>
          <w:noProof/>
        </w:rPr>
        <w:tab/>
      </w:r>
      <w:r>
        <w:rPr>
          <w:noProof/>
        </w:rPr>
        <w:fldChar w:fldCharType="begin"/>
      </w:r>
      <w:r>
        <w:rPr>
          <w:noProof/>
        </w:rPr>
        <w:instrText xml:space="preserve"> PAGEREF _Toc504074565 \h </w:instrText>
      </w:r>
      <w:r>
        <w:rPr>
          <w:noProof/>
        </w:rPr>
      </w:r>
      <w:r>
        <w:rPr>
          <w:noProof/>
        </w:rPr>
        <w:fldChar w:fldCharType="separate"/>
      </w:r>
      <w:r>
        <w:rPr>
          <w:noProof/>
        </w:rPr>
        <w:t>15</w:t>
      </w:r>
      <w:r>
        <w:rPr>
          <w:noProof/>
        </w:rPr>
        <w:fldChar w:fldCharType="end"/>
      </w:r>
    </w:p>
    <w:p w14:paraId="2F482C05"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2.18 Mô hình Web truyền thống</w:t>
      </w:r>
      <w:r>
        <w:rPr>
          <w:noProof/>
        </w:rPr>
        <w:tab/>
      </w:r>
      <w:r>
        <w:rPr>
          <w:noProof/>
        </w:rPr>
        <w:fldChar w:fldCharType="begin"/>
      </w:r>
      <w:r>
        <w:rPr>
          <w:noProof/>
        </w:rPr>
        <w:instrText xml:space="preserve"> PAGEREF _Toc504074566 \h </w:instrText>
      </w:r>
      <w:r>
        <w:rPr>
          <w:noProof/>
        </w:rPr>
      </w:r>
      <w:r>
        <w:rPr>
          <w:noProof/>
        </w:rPr>
        <w:fldChar w:fldCharType="separate"/>
      </w:r>
      <w:r>
        <w:rPr>
          <w:noProof/>
        </w:rPr>
        <w:t>17</w:t>
      </w:r>
      <w:r>
        <w:rPr>
          <w:noProof/>
        </w:rPr>
        <w:fldChar w:fldCharType="end"/>
      </w:r>
    </w:p>
    <w:p w14:paraId="7ECD83DB"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2.19 Mô hình Web SPA</w:t>
      </w:r>
      <w:r>
        <w:rPr>
          <w:noProof/>
        </w:rPr>
        <w:tab/>
      </w:r>
      <w:r>
        <w:rPr>
          <w:noProof/>
        </w:rPr>
        <w:fldChar w:fldCharType="begin"/>
      </w:r>
      <w:r>
        <w:rPr>
          <w:noProof/>
        </w:rPr>
        <w:instrText xml:space="preserve"> PAGEREF _Toc504074567 \h </w:instrText>
      </w:r>
      <w:r>
        <w:rPr>
          <w:noProof/>
        </w:rPr>
      </w:r>
      <w:r>
        <w:rPr>
          <w:noProof/>
        </w:rPr>
        <w:fldChar w:fldCharType="separate"/>
      </w:r>
      <w:r>
        <w:rPr>
          <w:noProof/>
        </w:rPr>
        <w:t>18</w:t>
      </w:r>
      <w:r>
        <w:rPr>
          <w:noProof/>
        </w:rPr>
        <w:fldChar w:fldCharType="end"/>
      </w:r>
    </w:p>
    <w:p w14:paraId="2D486E6B"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2.20 Một đoạn code đơn giản PHP</w:t>
      </w:r>
      <w:r>
        <w:rPr>
          <w:noProof/>
        </w:rPr>
        <w:tab/>
      </w:r>
      <w:r>
        <w:rPr>
          <w:noProof/>
        </w:rPr>
        <w:fldChar w:fldCharType="begin"/>
      </w:r>
      <w:r>
        <w:rPr>
          <w:noProof/>
        </w:rPr>
        <w:instrText xml:space="preserve"> PAGEREF _Toc504074568 \h </w:instrText>
      </w:r>
      <w:r>
        <w:rPr>
          <w:noProof/>
        </w:rPr>
      </w:r>
      <w:r>
        <w:rPr>
          <w:noProof/>
        </w:rPr>
        <w:fldChar w:fldCharType="separate"/>
      </w:r>
      <w:r>
        <w:rPr>
          <w:noProof/>
        </w:rPr>
        <w:t>19</w:t>
      </w:r>
      <w:r>
        <w:rPr>
          <w:noProof/>
        </w:rPr>
        <w:fldChar w:fldCharType="end"/>
      </w:r>
    </w:p>
    <w:p w14:paraId="4EC0D8DC"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2.21 Mô hình Web truyền thống</w:t>
      </w:r>
      <w:r>
        <w:rPr>
          <w:noProof/>
        </w:rPr>
        <w:tab/>
      </w:r>
      <w:r>
        <w:rPr>
          <w:noProof/>
        </w:rPr>
        <w:fldChar w:fldCharType="begin"/>
      </w:r>
      <w:r>
        <w:rPr>
          <w:noProof/>
        </w:rPr>
        <w:instrText xml:space="preserve"> PAGEREF _Toc504074569 \h </w:instrText>
      </w:r>
      <w:r>
        <w:rPr>
          <w:noProof/>
        </w:rPr>
      </w:r>
      <w:r>
        <w:rPr>
          <w:noProof/>
        </w:rPr>
        <w:fldChar w:fldCharType="separate"/>
      </w:r>
      <w:r>
        <w:rPr>
          <w:noProof/>
        </w:rPr>
        <w:t>20</w:t>
      </w:r>
      <w:r>
        <w:rPr>
          <w:noProof/>
        </w:rPr>
        <w:fldChar w:fldCharType="end"/>
      </w:r>
    </w:p>
    <w:p w14:paraId="574C4F87"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2.22 Mô hình Web khi dùng AJAX</w:t>
      </w:r>
      <w:r>
        <w:rPr>
          <w:noProof/>
        </w:rPr>
        <w:tab/>
      </w:r>
      <w:r>
        <w:rPr>
          <w:noProof/>
        </w:rPr>
        <w:fldChar w:fldCharType="begin"/>
      </w:r>
      <w:r>
        <w:rPr>
          <w:noProof/>
        </w:rPr>
        <w:instrText xml:space="preserve"> PAGEREF _Toc504074570 \h </w:instrText>
      </w:r>
      <w:r>
        <w:rPr>
          <w:noProof/>
        </w:rPr>
      </w:r>
      <w:r>
        <w:rPr>
          <w:noProof/>
        </w:rPr>
        <w:fldChar w:fldCharType="separate"/>
      </w:r>
      <w:r>
        <w:rPr>
          <w:noProof/>
        </w:rPr>
        <w:t>21</w:t>
      </w:r>
      <w:r>
        <w:rPr>
          <w:noProof/>
        </w:rPr>
        <w:fldChar w:fldCharType="end"/>
      </w:r>
    </w:p>
    <w:p w14:paraId="2593E58E"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2.23 Module cảm biến nhận dạng vân tay R307</w:t>
      </w:r>
      <w:r>
        <w:rPr>
          <w:noProof/>
        </w:rPr>
        <w:tab/>
      </w:r>
      <w:r>
        <w:rPr>
          <w:noProof/>
        </w:rPr>
        <w:fldChar w:fldCharType="begin"/>
      </w:r>
      <w:r>
        <w:rPr>
          <w:noProof/>
        </w:rPr>
        <w:instrText xml:space="preserve"> PAGEREF _Toc504074571 \h </w:instrText>
      </w:r>
      <w:r>
        <w:rPr>
          <w:noProof/>
        </w:rPr>
      </w:r>
      <w:r>
        <w:rPr>
          <w:noProof/>
        </w:rPr>
        <w:fldChar w:fldCharType="separate"/>
      </w:r>
      <w:r>
        <w:rPr>
          <w:noProof/>
        </w:rPr>
        <w:t>22</w:t>
      </w:r>
      <w:r>
        <w:rPr>
          <w:noProof/>
        </w:rPr>
        <w:fldChar w:fldCharType="end"/>
      </w:r>
    </w:p>
    <w:p w14:paraId="35DA4790"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2.24 STM32F030C8T6</w:t>
      </w:r>
      <w:r>
        <w:rPr>
          <w:noProof/>
        </w:rPr>
        <w:tab/>
      </w:r>
      <w:r>
        <w:rPr>
          <w:noProof/>
        </w:rPr>
        <w:fldChar w:fldCharType="begin"/>
      </w:r>
      <w:r>
        <w:rPr>
          <w:noProof/>
        </w:rPr>
        <w:instrText xml:space="preserve"> PAGEREF _Toc504074572 \h </w:instrText>
      </w:r>
      <w:r>
        <w:rPr>
          <w:noProof/>
        </w:rPr>
      </w:r>
      <w:r>
        <w:rPr>
          <w:noProof/>
        </w:rPr>
        <w:fldChar w:fldCharType="separate"/>
      </w:r>
      <w:r>
        <w:rPr>
          <w:noProof/>
        </w:rPr>
        <w:t>23</w:t>
      </w:r>
      <w:r>
        <w:rPr>
          <w:noProof/>
        </w:rPr>
        <w:fldChar w:fldCharType="end"/>
      </w:r>
    </w:p>
    <w:p w14:paraId="11F82406"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Pr>
          <w:noProof/>
        </w:rPr>
        <w:t>Hình 2.25 Module Wifi ESP8266 V12F</w:t>
      </w:r>
      <w:r>
        <w:rPr>
          <w:noProof/>
        </w:rPr>
        <w:tab/>
      </w:r>
      <w:r>
        <w:rPr>
          <w:noProof/>
        </w:rPr>
        <w:fldChar w:fldCharType="begin"/>
      </w:r>
      <w:r>
        <w:rPr>
          <w:noProof/>
        </w:rPr>
        <w:instrText xml:space="preserve"> PAGEREF _Toc504074573 \h </w:instrText>
      </w:r>
      <w:r>
        <w:rPr>
          <w:noProof/>
        </w:rPr>
      </w:r>
      <w:r>
        <w:rPr>
          <w:noProof/>
        </w:rPr>
        <w:fldChar w:fldCharType="separate"/>
      </w:r>
      <w:r>
        <w:rPr>
          <w:noProof/>
        </w:rPr>
        <w:t>24</w:t>
      </w:r>
      <w:r>
        <w:rPr>
          <w:noProof/>
        </w:rPr>
        <w:fldChar w:fldCharType="end"/>
      </w:r>
    </w:p>
    <w:p w14:paraId="778AC34E"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2.26 LCD TFT 2.4 Inch ILI9325</w:t>
      </w:r>
      <w:r>
        <w:rPr>
          <w:noProof/>
        </w:rPr>
        <w:tab/>
      </w:r>
      <w:r>
        <w:rPr>
          <w:noProof/>
        </w:rPr>
        <w:fldChar w:fldCharType="begin"/>
      </w:r>
      <w:r>
        <w:rPr>
          <w:noProof/>
        </w:rPr>
        <w:instrText xml:space="preserve"> PAGEREF _Toc504074574 \h </w:instrText>
      </w:r>
      <w:r>
        <w:rPr>
          <w:noProof/>
        </w:rPr>
      </w:r>
      <w:r>
        <w:rPr>
          <w:noProof/>
        </w:rPr>
        <w:fldChar w:fldCharType="separate"/>
      </w:r>
      <w:r>
        <w:rPr>
          <w:noProof/>
        </w:rPr>
        <w:t>25</w:t>
      </w:r>
      <w:r>
        <w:rPr>
          <w:noProof/>
        </w:rPr>
        <w:fldChar w:fldCharType="end"/>
      </w:r>
    </w:p>
    <w:p w14:paraId="21739255"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2.27 MicroSD Card</w:t>
      </w:r>
      <w:r>
        <w:rPr>
          <w:noProof/>
        </w:rPr>
        <w:tab/>
      </w:r>
      <w:r>
        <w:rPr>
          <w:noProof/>
        </w:rPr>
        <w:fldChar w:fldCharType="begin"/>
      </w:r>
      <w:r>
        <w:rPr>
          <w:noProof/>
        </w:rPr>
        <w:instrText xml:space="preserve"> PAGEREF _Toc504074575 \h </w:instrText>
      </w:r>
      <w:r>
        <w:rPr>
          <w:noProof/>
        </w:rPr>
      </w:r>
      <w:r>
        <w:rPr>
          <w:noProof/>
        </w:rPr>
        <w:fldChar w:fldCharType="separate"/>
      </w:r>
      <w:r>
        <w:rPr>
          <w:noProof/>
        </w:rPr>
        <w:t>26</w:t>
      </w:r>
      <w:r>
        <w:rPr>
          <w:noProof/>
        </w:rPr>
        <w:fldChar w:fldCharType="end"/>
      </w:r>
    </w:p>
    <w:p w14:paraId="69C17841"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2.28 Mạch giảm áp DC LM2596</w:t>
      </w:r>
      <w:r>
        <w:rPr>
          <w:noProof/>
        </w:rPr>
        <w:tab/>
      </w:r>
      <w:r>
        <w:rPr>
          <w:noProof/>
        </w:rPr>
        <w:fldChar w:fldCharType="begin"/>
      </w:r>
      <w:r>
        <w:rPr>
          <w:noProof/>
        </w:rPr>
        <w:instrText xml:space="preserve"> PAGEREF _Toc504074576 \h </w:instrText>
      </w:r>
      <w:r>
        <w:rPr>
          <w:noProof/>
        </w:rPr>
      </w:r>
      <w:r>
        <w:rPr>
          <w:noProof/>
        </w:rPr>
        <w:fldChar w:fldCharType="separate"/>
      </w:r>
      <w:r>
        <w:rPr>
          <w:noProof/>
        </w:rPr>
        <w:t>26</w:t>
      </w:r>
      <w:r>
        <w:rPr>
          <w:noProof/>
        </w:rPr>
        <w:fldChar w:fldCharType="end"/>
      </w:r>
    </w:p>
    <w:p w14:paraId="3E2F4A5A"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2.29 Khóa điện từ 12V</w:t>
      </w:r>
      <w:r>
        <w:rPr>
          <w:noProof/>
        </w:rPr>
        <w:tab/>
      </w:r>
      <w:r>
        <w:rPr>
          <w:noProof/>
        </w:rPr>
        <w:fldChar w:fldCharType="begin"/>
      </w:r>
      <w:r>
        <w:rPr>
          <w:noProof/>
        </w:rPr>
        <w:instrText xml:space="preserve"> PAGEREF _Toc504074577 \h </w:instrText>
      </w:r>
      <w:r>
        <w:rPr>
          <w:noProof/>
        </w:rPr>
      </w:r>
      <w:r>
        <w:rPr>
          <w:noProof/>
        </w:rPr>
        <w:fldChar w:fldCharType="separate"/>
      </w:r>
      <w:r>
        <w:rPr>
          <w:noProof/>
        </w:rPr>
        <w:t>27</w:t>
      </w:r>
      <w:r>
        <w:rPr>
          <w:noProof/>
        </w:rPr>
        <w:fldChar w:fldCharType="end"/>
      </w:r>
    </w:p>
    <w:p w14:paraId="37443863" w14:textId="77777777" w:rsidR="00DC2F8E" w:rsidRDefault="00DC2F8E">
      <w:pPr>
        <w:pStyle w:val="TableofFigures"/>
        <w:tabs>
          <w:tab w:val="right" w:leader="dot" w:pos="9062"/>
        </w:tabs>
        <w:rPr>
          <w:rFonts w:asciiTheme="minorHAnsi" w:eastAsiaTheme="minorEastAsia" w:hAnsiTheme="minorHAnsi" w:cstheme="minorBidi"/>
          <w:noProof/>
          <w:sz w:val="22"/>
          <w:szCs w:val="22"/>
        </w:rPr>
      </w:pPr>
      <w:r w:rsidRPr="00624175">
        <w:rPr>
          <w:noProof/>
        </w:rPr>
        <w:t>Hình 2.30 Pin sạc 18650</w:t>
      </w:r>
      <w:r>
        <w:rPr>
          <w:noProof/>
        </w:rPr>
        <w:tab/>
      </w:r>
      <w:r>
        <w:rPr>
          <w:noProof/>
        </w:rPr>
        <w:fldChar w:fldCharType="begin"/>
      </w:r>
      <w:r>
        <w:rPr>
          <w:noProof/>
        </w:rPr>
        <w:instrText xml:space="preserve"> PAGEREF _Toc504074578 \h </w:instrText>
      </w:r>
      <w:r>
        <w:rPr>
          <w:noProof/>
        </w:rPr>
      </w:r>
      <w:r>
        <w:rPr>
          <w:noProof/>
        </w:rPr>
        <w:fldChar w:fldCharType="separate"/>
      </w:r>
      <w:r>
        <w:rPr>
          <w:noProof/>
        </w:rPr>
        <w:t>27</w:t>
      </w:r>
      <w:r>
        <w:rPr>
          <w:noProof/>
        </w:rPr>
        <w:fldChar w:fldCharType="end"/>
      </w:r>
    </w:p>
    <w:p w14:paraId="7272E4AA" w14:textId="0ED6349C" w:rsidR="00142C81" w:rsidRDefault="00FB522F" w:rsidP="00FB522F">
      <w:pPr>
        <w:pStyle w:val="Noidung"/>
        <w:ind w:firstLine="0"/>
        <w:rPr>
          <w:noProof/>
        </w:rPr>
      </w:pPr>
      <w:r>
        <w:rPr>
          <w:color w:val="auto"/>
          <w:szCs w:val="20"/>
        </w:rPr>
        <w:fldChar w:fldCharType="end"/>
      </w:r>
      <w:r w:rsidR="00CE06E7">
        <w:rPr>
          <w:color w:val="auto"/>
          <w:szCs w:val="20"/>
        </w:rPr>
        <w:t>-----------------------------------------------------------------------------</w:t>
      </w:r>
      <w:r w:rsidR="008A7285">
        <w:rPr>
          <w:color w:val="auto"/>
          <w:szCs w:val="20"/>
        </w:rPr>
        <w:t>---------------------------</w:t>
      </w:r>
      <w:r w:rsidR="00FD704C">
        <w:rPr>
          <w:color w:val="auto"/>
          <w:szCs w:val="20"/>
        </w:rPr>
        <w:fldChar w:fldCharType="begin"/>
      </w:r>
      <w:r w:rsidR="00FD704C">
        <w:rPr>
          <w:color w:val="auto"/>
          <w:szCs w:val="20"/>
        </w:rPr>
        <w:instrText xml:space="preserve"> TOC \h \z \c "Hình 3. " </w:instrText>
      </w:r>
      <w:r w:rsidR="00FD704C">
        <w:rPr>
          <w:color w:val="auto"/>
          <w:szCs w:val="20"/>
        </w:rPr>
        <w:fldChar w:fldCharType="separate"/>
      </w:r>
    </w:p>
    <w:p w14:paraId="3CBB304A"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86" w:history="1">
        <w:r w:rsidR="00142C81" w:rsidRPr="00614FFD">
          <w:rPr>
            <w:rStyle w:val="Hyperlink"/>
            <w:noProof/>
          </w:rPr>
          <w:t>Hình 3.1 Mô hình tổng thể hệ thống</w:t>
        </w:r>
        <w:r w:rsidR="00142C81">
          <w:rPr>
            <w:noProof/>
            <w:webHidden/>
          </w:rPr>
          <w:tab/>
        </w:r>
        <w:r w:rsidR="00142C81">
          <w:rPr>
            <w:noProof/>
            <w:webHidden/>
          </w:rPr>
          <w:fldChar w:fldCharType="begin"/>
        </w:r>
        <w:r w:rsidR="00142C81">
          <w:rPr>
            <w:noProof/>
            <w:webHidden/>
          </w:rPr>
          <w:instrText xml:space="preserve"> PAGEREF _Toc504050686 \h </w:instrText>
        </w:r>
        <w:r w:rsidR="00142C81">
          <w:rPr>
            <w:noProof/>
            <w:webHidden/>
          </w:rPr>
        </w:r>
        <w:r w:rsidR="00142C81">
          <w:rPr>
            <w:noProof/>
            <w:webHidden/>
          </w:rPr>
          <w:fldChar w:fldCharType="separate"/>
        </w:r>
        <w:r w:rsidR="008E7AE6">
          <w:rPr>
            <w:noProof/>
            <w:webHidden/>
          </w:rPr>
          <w:t>29</w:t>
        </w:r>
        <w:r w:rsidR="00142C81">
          <w:rPr>
            <w:noProof/>
            <w:webHidden/>
          </w:rPr>
          <w:fldChar w:fldCharType="end"/>
        </w:r>
      </w:hyperlink>
    </w:p>
    <w:p w14:paraId="74385B53"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87" w:history="1">
        <w:r w:rsidR="00142C81" w:rsidRPr="00614FFD">
          <w:rPr>
            <w:rStyle w:val="Hyperlink"/>
            <w:noProof/>
          </w:rPr>
          <w:t>Hình 3.2 Thiết kế mạch vi điều khiển</w:t>
        </w:r>
        <w:r w:rsidR="00142C81">
          <w:rPr>
            <w:noProof/>
            <w:webHidden/>
          </w:rPr>
          <w:tab/>
        </w:r>
        <w:r w:rsidR="00142C81">
          <w:rPr>
            <w:noProof/>
            <w:webHidden/>
          </w:rPr>
          <w:fldChar w:fldCharType="begin"/>
        </w:r>
        <w:r w:rsidR="00142C81">
          <w:rPr>
            <w:noProof/>
            <w:webHidden/>
          </w:rPr>
          <w:instrText xml:space="preserve"> PAGEREF _Toc504050687 \h </w:instrText>
        </w:r>
        <w:r w:rsidR="00142C81">
          <w:rPr>
            <w:noProof/>
            <w:webHidden/>
          </w:rPr>
        </w:r>
        <w:r w:rsidR="00142C81">
          <w:rPr>
            <w:noProof/>
            <w:webHidden/>
          </w:rPr>
          <w:fldChar w:fldCharType="separate"/>
        </w:r>
        <w:r w:rsidR="008E7AE6">
          <w:rPr>
            <w:noProof/>
            <w:webHidden/>
          </w:rPr>
          <w:t>30</w:t>
        </w:r>
        <w:r w:rsidR="00142C81">
          <w:rPr>
            <w:noProof/>
            <w:webHidden/>
          </w:rPr>
          <w:fldChar w:fldCharType="end"/>
        </w:r>
      </w:hyperlink>
    </w:p>
    <w:p w14:paraId="31147431"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88" w:history="1">
        <w:r w:rsidR="00142C81" w:rsidRPr="00614FFD">
          <w:rPr>
            <w:rStyle w:val="Hyperlink"/>
            <w:noProof/>
          </w:rPr>
          <w:t>Hình 3.3 Thiết kế mạch Layout cho vi điều khiển</w:t>
        </w:r>
        <w:r w:rsidR="00142C81">
          <w:rPr>
            <w:noProof/>
            <w:webHidden/>
          </w:rPr>
          <w:tab/>
        </w:r>
        <w:r w:rsidR="00142C81">
          <w:rPr>
            <w:noProof/>
            <w:webHidden/>
          </w:rPr>
          <w:fldChar w:fldCharType="begin"/>
        </w:r>
        <w:r w:rsidR="00142C81">
          <w:rPr>
            <w:noProof/>
            <w:webHidden/>
          </w:rPr>
          <w:instrText xml:space="preserve"> PAGEREF _Toc504050688 \h </w:instrText>
        </w:r>
        <w:r w:rsidR="00142C81">
          <w:rPr>
            <w:noProof/>
            <w:webHidden/>
          </w:rPr>
        </w:r>
        <w:r w:rsidR="00142C81">
          <w:rPr>
            <w:noProof/>
            <w:webHidden/>
          </w:rPr>
          <w:fldChar w:fldCharType="separate"/>
        </w:r>
        <w:r w:rsidR="008E7AE6">
          <w:rPr>
            <w:noProof/>
            <w:webHidden/>
          </w:rPr>
          <w:t>31</w:t>
        </w:r>
        <w:r w:rsidR="00142C81">
          <w:rPr>
            <w:noProof/>
            <w:webHidden/>
          </w:rPr>
          <w:fldChar w:fldCharType="end"/>
        </w:r>
      </w:hyperlink>
    </w:p>
    <w:p w14:paraId="78BA4B26"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89" w:history="1">
        <w:r w:rsidR="00142C81" w:rsidRPr="00614FFD">
          <w:rPr>
            <w:rStyle w:val="Hyperlink"/>
            <w:noProof/>
          </w:rPr>
          <w:t>Hình 3.4 Mạch vi điều khiển hoàn chỉnh</w:t>
        </w:r>
        <w:r w:rsidR="00142C81">
          <w:rPr>
            <w:noProof/>
            <w:webHidden/>
          </w:rPr>
          <w:tab/>
        </w:r>
        <w:r w:rsidR="00142C81">
          <w:rPr>
            <w:noProof/>
            <w:webHidden/>
          </w:rPr>
          <w:fldChar w:fldCharType="begin"/>
        </w:r>
        <w:r w:rsidR="00142C81">
          <w:rPr>
            <w:noProof/>
            <w:webHidden/>
          </w:rPr>
          <w:instrText xml:space="preserve"> PAGEREF _Toc504050689 \h </w:instrText>
        </w:r>
        <w:r w:rsidR="00142C81">
          <w:rPr>
            <w:noProof/>
            <w:webHidden/>
          </w:rPr>
        </w:r>
        <w:r w:rsidR="00142C81">
          <w:rPr>
            <w:noProof/>
            <w:webHidden/>
          </w:rPr>
          <w:fldChar w:fldCharType="separate"/>
        </w:r>
        <w:r w:rsidR="008E7AE6">
          <w:rPr>
            <w:noProof/>
            <w:webHidden/>
          </w:rPr>
          <w:t>31</w:t>
        </w:r>
        <w:r w:rsidR="00142C81">
          <w:rPr>
            <w:noProof/>
            <w:webHidden/>
          </w:rPr>
          <w:fldChar w:fldCharType="end"/>
        </w:r>
      </w:hyperlink>
    </w:p>
    <w:p w14:paraId="1DE1D85C"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0" w:history="1">
        <w:r w:rsidR="00142C81" w:rsidRPr="00614FFD">
          <w:rPr>
            <w:rStyle w:val="Hyperlink"/>
            <w:noProof/>
          </w:rPr>
          <w:t>Hình 3.5 Sơ đồ tổng quát mạch nguồn</w:t>
        </w:r>
        <w:r w:rsidR="00142C81">
          <w:rPr>
            <w:noProof/>
            <w:webHidden/>
          </w:rPr>
          <w:tab/>
        </w:r>
        <w:r w:rsidR="00142C81">
          <w:rPr>
            <w:noProof/>
            <w:webHidden/>
          </w:rPr>
          <w:fldChar w:fldCharType="begin"/>
        </w:r>
        <w:r w:rsidR="00142C81">
          <w:rPr>
            <w:noProof/>
            <w:webHidden/>
          </w:rPr>
          <w:instrText xml:space="preserve"> PAGEREF _Toc504050690 \h </w:instrText>
        </w:r>
        <w:r w:rsidR="00142C81">
          <w:rPr>
            <w:noProof/>
            <w:webHidden/>
          </w:rPr>
        </w:r>
        <w:r w:rsidR="00142C81">
          <w:rPr>
            <w:noProof/>
            <w:webHidden/>
          </w:rPr>
          <w:fldChar w:fldCharType="separate"/>
        </w:r>
        <w:r w:rsidR="008E7AE6">
          <w:rPr>
            <w:noProof/>
            <w:webHidden/>
          </w:rPr>
          <w:t>32</w:t>
        </w:r>
        <w:r w:rsidR="00142C81">
          <w:rPr>
            <w:noProof/>
            <w:webHidden/>
          </w:rPr>
          <w:fldChar w:fldCharType="end"/>
        </w:r>
      </w:hyperlink>
    </w:p>
    <w:p w14:paraId="7C35F618"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1" w:history="1">
        <w:r w:rsidR="00142C81" w:rsidRPr="00614FFD">
          <w:rPr>
            <w:rStyle w:val="Hyperlink"/>
            <w:noProof/>
          </w:rPr>
          <w:t>Hình 3.6 Sơ đồ nguyên lý mạch nguồn</w:t>
        </w:r>
        <w:r w:rsidR="00142C81">
          <w:rPr>
            <w:noProof/>
            <w:webHidden/>
          </w:rPr>
          <w:tab/>
        </w:r>
        <w:r w:rsidR="00142C81">
          <w:rPr>
            <w:noProof/>
            <w:webHidden/>
          </w:rPr>
          <w:fldChar w:fldCharType="begin"/>
        </w:r>
        <w:r w:rsidR="00142C81">
          <w:rPr>
            <w:noProof/>
            <w:webHidden/>
          </w:rPr>
          <w:instrText xml:space="preserve"> PAGEREF _Toc504050691 \h </w:instrText>
        </w:r>
        <w:r w:rsidR="00142C81">
          <w:rPr>
            <w:noProof/>
            <w:webHidden/>
          </w:rPr>
        </w:r>
        <w:r w:rsidR="00142C81">
          <w:rPr>
            <w:noProof/>
            <w:webHidden/>
          </w:rPr>
          <w:fldChar w:fldCharType="separate"/>
        </w:r>
        <w:r w:rsidR="008E7AE6">
          <w:rPr>
            <w:noProof/>
            <w:webHidden/>
          </w:rPr>
          <w:t>32</w:t>
        </w:r>
        <w:r w:rsidR="00142C81">
          <w:rPr>
            <w:noProof/>
            <w:webHidden/>
          </w:rPr>
          <w:fldChar w:fldCharType="end"/>
        </w:r>
      </w:hyperlink>
    </w:p>
    <w:p w14:paraId="3D2EEB28"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2" w:history="1">
        <w:r w:rsidR="00142C81" w:rsidRPr="00614FFD">
          <w:rPr>
            <w:rStyle w:val="Hyperlink"/>
            <w:noProof/>
          </w:rPr>
          <w:t>Hình 3.7 Thiết kế layout mạch nguồn</w:t>
        </w:r>
        <w:r w:rsidR="00142C81">
          <w:rPr>
            <w:noProof/>
            <w:webHidden/>
          </w:rPr>
          <w:tab/>
        </w:r>
        <w:r w:rsidR="00142C81">
          <w:rPr>
            <w:noProof/>
            <w:webHidden/>
          </w:rPr>
          <w:fldChar w:fldCharType="begin"/>
        </w:r>
        <w:r w:rsidR="00142C81">
          <w:rPr>
            <w:noProof/>
            <w:webHidden/>
          </w:rPr>
          <w:instrText xml:space="preserve"> PAGEREF _Toc504050692 \h </w:instrText>
        </w:r>
        <w:r w:rsidR="00142C81">
          <w:rPr>
            <w:noProof/>
            <w:webHidden/>
          </w:rPr>
        </w:r>
        <w:r w:rsidR="00142C81">
          <w:rPr>
            <w:noProof/>
            <w:webHidden/>
          </w:rPr>
          <w:fldChar w:fldCharType="separate"/>
        </w:r>
        <w:r w:rsidR="008E7AE6">
          <w:rPr>
            <w:noProof/>
            <w:webHidden/>
          </w:rPr>
          <w:t>33</w:t>
        </w:r>
        <w:r w:rsidR="00142C81">
          <w:rPr>
            <w:noProof/>
            <w:webHidden/>
          </w:rPr>
          <w:fldChar w:fldCharType="end"/>
        </w:r>
      </w:hyperlink>
    </w:p>
    <w:p w14:paraId="4C0041DC"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3" w:history="1">
        <w:r w:rsidR="00142C81" w:rsidRPr="00614FFD">
          <w:rPr>
            <w:rStyle w:val="Hyperlink"/>
            <w:noProof/>
          </w:rPr>
          <w:t>Hình 3.8 Mạch nguồn hoàn chỉnh</w:t>
        </w:r>
        <w:r w:rsidR="00142C81">
          <w:rPr>
            <w:noProof/>
            <w:webHidden/>
          </w:rPr>
          <w:tab/>
        </w:r>
        <w:r w:rsidR="00142C81">
          <w:rPr>
            <w:noProof/>
            <w:webHidden/>
          </w:rPr>
          <w:fldChar w:fldCharType="begin"/>
        </w:r>
        <w:r w:rsidR="00142C81">
          <w:rPr>
            <w:noProof/>
            <w:webHidden/>
          </w:rPr>
          <w:instrText xml:space="preserve"> PAGEREF _Toc504050693 \h </w:instrText>
        </w:r>
        <w:r w:rsidR="00142C81">
          <w:rPr>
            <w:noProof/>
            <w:webHidden/>
          </w:rPr>
        </w:r>
        <w:r w:rsidR="00142C81">
          <w:rPr>
            <w:noProof/>
            <w:webHidden/>
          </w:rPr>
          <w:fldChar w:fldCharType="separate"/>
        </w:r>
        <w:r w:rsidR="008E7AE6">
          <w:rPr>
            <w:noProof/>
            <w:webHidden/>
          </w:rPr>
          <w:t>33</w:t>
        </w:r>
        <w:r w:rsidR="00142C81">
          <w:rPr>
            <w:noProof/>
            <w:webHidden/>
          </w:rPr>
          <w:fldChar w:fldCharType="end"/>
        </w:r>
      </w:hyperlink>
    </w:p>
    <w:p w14:paraId="40EB7714"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4" w:history="1">
        <w:r w:rsidR="00142C81" w:rsidRPr="00614FFD">
          <w:rPr>
            <w:rStyle w:val="Hyperlink"/>
            <w:noProof/>
          </w:rPr>
          <w:t>Hình 3.9 Sơ đồ tổng quát hệ thống</w:t>
        </w:r>
        <w:r w:rsidR="00142C81">
          <w:rPr>
            <w:noProof/>
            <w:webHidden/>
          </w:rPr>
          <w:tab/>
        </w:r>
        <w:r w:rsidR="00142C81">
          <w:rPr>
            <w:noProof/>
            <w:webHidden/>
          </w:rPr>
          <w:fldChar w:fldCharType="begin"/>
        </w:r>
        <w:r w:rsidR="00142C81">
          <w:rPr>
            <w:noProof/>
            <w:webHidden/>
          </w:rPr>
          <w:instrText xml:space="preserve"> PAGEREF _Toc504050694 \h </w:instrText>
        </w:r>
        <w:r w:rsidR="00142C81">
          <w:rPr>
            <w:noProof/>
            <w:webHidden/>
          </w:rPr>
        </w:r>
        <w:r w:rsidR="00142C81">
          <w:rPr>
            <w:noProof/>
            <w:webHidden/>
          </w:rPr>
          <w:fldChar w:fldCharType="separate"/>
        </w:r>
        <w:r w:rsidR="008E7AE6">
          <w:rPr>
            <w:noProof/>
            <w:webHidden/>
          </w:rPr>
          <w:t>34</w:t>
        </w:r>
        <w:r w:rsidR="00142C81">
          <w:rPr>
            <w:noProof/>
            <w:webHidden/>
          </w:rPr>
          <w:fldChar w:fldCharType="end"/>
        </w:r>
      </w:hyperlink>
    </w:p>
    <w:p w14:paraId="24441229"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5" w:history="1">
        <w:r w:rsidR="00142C81" w:rsidRPr="00614FFD">
          <w:rPr>
            <w:rStyle w:val="Hyperlink"/>
            <w:noProof/>
          </w:rPr>
          <w:t>Hình 3.10 Sơ đồ nguyên lý mạch trung tâm</w:t>
        </w:r>
        <w:r w:rsidR="00142C81">
          <w:rPr>
            <w:noProof/>
            <w:webHidden/>
          </w:rPr>
          <w:tab/>
        </w:r>
        <w:r w:rsidR="00142C81">
          <w:rPr>
            <w:noProof/>
            <w:webHidden/>
          </w:rPr>
          <w:fldChar w:fldCharType="begin"/>
        </w:r>
        <w:r w:rsidR="00142C81">
          <w:rPr>
            <w:noProof/>
            <w:webHidden/>
          </w:rPr>
          <w:instrText xml:space="preserve"> PAGEREF _Toc504050695 \h </w:instrText>
        </w:r>
        <w:r w:rsidR="00142C81">
          <w:rPr>
            <w:noProof/>
            <w:webHidden/>
          </w:rPr>
        </w:r>
        <w:r w:rsidR="00142C81">
          <w:rPr>
            <w:noProof/>
            <w:webHidden/>
          </w:rPr>
          <w:fldChar w:fldCharType="separate"/>
        </w:r>
        <w:r w:rsidR="008E7AE6">
          <w:rPr>
            <w:noProof/>
            <w:webHidden/>
          </w:rPr>
          <w:t>34</w:t>
        </w:r>
        <w:r w:rsidR="00142C81">
          <w:rPr>
            <w:noProof/>
            <w:webHidden/>
          </w:rPr>
          <w:fldChar w:fldCharType="end"/>
        </w:r>
      </w:hyperlink>
    </w:p>
    <w:p w14:paraId="627964D7"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6" w:history="1">
        <w:r w:rsidR="00142C81" w:rsidRPr="00614FFD">
          <w:rPr>
            <w:rStyle w:val="Hyperlink"/>
            <w:noProof/>
          </w:rPr>
          <w:t>Hình 3.11 Thiết kế layout mạch trung tâm</w:t>
        </w:r>
        <w:r w:rsidR="00142C81">
          <w:rPr>
            <w:noProof/>
            <w:webHidden/>
          </w:rPr>
          <w:tab/>
        </w:r>
        <w:r w:rsidR="00142C81">
          <w:rPr>
            <w:noProof/>
            <w:webHidden/>
          </w:rPr>
          <w:fldChar w:fldCharType="begin"/>
        </w:r>
        <w:r w:rsidR="00142C81">
          <w:rPr>
            <w:noProof/>
            <w:webHidden/>
          </w:rPr>
          <w:instrText xml:space="preserve"> PAGEREF _Toc504050696 \h </w:instrText>
        </w:r>
        <w:r w:rsidR="00142C81">
          <w:rPr>
            <w:noProof/>
            <w:webHidden/>
          </w:rPr>
        </w:r>
        <w:r w:rsidR="00142C81">
          <w:rPr>
            <w:noProof/>
            <w:webHidden/>
          </w:rPr>
          <w:fldChar w:fldCharType="separate"/>
        </w:r>
        <w:r w:rsidR="008E7AE6">
          <w:rPr>
            <w:noProof/>
            <w:webHidden/>
          </w:rPr>
          <w:t>35</w:t>
        </w:r>
        <w:r w:rsidR="00142C81">
          <w:rPr>
            <w:noProof/>
            <w:webHidden/>
          </w:rPr>
          <w:fldChar w:fldCharType="end"/>
        </w:r>
      </w:hyperlink>
    </w:p>
    <w:p w14:paraId="661E83EA"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7" w:history="1">
        <w:r w:rsidR="00142C81" w:rsidRPr="00614FFD">
          <w:rPr>
            <w:rStyle w:val="Hyperlink"/>
            <w:noProof/>
          </w:rPr>
          <w:t>Hình 3.12 PCB mạch điều khiển</w:t>
        </w:r>
        <w:r w:rsidR="00142C81">
          <w:rPr>
            <w:noProof/>
            <w:webHidden/>
          </w:rPr>
          <w:tab/>
        </w:r>
        <w:r w:rsidR="00142C81">
          <w:rPr>
            <w:noProof/>
            <w:webHidden/>
          </w:rPr>
          <w:fldChar w:fldCharType="begin"/>
        </w:r>
        <w:r w:rsidR="00142C81">
          <w:rPr>
            <w:noProof/>
            <w:webHidden/>
          </w:rPr>
          <w:instrText xml:space="preserve"> PAGEREF _Toc504050697 \h </w:instrText>
        </w:r>
        <w:r w:rsidR="00142C81">
          <w:rPr>
            <w:noProof/>
            <w:webHidden/>
          </w:rPr>
        </w:r>
        <w:r w:rsidR="00142C81">
          <w:rPr>
            <w:noProof/>
            <w:webHidden/>
          </w:rPr>
          <w:fldChar w:fldCharType="separate"/>
        </w:r>
        <w:r w:rsidR="008E7AE6">
          <w:rPr>
            <w:noProof/>
            <w:webHidden/>
          </w:rPr>
          <w:t>35</w:t>
        </w:r>
        <w:r w:rsidR="00142C81">
          <w:rPr>
            <w:noProof/>
            <w:webHidden/>
          </w:rPr>
          <w:fldChar w:fldCharType="end"/>
        </w:r>
      </w:hyperlink>
    </w:p>
    <w:p w14:paraId="3BB792DB"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8" w:history="1">
        <w:r w:rsidR="00142C81" w:rsidRPr="00614FFD">
          <w:rPr>
            <w:rStyle w:val="Hyperlink"/>
            <w:noProof/>
          </w:rPr>
          <w:t>Hình 3.13 Mạch điều khiển sau khi lắp linh kiện</w:t>
        </w:r>
        <w:r w:rsidR="00142C81">
          <w:rPr>
            <w:noProof/>
            <w:webHidden/>
          </w:rPr>
          <w:tab/>
        </w:r>
        <w:r w:rsidR="00142C81">
          <w:rPr>
            <w:noProof/>
            <w:webHidden/>
          </w:rPr>
          <w:fldChar w:fldCharType="begin"/>
        </w:r>
        <w:r w:rsidR="00142C81">
          <w:rPr>
            <w:noProof/>
            <w:webHidden/>
          </w:rPr>
          <w:instrText xml:space="preserve"> PAGEREF _Toc504050698 \h </w:instrText>
        </w:r>
        <w:r w:rsidR="00142C81">
          <w:rPr>
            <w:noProof/>
            <w:webHidden/>
          </w:rPr>
        </w:r>
        <w:r w:rsidR="00142C81">
          <w:rPr>
            <w:noProof/>
            <w:webHidden/>
          </w:rPr>
          <w:fldChar w:fldCharType="separate"/>
        </w:r>
        <w:r w:rsidR="008E7AE6">
          <w:rPr>
            <w:noProof/>
            <w:webHidden/>
          </w:rPr>
          <w:t>36</w:t>
        </w:r>
        <w:r w:rsidR="00142C81">
          <w:rPr>
            <w:noProof/>
            <w:webHidden/>
          </w:rPr>
          <w:fldChar w:fldCharType="end"/>
        </w:r>
      </w:hyperlink>
    </w:p>
    <w:p w14:paraId="0C89B626"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699" w:history="1">
        <w:r w:rsidR="00142C81" w:rsidRPr="00614FFD">
          <w:rPr>
            <w:rStyle w:val="Hyperlink"/>
            <w:noProof/>
          </w:rPr>
          <w:t>Hình 3.14 Mạch điều khiển sau khi đóng gói</w:t>
        </w:r>
        <w:r w:rsidR="00142C81">
          <w:rPr>
            <w:noProof/>
            <w:webHidden/>
          </w:rPr>
          <w:tab/>
        </w:r>
        <w:r w:rsidR="00142C81">
          <w:rPr>
            <w:noProof/>
            <w:webHidden/>
          </w:rPr>
          <w:fldChar w:fldCharType="begin"/>
        </w:r>
        <w:r w:rsidR="00142C81">
          <w:rPr>
            <w:noProof/>
            <w:webHidden/>
          </w:rPr>
          <w:instrText xml:space="preserve"> PAGEREF _Toc504050699 \h </w:instrText>
        </w:r>
        <w:r w:rsidR="00142C81">
          <w:rPr>
            <w:noProof/>
            <w:webHidden/>
          </w:rPr>
        </w:r>
        <w:r w:rsidR="00142C81">
          <w:rPr>
            <w:noProof/>
            <w:webHidden/>
          </w:rPr>
          <w:fldChar w:fldCharType="separate"/>
        </w:r>
        <w:r w:rsidR="008E7AE6">
          <w:rPr>
            <w:noProof/>
            <w:webHidden/>
          </w:rPr>
          <w:t>36</w:t>
        </w:r>
        <w:r w:rsidR="00142C81">
          <w:rPr>
            <w:noProof/>
            <w:webHidden/>
          </w:rPr>
          <w:fldChar w:fldCharType="end"/>
        </w:r>
      </w:hyperlink>
    </w:p>
    <w:p w14:paraId="1A1D9A70"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0" w:history="1">
        <w:r w:rsidR="00142C81" w:rsidRPr="00614FFD">
          <w:rPr>
            <w:rStyle w:val="Hyperlink"/>
            <w:noProof/>
          </w:rPr>
          <w:t>Hình 3.15  Sơ đồ nguyên lý mạch đóng ngắt khóa điện</w:t>
        </w:r>
        <w:r w:rsidR="00142C81">
          <w:rPr>
            <w:noProof/>
            <w:webHidden/>
          </w:rPr>
          <w:tab/>
        </w:r>
        <w:r w:rsidR="00142C81">
          <w:rPr>
            <w:noProof/>
            <w:webHidden/>
          </w:rPr>
          <w:fldChar w:fldCharType="begin"/>
        </w:r>
        <w:r w:rsidR="00142C81">
          <w:rPr>
            <w:noProof/>
            <w:webHidden/>
          </w:rPr>
          <w:instrText xml:space="preserve"> PAGEREF _Toc504050700 \h </w:instrText>
        </w:r>
        <w:r w:rsidR="00142C81">
          <w:rPr>
            <w:noProof/>
            <w:webHidden/>
          </w:rPr>
        </w:r>
        <w:r w:rsidR="00142C81">
          <w:rPr>
            <w:noProof/>
            <w:webHidden/>
          </w:rPr>
          <w:fldChar w:fldCharType="separate"/>
        </w:r>
        <w:r w:rsidR="008E7AE6">
          <w:rPr>
            <w:noProof/>
            <w:webHidden/>
          </w:rPr>
          <w:t>37</w:t>
        </w:r>
        <w:r w:rsidR="00142C81">
          <w:rPr>
            <w:noProof/>
            <w:webHidden/>
          </w:rPr>
          <w:fldChar w:fldCharType="end"/>
        </w:r>
      </w:hyperlink>
    </w:p>
    <w:p w14:paraId="7CBA6ADD"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1" w:history="1">
        <w:r w:rsidR="00142C81" w:rsidRPr="00614FFD">
          <w:rPr>
            <w:rStyle w:val="Hyperlink"/>
            <w:noProof/>
          </w:rPr>
          <w:t>Hình 3.16 Layout mạch đóng ngắt khóa điện</w:t>
        </w:r>
        <w:r w:rsidR="00142C81">
          <w:rPr>
            <w:noProof/>
            <w:webHidden/>
          </w:rPr>
          <w:tab/>
        </w:r>
        <w:r w:rsidR="00142C81">
          <w:rPr>
            <w:noProof/>
            <w:webHidden/>
          </w:rPr>
          <w:fldChar w:fldCharType="begin"/>
        </w:r>
        <w:r w:rsidR="00142C81">
          <w:rPr>
            <w:noProof/>
            <w:webHidden/>
          </w:rPr>
          <w:instrText xml:space="preserve"> PAGEREF _Toc504050701 \h </w:instrText>
        </w:r>
        <w:r w:rsidR="00142C81">
          <w:rPr>
            <w:noProof/>
            <w:webHidden/>
          </w:rPr>
        </w:r>
        <w:r w:rsidR="00142C81">
          <w:rPr>
            <w:noProof/>
            <w:webHidden/>
          </w:rPr>
          <w:fldChar w:fldCharType="separate"/>
        </w:r>
        <w:r w:rsidR="008E7AE6">
          <w:rPr>
            <w:noProof/>
            <w:webHidden/>
          </w:rPr>
          <w:t>37</w:t>
        </w:r>
        <w:r w:rsidR="00142C81">
          <w:rPr>
            <w:noProof/>
            <w:webHidden/>
          </w:rPr>
          <w:fldChar w:fldCharType="end"/>
        </w:r>
      </w:hyperlink>
    </w:p>
    <w:p w14:paraId="16A2989F"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2" w:history="1">
        <w:r w:rsidR="00142C81" w:rsidRPr="00614FFD">
          <w:rPr>
            <w:rStyle w:val="Hyperlink"/>
            <w:noProof/>
          </w:rPr>
          <w:t>Hình 3.17 Mạch đóng ngắt khóa điện hoàn chỉnh</w:t>
        </w:r>
        <w:r w:rsidR="00142C81">
          <w:rPr>
            <w:noProof/>
            <w:webHidden/>
          </w:rPr>
          <w:tab/>
        </w:r>
        <w:r w:rsidR="00142C81">
          <w:rPr>
            <w:noProof/>
            <w:webHidden/>
          </w:rPr>
          <w:fldChar w:fldCharType="begin"/>
        </w:r>
        <w:r w:rsidR="00142C81">
          <w:rPr>
            <w:noProof/>
            <w:webHidden/>
          </w:rPr>
          <w:instrText xml:space="preserve"> PAGEREF _Toc504050702 \h </w:instrText>
        </w:r>
        <w:r w:rsidR="00142C81">
          <w:rPr>
            <w:noProof/>
            <w:webHidden/>
          </w:rPr>
        </w:r>
        <w:r w:rsidR="00142C81">
          <w:rPr>
            <w:noProof/>
            <w:webHidden/>
          </w:rPr>
          <w:fldChar w:fldCharType="separate"/>
        </w:r>
        <w:r w:rsidR="008E7AE6">
          <w:rPr>
            <w:noProof/>
            <w:webHidden/>
          </w:rPr>
          <w:t>38</w:t>
        </w:r>
        <w:r w:rsidR="00142C81">
          <w:rPr>
            <w:noProof/>
            <w:webHidden/>
          </w:rPr>
          <w:fldChar w:fldCharType="end"/>
        </w:r>
      </w:hyperlink>
    </w:p>
    <w:p w14:paraId="76C5DACF"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3" w:history="1">
        <w:r w:rsidR="00142C81" w:rsidRPr="00614FFD">
          <w:rPr>
            <w:rStyle w:val="Hyperlink"/>
            <w:noProof/>
          </w:rPr>
          <w:t>Hình 3.18 Giao diện trang chủ Broker</w:t>
        </w:r>
        <w:r w:rsidR="00142C81">
          <w:rPr>
            <w:noProof/>
            <w:webHidden/>
          </w:rPr>
          <w:tab/>
        </w:r>
        <w:r w:rsidR="00142C81">
          <w:rPr>
            <w:noProof/>
            <w:webHidden/>
          </w:rPr>
          <w:fldChar w:fldCharType="begin"/>
        </w:r>
        <w:r w:rsidR="00142C81">
          <w:rPr>
            <w:noProof/>
            <w:webHidden/>
          </w:rPr>
          <w:instrText xml:space="preserve"> PAGEREF _Toc504050703 \h </w:instrText>
        </w:r>
        <w:r w:rsidR="00142C81">
          <w:rPr>
            <w:noProof/>
            <w:webHidden/>
          </w:rPr>
        </w:r>
        <w:r w:rsidR="00142C81">
          <w:rPr>
            <w:noProof/>
            <w:webHidden/>
          </w:rPr>
          <w:fldChar w:fldCharType="separate"/>
        </w:r>
        <w:r w:rsidR="008E7AE6">
          <w:rPr>
            <w:noProof/>
            <w:webHidden/>
          </w:rPr>
          <w:t>38</w:t>
        </w:r>
        <w:r w:rsidR="00142C81">
          <w:rPr>
            <w:noProof/>
            <w:webHidden/>
          </w:rPr>
          <w:fldChar w:fldCharType="end"/>
        </w:r>
      </w:hyperlink>
    </w:p>
    <w:p w14:paraId="1F68293E"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4" w:history="1">
        <w:r w:rsidR="00142C81" w:rsidRPr="00614FFD">
          <w:rPr>
            <w:rStyle w:val="Hyperlink"/>
            <w:noProof/>
          </w:rPr>
          <w:t>Hình 3.19 Tạo Instance</w:t>
        </w:r>
        <w:r w:rsidR="00142C81">
          <w:rPr>
            <w:noProof/>
            <w:webHidden/>
          </w:rPr>
          <w:tab/>
        </w:r>
        <w:r w:rsidR="00142C81">
          <w:rPr>
            <w:noProof/>
            <w:webHidden/>
          </w:rPr>
          <w:fldChar w:fldCharType="begin"/>
        </w:r>
        <w:r w:rsidR="00142C81">
          <w:rPr>
            <w:noProof/>
            <w:webHidden/>
          </w:rPr>
          <w:instrText xml:space="preserve"> PAGEREF _Toc504050704 \h </w:instrText>
        </w:r>
        <w:r w:rsidR="00142C81">
          <w:rPr>
            <w:noProof/>
            <w:webHidden/>
          </w:rPr>
        </w:r>
        <w:r w:rsidR="00142C81">
          <w:rPr>
            <w:noProof/>
            <w:webHidden/>
          </w:rPr>
          <w:fldChar w:fldCharType="separate"/>
        </w:r>
        <w:r w:rsidR="008E7AE6">
          <w:rPr>
            <w:noProof/>
            <w:webHidden/>
          </w:rPr>
          <w:t>39</w:t>
        </w:r>
        <w:r w:rsidR="00142C81">
          <w:rPr>
            <w:noProof/>
            <w:webHidden/>
          </w:rPr>
          <w:fldChar w:fldCharType="end"/>
        </w:r>
      </w:hyperlink>
    </w:p>
    <w:p w14:paraId="7A02F4AE"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5" w:history="1">
        <w:r w:rsidR="00142C81" w:rsidRPr="00614FFD">
          <w:rPr>
            <w:rStyle w:val="Hyperlink"/>
            <w:noProof/>
          </w:rPr>
          <w:t>Hình 3.20 Thông tin một Instance</w:t>
        </w:r>
        <w:r w:rsidR="00142C81">
          <w:rPr>
            <w:noProof/>
            <w:webHidden/>
          </w:rPr>
          <w:tab/>
        </w:r>
        <w:r w:rsidR="00142C81">
          <w:rPr>
            <w:noProof/>
            <w:webHidden/>
          </w:rPr>
          <w:fldChar w:fldCharType="begin"/>
        </w:r>
        <w:r w:rsidR="00142C81">
          <w:rPr>
            <w:noProof/>
            <w:webHidden/>
          </w:rPr>
          <w:instrText xml:space="preserve"> PAGEREF _Toc504050705 \h </w:instrText>
        </w:r>
        <w:r w:rsidR="00142C81">
          <w:rPr>
            <w:noProof/>
            <w:webHidden/>
          </w:rPr>
        </w:r>
        <w:r w:rsidR="00142C81">
          <w:rPr>
            <w:noProof/>
            <w:webHidden/>
          </w:rPr>
          <w:fldChar w:fldCharType="separate"/>
        </w:r>
        <w:r w:rsidR="008E7AE6">
          <w:rPr>
            <w:noProof/>
            <w:webHidden/>
          </w:rPr>
          <w:t>39</w:t>
        </w:r>
        <w:r w:rsidR="00142C81">
          <w:rPr>
            <w:noProof/>
            <w:webHidden/>
          </w:rPr>
          <w:fldChar w:fldCharType="end"/>
        </w:r>
      </w:hyperlink>
    </w:p>
    <w:p w14:paraId="5E71AA26"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6" w:history="1">
        <w:r w:rsidR="00142C81" w:rsidRPr="00614FFD">
          <w:rPr>
            <w:rStyle w:val="Hyperlink"/>
            <w:noProof/>
          </w:rPr>
          <w:t>Hình 3.21 Mô hình Pub/Sub trong hệ thống</w:t>
        </w:r>
        <w:r w:rsidR="00142C81">
          <w:rPr>
            <w:noProof/>
            <w:webHidden/>
          </w:rPr>
          <w:tab/>
        </w:r>
        <w:r w:rsidR="00142C81">
          <w:rPr>
            <w:noProof/>
            <w:webHidden/>
          </w:rPr>
          <w:fldChar w:fldCharType="begin"/>
        </w:r>
        <w:r w:rsidR="00142C81">
          <w:rPr>
            <w:noProof/>
            <w:webHidden/>
          </w:rPr>
          <w:instrText xml:space="preserve"> PAGEREF _Toc504050706 \h </w:instrText>
        </w:r>
        <w:r w:rsidR="00142C81">
          <w:rPr>
            <w:noProof/>
            <w:webHidden/>
          </w:rPr>
        </w:r>
        <w:r w:rsidR="00142C81">
          <w:rPr>
            <w:noProof/>
            <w:webHidden/>
          </w:rPr>
          <w:fldChar w:fldCharType="separate"/>
        </w:r>
        <w:r w:rsidR="008E7AE6">
          <w:rPr>
            <w:noProof/>
            <w:webHidden/>
          </w:rPr>
          <w:t>40</w:t>
        </w:r>
        <w:r w:rsidR="00142C81">
          <w:rPr>
            <w:noProof/>
            <w:webHidden/>
          </w:rPr>
          <w:fldChar w:fldCharType="end"/>
        </w:r>
      </w:hyperlink>
    </w:p>
    <w:p w14:paraId="49996638"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7" w:history="1">
        <w:r w:rsidR="00142C81" w:rsidRPr="00614FFD">
          <w:rPr>
            <w:rStyle w:val="Hyperlink"/>
            <w:noProof/>
          </w:rPr>
          <w:t>Hình 3.22 Vai trò của ESP8266 trong hệ thống</w:t>
        </w:r>
        <w:r w:rsidR="00142C81">
          <w:rPr>
            <w:noProof/>
            <w:webHidden/>
          </w:rPr>
          <w:tab/>
        </w:r>
        <w:r w:rsidR="00142C81">
          <w:rPr>
            <w:noProof/>
            <w:webHidden/>
          </w:rPr>
          <w:fldChar w:fldCharType="begin"/>
        </w:r>
        <w:r w:rsidR="00142C81">
          <w:rPr>
            <w:noProof/>
            <w:webHidden/>
          </w:rPr>
          <w:instrText xml:space="preserve"> PAGEREF _Toc504050707 \h </w:instrText>
        </w:r>
        <w:r w:rsidR="00142C81">
          <w:rPr>
            <w:noProof/>
            <w:webHidden/>
          </w:rPr>
        </w:r>
        <w:r w:rsidR="00142C81">
          <w:rPr>
            <w:noProof/>
            <w:webHidden/>
          </w:rPr>
          <w:fldChar w:fldCharType="separate"/>
        </w:r>
        <w:r w:rsidR="008E7AE6">
          <w:rPr>
            <w:noProof/>
            <w:webHidden/>
          </w:rPr>
          <w:t>41</w:t>
        </w:r>
        <w:r w:rsidR="00142C81">
          <w:rPr>
            <w:noProof/>
            <w:webHidden/>
          </w:rPr>
          <w:fldChar w:fldCharType="end"/>
        </w:r>
      </w:hyperlink>
    </w:p>
    <w:p w14:paraId="1CF35A32"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8" w:history="1">
        <w:r w:rsidR="00142C81" w:rsidRPr="00614FFD">
          <w:rPr>
            <w:rStyle w:val="Hyperlink"/>
            <w:noProof/>
          </w:rPr>
          <w:t>Hình 3.23 Quá trình hoạt động ESP8266</w:t>
        </w:r>
        <w:r w:rsidR="00142C81">
          <w:rPr>
            <w:noProof/>
            <w:webHidden/>
          </w:rPr>
          <w:tab/>
        </w:r>
        <w:r w:rsidR="00142C81">
          <w:rPr>
            <w:noProof/>
            <w:webHidden/>
          </w:rPr>
          <w:fldChar w:fldCharType="begin"/>
        </w:r>
        <w:r w:rsidR="00142C81">
          <w:rPr>
            <w:noProof/>
            <w:webHidden/>
          </w:rPr>
          <w:instrText xml:space="preserve"> PAGEREF _Toc504050708 \h </w:instrText>
        </w:r>
        <w:r w:rsidR="00142C81">
          <w:rPr>
            <w:noProof/>
            <w:webHidden/>
          </w:rPr>
        </w:r>
        <w:r w:rsidR="00142C81">
          <w:rPr>
            <w:noProof/>
            <w:webHidden/>
          </w:rPr>
          <w:fldChar w:fldCharType="separate"/>
        </w:r>
        <w:r w:rsidR="008E7AE6">
          <w:rPr>
            <w:noProof/>
            <w:webHidden/>
          </w:rPr>
          <w:t>42</w:t>
        </w:r>
        <w:r w:rsidR="00142C81">
          <w:rPr>
            <w:noProof/>
            <w:webHidden/>
          </w:rPr>
          <w:fldChar w:fldCharType="end"/>
        </w:r>
      </w:hyperlink>
    </w:p>
    <w:p w14:paraId="3ED80090"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09" w:history="1">
        <w:r w:rsidR="00142C81" w:rsidRPr="00614FFD">
          <w:rPr>
            <w:rStyle w:val="Hyperlink"/>
            <w:noProof/>
          </w:rPr>
          <w:t>Hình 3.24 Định dạng gói dữ liệu</w:t>
        </w:r>
        <w:r w:rsidR="00142C81">
          <w:rPr>
            <w:noProof/>
            <w:webHidden/>
          </w:rPr>
          <w:tab/>
        </w:r>
        <w:r w:rsidR="00142C81">
          <w:rPr>
            <w:noProof/>
            <w:webHidden/>
          </w:rPr>
          <w:fldChar w:fldCharType="begin"/>
        </w:r>
        <w:r w:rsidR="00142C81">
          <w:rPr>
            <w:noProof/>
            <w:webHidden/>
          </w:rPr>
          <w:instrText xml:space="preserve"> PAGEREF _Toc504050709 \h </w:instrText>
        </w:r>
        <w:r w:rsidR="00142C81">
          <w:rPr>
            <w:noProof/>
            <w:webHidden/>
          </w:rPr>
        </w:r>
        <w:r w:rsidR="00142C81">
          <w:rPr>
            <w:noProof/>
            <w:webHidden/>
          </w:rPr>
          <w:fldChar w:fldCharType="separate"/>
        </w:r>
        <w:r w:rsidR="008E7AE6">
          <w:rPr>
            <w:noProof/>
            <w:webHidden/>
          </w:rPr>
          <w:t>43</w:t>
        </w:r>
        <w:r w:rsidR="00142C81">
          <w:rPr>
            <w:noProof/>
            <w:webHidden/>
          </w:rPr>
          <w:fldChar w:fldCharType="end"/>
        </w:r>
      </w:hyperlink>
    </w:p>
    <w:p w14:paraId="7F9A6A54"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0" w:history="1">
        <w:r w:rsidR="00142C81" w:rsidRPr="00614FFD">
          <w:rPr>
            <w:rStyle w:val="Hyperlink"/>
            <w:noProof/>
          </w:rPr>
          <w:t>Hình 3.25 Các thành phần trong gói dữ liệu</w:t>
        </w:r>
        <w:r w:rsidR="00142C81">
          <w:rPr>
            <w:noProof/>
            <w:webHidden/>
          </w:rPr>
          <w:tab/>
        </w:r>
        <w:r w:rsidR="00142C81">
          <w:rPr>
            <w:noProof/>
            <w:webHidden/>
          </w:rPr>
          <w:fldChar w:fldCharType="begin"/>
        </w:r>
        <w:r w:rsidR="00142C81">
          <w:rPr>
            <w:noProof/>
            <w:webHidden/>
          </w:rPr>
          <w:instrText xml:space="preserve"> PAGEREF _Toc504050710 \h </w:instrText>
        </w:r>
        <w:r w:rsidR="00142C81">
          <w:rPr>
            <w:noProof/>
            <w:webHidden/>
          </w:rPr>
        </w:r>
        <w:r w:rsidR="00142C81">
          <w:rPr>
            <w:noProof/>
            <w:webHidden/>
          </w:rPr>
          <w:fldChar w:fldCharType="separate"/>
        </w:r>
        <w:r w:rsidR="008E7AE6">
          <w:rPr>
            <w:noProof/>
            <w:webHidden/>
          </w:rPr>
          <w:t>43</w:t>
        </w:r>
        <w:r w:rsidR="00142C81">
          <w:rPr>
            <w:noProof/>
            <w:webHidden/>
          </w:rPr>
          <w:fldChar w:fldCharType="end"/>
        </w:r>
      </w:hyperlink>
    </w:p>
    <w:p w14:paraId="61EE066F"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1" w:history="1">
        <w:r w:rsidR="00142C81" w:rsidRPr="00614FFD">
          <w:rPr>
            <w:rStyle w:val="Hyperlink"/>
            <w:noProof/>
          </w:rPr>
          <w:t>Hình 3.26 Danh sách mã lệnh</w:t>
        </w:r>
        <w:r w:rsidR="00142C81">
          <w:rPr>
            <w:noProof/>
            <w:webHidden/>
          </w:rPr>
          <w:tab/>
        </w:r>
        <w:r w:rsidR="00142C81">
          <w:rPr>
            <w:noProof/>
            <w:webHidden/>
          </w:rPr>
          <w:fldChar w:fldCharType="begin"/>
        </w:r>
        <w:r w:rsidR="00142C81">
          <w:rPr>
            <w:noProof/>
            <w:webHidden/>
          </w:rPr>
          <w:instrText xml:space="preserve"> PAGEREF _Toc504050711 \h </w:instrText>
        </w:r>
        <w:r w:rsidR="00142C81">
          <w:rPr>
            <w:noProof/>
            <w:webHidden/>
          </w:rPr>
        </w:r>
        <w:r w:rsidR="00142C81">
          <w:rPr>
            <w:noProof/>
            <w:webHidden/>
          </w:rPr>
          <w:fldChar w:fldCharType="separate"/>
        </w:r>
        <w:r w:rsidR="008E7AE6">
          <w:rPr>
            <w:noProof/>
            <w:webHidden/>
          </w:rPr>
          <w:t>44</w:t>
        </w:r>
        <w:r w:rsidR="00142C81">
          <w:rPr>
            <w:noProof/>
            <w:webHidden/>
          </w:rPr>
          <w:fldChar w:fldCharType="end"/>
        </w:r>
      </w:hyperlink>
    </w:p>
    <w:p w14:paraId="0379BC26"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2" w:history="1">
        <w:r w:rsidR="00142C81" w:rsidRPr="00614FFD">
          <w:rPr>
            <w:rStyle w:val="Hyperlink"/>
            <w:noProof/>
          </w:rPr>
          <w:t>Hình 3.27 Quá trình đăng kí vân tay</w:t>
        </w:r>
        <w:r w:rsidR="00142C81">
          <w:rPr>
            <w:noProof/>
            <w:webHidden/>
          </w:rPr>
          <w:tab/>
        </w:r>
        <w:r w:rsidR="00142C81">
          <w:rPr>
            <w:noProof/>
            <w:webHidden/>
          </w:rPr>
          <w:fldChar w:fldCharType="begin"/>
        </w:r>
        <w:r w:rsidR="00142C81">
          <w:rPr>
            <w:noProof/>
            <w:webHidden/>
          </w:rPr>
          <w:instrText xml:space="preserve"> PAGEREF _Toc504050712 \h </w:instrText>
        </w:r>
        <w:r w:rsidR="00142C81">
          <w:rPr>
            <w:noProof/>
            <w:webHidden/>
          </w:rPr>
        </w:r>
        <w:r w:rsidR="00142C81">
          <w:rPr>
            <w:noProof/>
            <w:webHidden/>
          </w:rPr>
          <w:fldChar w:fldCharType="separate"/>
        </w:r>
        <w:r w:rsidR="008E7AE6">
          <w:rPr>
            <w:noProof/>
            <w:webHidden/>
          </w:rPr>
          <w:t>44</w:t>
        </w:r>
        <w:r w:rsidR="00142C81">
          <w:rPr>
            <w:noProof/>
            <w:webHidden/>
          </w:rPr>
          <w:fldChar w:fldCharType="end"/>
        </w:r>
      </w:hyperlink>
    </w:p>
    <w:p w14:paraId="7033BFE4"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3" w:history="1">
        <w:r w:rsidR="00142C81" w:rsidRPr="00614FFD">
          <w:rPr>
            <w:rStyle w:val="Hyperlink"/>
            <w:noProof/>
          </w:rPr>
          <w:t>Hình 3.28 Quá trình đối chiếu vân tay</w:t>
        </w:r>
        <w:r w:rsidR="00142C81">
          <w:rPr>
            <w:noProof/>
            <w:webHidden/>
          </w:rPr>
          <w:tab/>
        </w:r>
        <w:r w:rsidR="00142C81">
          <w:rPr>
            <w:noProof/>
            <w:webHidden/>
          </w:rPr>
          <w:fldChar w:fldCharType="begin"/>
        </w:r>
        <w:r w:rsidR="00142C81">
          <w:rPr>
            <w:noProof/>
            <w:webHidden/>
          </w:rPr>
          <w:instrText xml:space="preserve"> PAGEREF _Toc504050713 \h </w:instrText>
        </w:r>
        <w:r w:rsidR="00142C81">
          <w:rPr>
            <w:noProof/>
            <w:webHidden/>
          </w:rPr>
        </w:r>
        <w:r w:rsidR="00142C81">
          <w:rPr>
            <w:noProof/>
            <w:webHidden/>
          </w:rPr>
          <w:fldChar w:fldCharType="separate"/>
        </w:r>
        <w:r w:rsidR="008E7AE6">
          <w:rPr>
            <w:noProof/>
            <w:webHidden/>
          </w:rPr>
          <w:t>45</w:t>
        </w:r>
        <w:r w:rsidR="00142C81">
          <w:rPr>
            <w:noProof/>
            <w:webHidden/>
          </w:rPr>
          <w:fldChar w:fldCharType="end"/>
        </w:r>
      </w:hyperlink>
    </w:p>
    <w:p w14:paraId="0C556F9D"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4" w:history="1">
        <w:r w:rsidR="00142C81" w:rsidRPr="00614FFD">
          <w:rPr>
            <w:rStyle w:val="Hyperlink"/>
            <w:noProof/>
          </w:rPr>
          <w:t>Hình 3.29 Sơ đồ chân của SD Card</w:t>
        </w:r>
        <w:r w:rsidR="00142C81">
          <w:rPr>
            <w:noProof/>
            <w:webHidden/>
          </w:rPr>
          <w:tab/>
        </w:r>
        <w:r w:rsidR="00142C81">
          <w:rPr>
            <w:noProof/>
            <w:webHidden/>
          </w:rPr>
          <w:fldChar w:fldCharType="begin"/>
        </w:r>
        <w:r w:rsidR="00142C81">
          <w:rPr>
            <w:noProof/>
            <w:webHidden/>
          </w:rPr>
          <w:instrText xml:space="preserve"> PAGEREF _Toc504050714 \h </w:instrText>
        </w:r>
        <w:r w:rsidR="00142C81">
          <w:rPr>
            <w:noProof/>
            <w:webHidden/>
          </w:rPr>
        </w:r>
        <w:r w:rsidR="00142C81">
          <w:rPr>
            <w:noProof/>
            <w:webHidden/>
          </w:rPr>
          <w:fldChar w:fldCharType="separate"/>
        </w:r>
        <w:r w:rsidR="008E7AE6">
          <w:rPr>
            <w:noProof/>
            <w:webHidden/>
          </w:rPr>
          <w:t>46</w:t>
        </w:r>
        <w:r w:rsidR="00142C81">
          <w:rPr>
            <w:noProof/>
            <w:webHidden/>
          </w:rPr>
          <w:fldChar w:fldCharType="end"/>
        </w:r>
      </w:hyperlink>
    </w:p>
    <w:p w14:paraId="44A78F29"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5" w:history="1">
        <w:r w:rsidR="00142C81" w:rsidRPr="00614FFD">
          <w:rPr>
            <w:rStyle w:val="Hyperlink"/>
            <w:noProof/>
          </w:rPr>
          <w:t>Hình 3.30 Mô tả các chân SD Card</w:t>
        </w:r>
        <w:r w:rsidR="00142C81">
          <w:rPr>
            <w:noProof/>
            <w:webHidden/>
          </w:rPr>
          <w:tab/>
        </w:r>
        <w:r w:rsidR="00142C81">
          <w:rPr>
            <w:noProof/>
            <w:webHidden/>
          </w:rPr>
          <w:fldChar w:fldCharType="begin"/>
        </w:r>
        <w:r w:rsidR="00142C81">
          <w:rPr>
            <w:noProof/>
            <w:webHidden/>
          </w:rPr>
          <w:instrText xml:space="preserve"> PAGEREF _Toc504050715 \h </w:instrText>
        </w:r>
        <w:r w:rsidR="00142C81">
          <w:rPr>
            <w:noProof/>
            <w:webHidden/>
          </w:rPr>
        </w:r>
        <w:r w:rsidR="00142C81">
          <w:rPr>
            <w:noProof/>
            <w:webHidden/>
          </w:rPr>
          <w:fldChar w:fldCharType="separate"/>
        </w:r>
        <w:r w:rsidR="008E7AE6">
          <w:rPr>
            <w:noProof/>
            <w:webHidden/>
          </w:rPr>
          <w:t>46</w:t>
        </w:r>
        <w:r w:rsidR="00142C81">
          <w:rPr>
            <w:noProof/>
            <w:webHidden/>
          </w:rPr>
          <w:fldChar w:fldCharType="end"/>
        </w:r>
      </w:hyperlink>
    </w:p>
    <w:p w14:paraId="6B2BE96A"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6" w:history="1">
        <w:r w:rsidR="00142C81" w:rsidRPr="00614FFD">
          <w:rPr>
            <w:rStyle w:val="Hyperlink"/>
            <w:noProof/>
          </w:rPr>
          <w:t>Hình 3.31 Sơ đồ chân LCD TFT 2.4</w:t>
        </w:r>
        <w:r w:rsidR="00142C81">
          <w:rPr>
            <w:noProof/>
            <w:webHidden/>
          </w:rPr>
          <w:tab/>
        </w:r>
        <w:r w:rsidR="00142C81">
          <w:rPr>
            <w:noProof/>
            <w:webHidden/>
          </w:rPr>
          <w:fldChar w:fldCharType="begin"/>
        </w:r>
        <w:r w:rsidR="00142C81">
          <w:rPr>
            <w:noProof/>
            <w:webHidden/>
          </w:rPr>
          <w:instrText xml:space="preserve"> PAGEREF _Toc504050716 \h </w:instrText>
        </w:r>
        <w:r w:rsidR="00142C81">
          <w:rPr>
            <w:noProof/>
            <w:webHidden/>
          </w:rPr>
        </w:r>
        <w:r w:rsidR="00142C81">
          <w:rPr>
            <w:noProof/>
            <w:webHidden/>
          </w:rPr>
          <w:fldChar w:fldCharType="separate"/>
        </w:r>
        <w:r w:rsidR="008E7AE6">
          <w:rPr>
            <w:noProof/>
            <w:webHidden/>
          </w:rPr>
          <w:t>48</w:t>
        </w:r>
        <w:r w:rsidR="00142C81">
          <w:rPr>
            <w:noProof/>
            <w:webHidden/>
          </w:rPr>
          <w:fldChar w:fldCharType="end"/>
        </w:r>
      </w:hyperlink>
    </w:p>
    <w:p w14:paraId="0EA67954"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7" w:history="1">
        <w:r w:rsidR="00142C81" w:rsidRPr="00614FFD">
          <w:rPr>
            <w:rStyle w:val="Hyperlink"/>
            <w:noProof/>
          </w:rPr>
          <w:t>Hình 3.32 Chức năng các chân LCD TFT</w:t>
        </w:r>
        <w:r w:rsidR="00142C81">
          <w:rPr>
            <w:noProof/>
            <w:webHidden/>
          </w:rPr>
          <w:tab/>
        </w:r>
        <w:r w:rsidR="00142C81">
          <w:rPr>
            <w:noProof/>
            <w:webHidden/>
          </w:rPr>
          <w:fldChar w:fldCharType="begin"/>
        </w:r>
        <w:r w:rsidR="00142C81">
          <w:rPr>
            <w:noProof/>
            <w:webHidden/>
          </w:rPr>
          <w:instrText xml:space="preserve"> PAGEREF _Toc504050717 \h </w:instrText>
        </w:r>
        <w:r w:rsidR="00142C81">
          <w:rPr>
            <w:noProof/>
            <w:webHidden/>
          </w:rPr>
        </w:r>
        <w:r w:rsidR="00142C81">
          <w:rPr>
            <w:noProof/>
            <w:webHidden/>
          </w:rPr>
          <w:fldChar w:fldCharType="separate"/>
        </w:r>
        <w:r w:rsidR="008E7AE6">
          <w:rPr>
            <w:noProof/>
            <w:webHidden/>
          </w:rPr>
          <w:t>48</w:t>
        </w:r>
        <w:r w:rsidR="00142C81">
          <w:rPr>
            <w:noProof/>
            <w:webHidden/>
          </w:rPr>
          <w:fldChar w:fldCharType="end"/>
        </w:r>
      </w:hyperlink>
    </w:p>
    <w:p w14:paraId="23893BB2"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8" w:history="1">
        <w:r w:rsidR="00142C81" w:rsidRPr="00614FFD">
          <w:rPr>
            <w:rStyle w:val="Hyperlink"/>
            <w:noProof/>
          </w:rPr>
          <w:t>Hình 3.33  Lưu đồ giải thuật ghi dữ liệu vào LCD</w:t>
        </w:r>
        <w:r w:rsidR="00142C81">
          <w:rPr>
            <w:noProof/>
            <w:webHidden/>
          </w:rPr>
          <w:tab/>
        </w:r>
        <w:r w:rsidR="00142C81">
          <w:rPr>
            <w:noProof/>
            <w:webHidden/>
          </w:rPr>
          <w:fldChar w:fldCharType="begin"/>
        </w:r>
        <w:r w:rsidR="00142C81">
          <w:rPr>
            <w:noProof/>
            <w:webHidden/>
          </w:rPr>
          <w:instrText xml:space="preserve"> PAGEREF _Toc504050718 \h </w:instrText>
        </w:r>
        <w:r w:rsidR="00142C81">
          <w:rPr>
            <w:noProof/>
            <w:webHidden/>
          </w:rPr>
        </w:r>
        <w:r w:rsidR="00142C81">
          <w:rPr>
            <w:noProof/>
            <w:webHidden/>
          </w:rPr>
          <w:fldChar w:fldCharType="separate"/>
        </w:r>
        <w:r w:rsidR="008E7AE6">
          <w:rPr>
            <w:noProof/>
            <w:webHidden/>
          </w:rPr>
          <w:t>49</w:t>
        </w:r>
        <w:r w:rsidR="00142C81">
          <w:rPr>
            <w:noProof/>
            <w:webHidden/>
          </w:rPr>
          <w:fldChar w:fldCharType="end"/>
        </w:r>
      </w:hyperlink>
    </w:p>
    <w:p w14:paraId="62C3EDA2"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19" w:history="1">
        <w:r w:rsidR="00142C81" w:rsidRPr="00614FFD">
          <w:rPr>
            <w:rStyle w:val="Hyperlink"/>
            <w:noProof/>
          </w:rPr>
          <w:t>Hình 3.  34</w:t>
        </w:r>
        <w:r w:rsidR="00142C81" w:rsidRPr="00614FFD">
          <w:rPr>
            <w:rStyle w:val="Hyperlink"/>
            <w:noProof/>
          </w:rPr>
          <w:t xml:space="preserve"> </w:t>
        </w:r>
        <w:r w:rsidR="00142C81" w:rsidRPr="00614FFD">
          <w:rPr>
            <w:rStyle w:val="Hyperlink"/>
            <w:noProof/>
          </w:rPr>
          <w:t>Quá trình ghi dữ liệu vào thanh ghi</w:t>
        </w:r>
        <w:r w:rsidR="00142C81">
          <w:rPr>
            <w:noProof/>
            <w:webHidden/>
          </w:rPr>
          <w:tab/>
        </w:r>
        <w:r w:rsidR="00142C81">
          <w:rPr>
            <w:noProof/>
            <w:webHidden/>
          </w:rPr>
          <w:fldChar w:fldCharType="begin"/>
        </w:r>
        <w:r w:rsidR="00142C81">
          <w:rPr>
            <w:noProof/>
            <w:webHidden/>
          </w:rPr>
          <w:instrText xml:space="preserve"> PAGEREF _Toc504050719 \h </w:instrText>
        </w:r>
        <w:r w:rsidR="00142C81">
          <w:rPr>
            <w:noProof/>
            <w:webHidden/>
          </w:rPr>
        </w:r>
        <w:r w:rsidR="00142C81">
          <w:rPr>
            <w:noProof/>
            <w:webHidden/>
          </w:rPr>
          <w:fldChar w:fldCharType="separate"/>
        </w:r>
        <w:r w:rsidR="008E7AE6">
          <w:rPr>
            <w:noProof/>
            <w:webHidden/>
          </w:rPr>
          <w:t>50</w:t>
        </w:r>
        <w:r w:rsidR="00142C81">
          <w:rPr>
            <w:noProof/>
            <w:webHidden/>
          </w:rPr>
          <w:fldChar w:fldCharType="end"/>
        </w:r>
      </w:hyperlink>
    </w:p>
    <w:p w14:paraId="1180551E"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0" w:history="1">
        <w:r w:rsidR="00142C81" w:rsidRPr="00614FFD">
          <w:rPr>
            <w:rStyle w:val="Hyperlink"/>
            <w:noProof/>
          </w:rPr>
          <w:t>Hình 3.35 Quá trình ghi dữ liệu vào GRAM</w:t>
        </w:r>
        <w:r w:rsidR="00142C81">
          <w:rPr>
            <w:noProof/>
            <w:webHidden/>
          </w:rPr>
          <w:tab/>
        </w:r>
        <w:r w:rsidR="00142C81">
          <w:rPr>
            <w:noProof/>
            <w:webHidden/>
          </w:rPr>
          <w:fldChar w:fldCharType="begin"/>
        </w:r>
        <w:r w:rsidR="00142C81">
          <w:rPr>
            <w:noProof/>
            <w:webHidden/>
          </w:rPr>
          <w:instrText xml:space="preserve"> PAGEREF _Toc504050720 \h </w:instrText>
        </w:r>
        <w:r w:rsidR="00142C81">
          <w:rPr>
            <w:noProof/>
            <w:webHidden/>
          </w:rPr>
        </w:r>
        <w:r w:rsidR="00142C81">
          <w:rPr>
            <w:noProof/>
            <w:webHidden/>
          </w:rPr>
          <w:fldChar w:fldCharType="separate"/>
        </w:r>
        <w:r w:rsidR="008E7AE6">
          <w:rPr>
            <w:noProof/>
            <w:webHidden/>
          </w:rPr>
          <w:t>50</w:t>
        </w:r>
        <w:r w:rsidR="00142C81">
          <w:rPr>
            <w:noProof/>
            <w:webHidden/>
          </w:rPr>
          <w:fldChar w:fldCharType="end"/>
        </w:r>
      </w:hyperlink>
    </w:p>
    <w:p w14:paraId="034E1DA5"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1" w:history="1">
        <w:r w:rsidR="00142C81" w:rsidRPr="00614FFD">
          <w:rPr>
            <w:rStyle w:val="Hyperlink"/>
            <w:noProof/>
          </w:rPr>
          <w:t>Hình 3.36 Database của hệ thống</w:t>
        </w:r>
        <w:r w:rsidR="00142C81">
          <w:rPr>
            <w:noProof/>
            <w:webHidden/>
          </w:rPr>
          <w:tab/>
        </w:r>
        <w:r w:rsidR="00142C81">
          <w:rPr>
            <w:noProof/>
            <w:webHidden/>
          </w:rPr>
          <w:fldChar w:fldCharType="begin"/>
        </w:r>
        <w:r w:rsidR="00142C81">
          <w:rPr>
            <w:noProof/>
            <w:webHidden/>
          </w:rPr>
          <w:instrText xml:space="preserve"> PAGEREF _Toc504050721 \h </w:instrText>
        </w:r>
        <w:r w:rsidR="00142C81">
          <w:rPr>
            <w:noProof/>
            <w:webHidden/>
          </w:rPr>
        </w:r>
        <w:r w:rsidR="00142C81">
          <w:rPr>
            <w:noProof/>
            <w:webHidden/>
          </w:rPr>
          <w:fldChar w:fldCharType="separate"/>
        </w:r>
        <w:r w:rsidR="008E7AE6">
          <w:rPr>
            <w:noProof/>
            <w:webHidden/>
          </w:rPr>
          <w:t>51</w:t>
        </w:r>
        <w:r w:rsidR="00142C81">
          <w:rPr>
            <w:noProof/>
            <w:webHidden/>
          </w:rPr>
          <w:fldChar w:fldCharType="end"/>
        </w:r>
      </w:hyperlink>
    </w:p>
    <w:p w14:paraId="66D3E9D4"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2" w:history="1">
        <w:r w:rsidR="00142C81" w:rsidRPr="00614FFD">
          <w:rPr>
            <w:rStyle w:val="Hyperlink"/>
            <w:noProof/>
          </w:rPr>
          <w:t>Hình 3.37 Web khi Responsive</w:t>
        </w:r>
        <w:r w:rsidR="00142C81">
          <w:rPr>
            <w:noProof/>
            <w:webHidden/>
          </w:rPr>
          <w:tab/>
        </w:r>
        <w:r w:rsidR="00142C81">
          <w:rPr>
            <w:noProof/>
            <w:webHidden/>
          </w:rPr>
          <w:fldChar w:fldCharType="begin"/>
        </w:r>
        <w:r w:rsidR="00142C81">
          <w:rPr>
            <w:noProof/>
            <w:webHidden/>
          </w:rPr>
          <w:instrText xml:space="preserve"> PAGEREF _Toc504050722 \h </w:instrText>
        </w:r>
        <w:r w:rsidR="00142C81">
          <w:rPr>
            <w:noProof/>
            <w:webHidden/>
          </w:rPr>
        </w:r>
        <w:r w:rsidR="00142C81">
          <w:rPr>
            <w:noProof/>
            <w:webHidden/>
          </w:rPr>
          <w:fldChar w:fldCharType="separate"/>
        </w:r>
        <w:r w:rsidR="008E7AE6">
          <w:rPr>
            <w:noProof/>
            <w:webHidden/>
          </w:rPr>
          <w:t>53</w:t>
        </w:r>
        <w:r w:rsidR="00142C81">
          <w:rPr>
            <w:noProof/>
            <w:webHidden/>
          </w:rPr>
          <w:fldChar w:fldCharType="end"/>
        </w:r>
      </w:hyperlink>
    </w:p>
    <w:p w14:paraId="6ABE4E45"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3" w:history="1">
        <w:r w:rsidR="00142C81" w:rsidRPr="00614FFD">
          <w:rPr>
            <w:rStyle w:val="Hyperlink"/>
            <w:noProof/>
          </w:rPr>
          <w:t>Hình 3.38 Màn hình Login</w:t>
        </w:r>
        <w:r w:rsidR="00142C81">
          <w:rPr>
            <w:noProof/>
            <w:webHidden/>
          </w:rPr>
          <w:tab/>
        </w:r>
        <w:r w:rsidR="00142C81">
          <w:rPr>
            <w:noProof/>
            <w:webHidden/>
          </w:rPr>
          <w:fldChar w:fldCharType="begin"/>
        </w:r>
        <w:r w:rsidR="00142C81">
          <w:rPr>
            <w:noProof/>
            <w:webHidden/>
          </w:rPr>
          <w:instrText xml:space="preserve"> PAGEREF _Toc504050723 \h </w:instrText>
        </w:r>
        <w:r w:rsidR="00142C81">
          <w:rPr>
            <w:noProof/>
            <w:webHidden/>
          </w:rPr>
        </w:r>
        <w:r w:rsidR="00142C81">
          <w:rPr>
            <w:noProof/>
            <w:webHidden/>
          </w:rPr>
          <w:fldChar w:fldCharType="separate"/>
        </w:r>
        <w:r w:rsidR="008E7AE6">
          <w:rPr>
            <w:noProof/>
            <w:webHidden/>
          </w:rPr>
          <w:t>54</w:t>
        </w:r>
        <w:r w:rsidR="00142C81">
          <w:rPr>
            <w:noProof/>
            <w:webHidden/>
          </w:rPr>
          <w:fldChar w:fldCharType="end"/>
        </w:r>
      </w:hyperlink>
    </w:p>
    <w:p w14:paraId="21CD9F42"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4" w:history="1">
        <w:r w:rsidR="00142C81" w:rsidRPr="00614FFD">
          <w:rPr>
            <w:rStyle w:val="Hyperlink"/>
            <w:noProof/>
          </w:rPr>
          <w:t>Hình 3.39 Giao diện chính</w:t>
        </w:r>
        <w:r w:rsidR="00142C81">
          <w:rPr>
            <w:noProof/>
            <w:webHidden/>
          </w:rPr>
          <w:tab/>
        </w:r>
        <w:r w:rsidR="00142C81">
          <w:rPr>
            <w:noProof/>
            <w:webHidden/>
          </w:rPr>
          <w:fldChar w:fldCharType="begin"/>
        </w:r>
        <w:r w:rsidR="00142C81">
          <w:rPr>
            <w:noProof/>
            <w:webHidden/>
          </w:rPr>
          <w:instrText xml:space="preserve"> PAGEREF _Toc504050724 \h </w:instrText>
        </w:r>
        <w:r w:rsidR="00142C81">
          <w:rPr>
            <w:noProof/>
            <w:webHidden/>
          </w:rPr>
        </w:r>
        <w:r w:rsidR="00142C81">
          <w:rPr>
            <w:noProof/>
            <w:webHidden/>
          </w:rPr>
          <w:fldChar w:fldCharType="separate"/>
        </w:r>
        <w:r w:rsidR="008E7AE6">
          <w:rPr>
            <w:noProof/>
            <w:webHidden/>
          </w:rPr>
          <w:t>54</w:t>
        </w:r>
        <w:r w:rsidR="00142C81">
          <w:rPr>
            <w:noProof/>
            <w:webHidden/>
          </w:rPr>
          <w:fldChar w:fldCharType="end"/>
        </w:r>
      </w:hyperlink>
    </w:p>
    <w:p w14:paraId="686379EC"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5" w:history="1">
        <w:r w:rsidR="00142C81" w:rsidRPr="00614FFD">
          <w:rPr>
            <w:rStyle w:val="Hyperlink"/>
            <w:noProof/>
          </w:rPr>
          <w:t>Hình 3.40 Màn hình thống kê lương</w:t>
        </w:r>
        <w:r w:rsidR="00142C81">
          <w:rPr>
            <w:noProof/>
            <w:webHidden/>
          </w:rPr>
          <w:tab/>
        </w:r>
        <w:r w:rsidR="00142C81">
          <w:rPr>
            <w:noProof/>
            <w:webHidden/>
          </w:rPr>
          <w:fldChar w:fldCharType="begin"/>
        </w:r>
        <w:r w:rsidR="00142C81">
          <w:rPr>
            <w:noProof/>
            <w:webHidden/>
          </w:rPr>
          <w:instrText xml:space="preserve"> PAGEREF _Toc504050725 \h </w:instrText>
        </w:r>
        <w:r w:rsidR="00142C81">
          <w:rPr>
            <w:noProof/>
            <w:webHidden/>
          </w:rPr>
        </w:r>
        <w:r w:rsidR="00142C81">
          <w:rPr>
            <w:noProof/>
            <w:webHidden/>
          </w:rPr>
          <w:fldChar w:fldCharType="separate"/>
        </w:r>
        <w:r w:rsidR="008E7AE6">
          <w:rPr>
            <w:noProof/>
            <w:webHidden/>
          </w:rPr>
          <w:t>55</w:t>
        </w:r>
        <w:r w:rsidR="00142C81">
          <w:rPr>
            <w:noProof/>
            <w:webHidden/>
          </w:rPr>
          <w:fldChar w:fldCharType="end"/>
        </w:r>
      </w:hyperlink>
    </w:p>
    <w:p w14:paraId="4B492F7F"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6" w:history="1">
        <w:r w:rsidR="00142C81" w:rsidRPr="00614FFD">
          <w:rPr>
            <w:rStyle w:val="Hyperlink"/>
            <w:noProof/>
          </w:rPr>
          <w:t>Hình 3.41 Màn hình quản lý nhân viên</w:t>
        </w:r>
        <w:r w:rsidR="00142C81">
          <w:rPr>
            <w:noProof/>
            <w:webHidden/>
          </w:rPr>
          <w:tab/>
        </w:r>
        <w:r w:rsidR="00142C81">
          <w:rPr>
            <w:noProof/>
            <w:webHidden/>
          </w:rPr>
          <w:fldChar w:fldCharType="begin"/>
        </w:r>
        <w:r w:rsidR="00142C81">
          <w:rPr>
            <w:noProof/>
            <w:webHidden/>
          </w:rPr>
          <w:instrText xml:space="preserve"> PAGEREF _Toc504050726 \h </w:instrText>
        </w:r>
        <w:r w:rsidR="00142C81">
          <w:rPr>
            <w:noProof/>
            <w:webHidden/>
          </w:rPr>
        </w:r>
        <w:r w:rsidR="00142C81">
          <w:rPr>
            <w:noProof/>
            <w:webHidden/>
          </w:rPr>
          <w:fldChar w:fldCharType="separate"/>
        </w:r>
        <w:r w:rsidR="008E7AE6">
          <w:rPr>
            <w:noProof/>
            <w:webHidden/>
          </w:rPr>
          <w:t>55</w:t>
        </w:r>
        <w:r w:rsidR="00142C81">
          <w:rPr>
            <w:noProof/>
            <w:webHidden/>
          </w:rPr>
          <w:fldChar w:fldCharType="end"/>
        </w:r>
      </w:hyperlink>
    </w:p>
    <w:p w14:paraId="51AFF008"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7" w:history="1">
        <w:r w:rsidR="00142C81" w:rsidRPr="00614FFD">
          <w:rPr>
            <w:rStyle w:val="Hyperlink"/>
            <w:noProof/>
          </w:rPr>
          <w:t>Hình 3.42 Màn hình tạo nhân viên mới</w:t>
        </w:r>
        <w:r w:rsidR="00142C81">
          <w:rPr>
            <w:noProof/>
            <w:webHidden/>
          </w:rPr>
          <w:tab/>
        </w:r>
        <w:r w:rsidR="00142C81">
          <w:rPr>
            <w:noProof/>
            <w:webHidden/>
          </w:rPr>
          <w:fldChar w:fldCharType="begin"/>
        </w:r>
        <w:r w:rsidR="00142C81">
          <w:rPr>
            <w:noProof/>
            <w:webHidden/>
          </w:rPr>
          <w:instrText xml:space="preserve"> PAGEREF _Toc504050727 \h </w:instrText>
        </w:r>
        <w:r w:rsidR="00142C81">
          <w:rPr>
            <w:noProof/>
            <w:webHidden/>
          </w:rPr>
        </w:r>
        <w:r w:rsidR="00142C81">
          <w:rPr>
            <w:noProof/>
            <w:webHidden/>
          </w:rPr>
          <w:fldChar w:fldCharType="separate"/>
        </w:r>
        <w:r w:rsidR="008E7AE6">
          <w:rPr>
            <w:noProof/>
            <w:webHidden/>
          </w:rPr>
          <w:t>56</w:t>
        </w:r>
        <w:r w:rsidR="00142C81">
          <w:rPr>
            <w:noProof/>
            <w:webHidden/>
          </w:rPr>
          <w:fldChar w:fldCharType="end"/>
        </w:r>
      </w:hyperlink>
    </w:p>
    <w:p w14:paraId="65983507"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8" w:history="1">
        <w:r w:rsidR="00142C81" w:rsidRPr="00614FFD">
          <w:rPr>
            <w:rStyle w:val="Hyperlink"/>
            <w:noProof/>
          </w:rPr>
          <w:t>Hình 3.43 Màn hình cập nhật thông tin nhân viên</w:t>
        </w:r>
        <w:r w:rsidR="00142C81">
          <w:rPr>
            <w:noProof/>
            <w:webHidden/>
          </w:rPr>
          <w:tab/>
        </w:r>
        <w:r w:rsidR="00142C81">
          <w:rPr>
            <w:noProof/>
            <w:webHidden/>
          </w:rPr>
          <w:fldChar w:fldCharType="begin"/>
        </w:r>
        <w:r w:rsidR="00142C81">
          <w:rPr>
            <w:noProof/>
            <w:webHidden/>
          </w:rPr>
          <w:instrText xml:space="preserve"> PAGEREF _Toc504050728 \h </w:instrText>
        </w:r>
        <w:r w:rsidR="00142C81">
          <w:rPr>
            <w:noProof/>
            <w:webHidden/>
          </w:rPr>
        </w:r>
        <w:r w:rsidR="00142C81">
          <w:rPr>
            <w:noProof/>
            <w:webHidden/>
          </w:rPr>
          <w:fldChar w:fldCharType="separate"/>
        </w:r>
        <w:r w:rsidR="008E7AE6">
          <w:rPr>
            <w:noProof/>
            <w:webHidden/>
          </w:rPr>
          <w:t>56</w:t>
        </w:r>
        <w:r w:rsidR="00142C81">
          <w:rPr>
            <w:noProof/>
            <w:webHidden/>
          </w:rPr>
          <w:fldChar w:fldCharType="end"/>
        </w:r>
      </w:hyperlink>
    </w:p>
    <w:p w14:paraId="1B372A62"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29" w:history="1">
        <w:r w:rsidR="00142C81" w:rsidRPr="00614FFD">
          <w:rPr>
            <w:rStyle w:val="Hyperlink"/>
            <w:noProof/>
          </w:rPr>
          <w:t>Hình 3.44 Màn hình theo dõi lịch sử ra vào</w:t>
        </w:r>
        <w:r w:rsidR="00142C81">
          <w:rPr>
            <w:noProof/>
            <w:webHidden/>
          </w:rPr>
          <w:tab/>
        </w:r>
        <w:r w:rsidR="00142C81">
          <w:rPr>
            <w:noProof/>
            <w:webHidden/>
          </w:rPr>
          <w:fldChar w:fldCharType="begin"/>
        </w:r>
        <w:r w:rsidR="00142C81">
          <w:rPr>
            <w:noProof/>
            <w:webHidden/>
          </w:rPr>
          <w:instrText xml:space="preserve"> PAGEREF _Toc504050729 \h </w:instrText>
        </w:r>
        <w:r w:rsidR="00142C81">
          <w:rPr>
            <w:noProof/>
            <w:webHidden/>
          </w:rPr>
        </w:r>
        <w:r w:rsidR="00142C81">
          <w:rPr>
            <w:noProof/>
            <w:webHidden/>
          </w:rPr>
          <w:fldChar w:fldCharType="separate"/>
        </w:r>
        <w:r w:rsidR="008E7AE6">
          <w:rPr>
            <w:noProof/>
            <w:webHidden/>
          </w:rPr>
          <w:t>57</w:t>
        </w:r>
        <w:r w:rsidR="00142C81">
          <w:rPr>
            <w:noProof/>
            <w:webHidden/>
          </w:rPr>
          <w:fldChar w:fldCharType="end"/>
        </w:r>
      </w:hyperlink>
    </w:p>
    <w:p w14:paraId="2E61A71A"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0" w:history="1">
        <w:r w:rsidR="00142C81" w:rsidRPr="00614FFD">
          <w:rPr>
            <w:rStyle w:val="Hyperlink"/>
            <w:noProof/>
          </w:rPr>
          <w:t>Hình 3.45 Quá trình đăng kí nhân viên</w:t>
        </w:r>
        <w:r w:rsidR="00142C81">
          <w:rPr>
            <w:noProof/>
            <w:webHidden/>
          </w:rPr>
          <w:tab/>
        </w:r>
        <w:r w:rsidR="00142C81">
          <w:rPr>
            <w:noProof/>
            <w:webHidden/>
          </w:rPr>
          <w:fldChar w:fldCharType="begin"/>
        </w:r>
        <w:r w:rsidR="00142C81">
          <w:rPr>
            <w:noProof/>
            <w:webHidden/>
          </w:rPr>
          <w:instrText xml:space="preserve"> PAGEREF _Toc504050730 \h </w:instrText>
        </w:r>
        <w:r w:rsidR="00142C81">
          <w:rPr>
            <w:noProof/>
            <w:webHidden/>
          </w:rPr>
        </w:r>
        <w:r w:rsidR="00142C81">
          <w:rPr>
            <w:noProof/>
            <w:webHidden/>
          </w:rPr>
          <w:fldChar w:fldCharType="separate"/>
        </w:r>
        <w:r w:rsidR="008E7AE6">
          <w:rPr>
            <w:noProof/>
            <w:webHidden/>
          </w:rPr>
          <w:t>59</w:t>
        </w:r>
        <w:r w:rsidR="00142C81">
          <w:rPr>
            <w:noProof/>
            <w:webHidden/>
          </w:rPr>
          <w:fldChar w:fldCharType="end"/>
        </w:r>
      </w:hyperlink>
    </w:p>
    <w:p w14:paraId="73545E71"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1" w:history="1">
        <w:r w:rsidR="00142C81" w:rsidRPr="00614FFD">
          <w:rPr>
            <w:rStyle w:val="Hyperlink"/>
            <w:noProof/>
          </w:rPr>
          <w:t>Hình 3.46 Đăng kí nhân viên giai đoạn 1</w:t>
        </w:r>
        <w:r w:rsidR="00142C81">
          <w:rPr>
            <w:noProof/>
            <w:webHidden/>
          </w:rPr>
          <w:tab/>
        </w:r>
        <w:r w:rsidR="00142C81">
          <w:rPr>
            <w:noProof/>
            <w:webHidden/>
          </w:rPr>
          <w:fldChar w:fldCharType="begin"/>
        </w:r>
        <w:r w:rsidR="00142C81">
          <w:rPr>
            <w:noProof/>
            <w:webHidden/>
          </w:rPr>
          <w:instrText xml:space="preserve"> PAGEREF _Toc504050731 \h </w:instrText>
        </w:r>
        <w:r w:rsidR="00142C81">
          <w:rPr>
            <w:noProof/>
            <w:webHidden/>
          </w:rPr>
        </w:r>
        <w:r w:rsidR="00142C81">
          <w:rPr>
            <w:noProof/>
            <w:webHidden/>
          </w:rPr>
          <w:fldChar w:fldCharType="separate"/>
        </w:r>
        <w:r w:rsidR="008E7AE6">
          <w:rPr>
            <w:noProof/>
            <w:webHidden/>
          </w:rPr>
          <w:t>60</w:t>
        </w:r>
        <w:r w:rsidR="00142C81">
          <w:rPr>
            <w:noProof/>
            <w:webHidden/>
          </w:rPr>
          <w:fldChar w:fldCharType="end"/>
        </w:r>
      </w:hyperlink>
    </w:p>
    <w:p w14:paraId="06B818A1"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2" w:history="1">
        <w:r w:rsidR="00142C81" w:rsidRPr="00614FFD">
          <w:rPr>
            <w:rStyle w:val="Hyperlink"/>
            <w:noProof/>
          </w:rPr>
          <w:t>Hình 3.47 Đăng kí nhân viên giai đoạn 2</w:t>
        </w:r>
        <w:r w:rsidR="00142C81">
          <w:rPr>
            <w:noProof/>
            <w:webHidden/>
          </w:rPr>
          <w:tab/>
        </w:r>
        <w:r w:rsidR="00142C81">
          <w:rPr>
            <w:noProof/>
            <w:webHidden/>
          </w:rPr>
          <w:fldChar w:fldCharType="begin"/>
        </w:r>
        <w:r w:rsidR="00142C81">
          <w:rPr>
            <w:noProof/>
            <w:webHidden/>
          </w:rPr>
          <w:instrText xml:space="preserve"> PAGEREF _Toc504050732 \h </w:instrText>
        </w:r>
        <w:r w:rsidR="00142C81">
          <w:rPr>
            <w:noProof/>
            <w:webHidden/>
          </w:rPr>
        </w:r>
        <w:r w:rsidR="00142C81">
          <w:rPr>
            <w:noProof/>
            <w:webHidden/>
          </w:rPr>
          <w:fldChar w:fldCharType="separate"/>
        </w:r>
        <w:r w:rsidR="008E7AE6">
          <w:rPr>
            <w:noProof/>
            <w:webHidden/>
          </w:rPr>
          <w:t>61</w:t>
        </w:r>
        <w:r w:rsidR="00142C81">
          <w:rPr>
            <w:noProof/>
            <w:webHidden/>
          </w:rPr>
          <w:fldChar w:fldCharType="end"/>
        </w:r>
      </w:hyperlink>
    </w:p>
    <w:p w14:paraId="5F958A77"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3" w:history="1">
        <w:r w:rsidR="00142C81" w:rsidRPr="00614FFD">
          <w:rPr>
            <w:rStyle w:val="Hyperlink"/>
            <w:noProof/>
          </w:rPr>
          <w:t>Hình 3.48 Quá trình quét vân tay</w:t>
        </w:r>
        <w:r w:rsidR="00142C81">
          <w:rPr>
            <w:noProof/>
            <w:webHidden/>
          </w:rPr>
          <w:tab/>
        </w:r>
        <w:r w:rsidR="00142C81">
          <w:rPr>
            <w:noProof/>
            <w:webHidden/>
          </w:rPr>
          <w:fldChar w:fldCharType="begin"/>
        </w:r>
        <w:r w:rsidR="00142C81">
          <w:rPr>
            <w:noProof/>
            <w:webHidden/>
          </w:rPr>
          <w:instrText xml:space="preserve"> PAGEREF _Toc504050733 \h </w:instrText>
        </w:r>
        <w:r w:rsidR="00142C81">
          <w:rPr>
            <w:noProof/>
            <w:webHidden/>
          </w:rPr>
        </w:r>
        <w:r w:rsidR="00142C81">
          <w:rPr>
            <w:noProof/>
            <w:webHidden/>
          </w:rPr>
          <w:fldChar w:fldCharType="separate"/>
        </w:r>
        <w:r w:rsidR="008E7AE6">
          <w:rPr>
            <w:noProof/>
            <w:webHidden/>
          </w:rPr>
          <w:t>62</w:t>
        </w:r>
        <w:r w:rsidR="00142C81">
          <w:rPr>
            <w:noProof/>
            <w:webHidden/>
          </w:rPr>
          <w:fldChar w:fldCharType="end"/>
        </w:r>
      </w:hyperlink>
    </w:p>
    <w:p w14:paraId="06EDD6FE"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4" w:history="1">
        <w:r w:rsidR="00142C81" w:rsidRPr="00614FFD">
          <w:rPr>
            <w:rStyle w:val="Hyperlink"/>
            <w:noProof/>
          </w:rPr>
          <w:t>Hình 3.49 Cấu trúc danh sách liên kết</w:t>
        </w:r>
        <w:r w:rsidR="00142C81">
          <w:rPr>
            <w:noProof/>
            <w:webHidden/>
          </w:rPr>
          <w:tab/>
        </w:r>
        <w:r w:rsidR="00142C81">
          <w:rPr>
            <w:noProof/>
            <w:webHidden/>
          </w:rPr>
          <w:fldChar w:fldCharType="begin"/>
        </w:r>
        <w:r w:rsidR="00142C81">
          <w:rPr>
            <w:noProof/>
            <w:webHidden/>
          </w:rPr>
          <w:instrText xml:space="preserve"> PAGEREF _Toc504050734 \h </w:instrText>
        </w:r>
        <w:r w:rsidR="00142C81">
          <w:rPr>
            <w:noProof/>
            <w:webHidden/>
          </w:rPr>
        </w:r>
        <w:r w:rsidR="00142C81">
          <w:rPr>
            <w:noProof/>
            <w:webHidden/>
          </w:rPr>
          <w:fldChar w:fldCharType="separate"/>
        </w:r>
        <w:r w:rsidR="008E7AE6">
          <w:rPr>
            <w:noProof/>
            <w:webHidden/>
          </w:rPr>
          <w:t>63</w:t>
        </w:r>
        <w:r w:rsidR="00142C81">
          <w:rPr>
            <w:noProof/>
            <w:webHidden/>
          </w:rPr>
          <w:fldChar w:fldCharType="end"/>
        </w:r>
      </w:hyperlink>
    </w:p>
    <w:p w14:paraId="6D5D86FE"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5" w:history="1">
        <w:r w:rsidR="00142C81" w:rsidRPr="00614FFD">
          <w:rPr>
            <w:rStyle w:val="Hyperlink"/>
            <w:noProof/>
          </w:rPr>
          <w:t>Hình 3.50 Module R307 bị lỗi</w:t>
        </w:r>
        <w:r w:rsidR="00142C81">
          <w:rPr>
            <w:noProof/>
            <w:webHidden/>
          </w:rPr>
          <w:tab/>
        </w:r>
        <w:r w:rsidR="00142C81">
          <w:rPr>
            <w:noProof/>
            <w:webHidden/>
          </w:rPr>
          <w:fldChar w:fldCharType="begin"/>
        </w:r>
        <w:r w:rsidR="00142C81">
          <w:rPr>
            <w:noProof/>
            <w:webHidden/>
          </w:rPr>
          <w:instrText xml:space="preserve"> PAGEREF _Toc504050735 \h </w:instrText>
        </w:r>
        <w:r w:rsidR="00142C81">
          <w:rPr>
            <w:noProof/>
            <w:webHidden/>
          </w:rPr>
        </w:r>
        <w:r w:rsidR="00142C81">
          <w:rPr>
            <w:noProof/>
            <w:webHidden/>
          </w:rPr>
          <w:fldChar w:fldCharType="separate"/>
        </w:r>
        <w:r w:rsidR="008E7AE6">
          <w:rPr>
            <w:noProof/>
            <w:webHidden/>
          </w:rPr>
          <w:t>63</w:t>
        </w:r>
        <w:r w:rsidR="00142C81">
          <w:rPr>
            <w:noProof/>
            <w:webHidden/>
          </w:rPr>
          <w:fldChar w:fldCharType="end"/>
        </w:r>
      </w:hyperlink>
    </w:p>
    <w:p w14:paraId="3810AB5F"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6" w:history="1">
        <w:r w:rsidR="00142C81" w:rsidRPr="00614FFD">
          <w:rPr>
            <w:rStyle w:val="Hyperlink"/>
            <w:noProof/>
          </w:rPr>
          <w:t>Hình 3.51 Thẻ nhớ bị lỗi hay tràn bộ nhớ</w:t>
        </w:r>
        <w:r w:rsidR="00142C81">
          <w:rPr>
            <w:noProof/>
            <w:webHidden/>
          </w:rPr>
          <w:tab/>
        </w:r>
        <w:r w:rsidR="00142C81">
          <w:rPr>
            <w:noProof/>
            <w:webHidden/>
          </w:rPr>
          <w:fldChar w:fldCharType="begin"/>
        </w:r>
        <w:r w:rsidR="00142C81">
          <w:rPr>
            <w:noProof/>
            <w:webHidden/>
          </w:rPr>
          <w:instrText xml:space="preserve"> PAGEREF _Toc504050736 \h </w:instrText>
        </w:r>
        <w:r w:rsidR="00142C81">
          <w:rPr>
            <w:noProof/>
            <w:webHidden/>
          </w:rPr>
        </w:r>
        <w:r w:rsidR="00142C81">
          <w:rPr>
            <w:noProof/>
            <w:webHidden/>
          </w:rPr>
          <w:fldChar w:fldCharType="separate"/>
        </w:r>
        <w:r w:rsidR="008E7AE6">
          <w:rPr>
            <w:noProof/>
            <w:webHidden/>
          </w:rPr>
          <w:t>64</w:t>
        </w:r>
        <w:r w:rsidR="00142C81">
          <w:rPr>
            <w:noProof/>
            <w:webHidden/>
          </w:rPr>
          <w:fldChar w:fldCharType="end"/>
        </w:r>
      </w:hyperlink>
    </w:p>
    <w:p w14:paraId="728B20F8"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7" w:history="1">
        <w:r w:rsidR="00142C81" w:rsidRPr="00614FFD">
          <w:rPr>
            <w:rStyle w:val="Hyperlink"/>
            <w:noProof/>
          </w:rPr>
          <w:t>Hình 3.52 Hình Check wifi</w:t>
        </w:r>
        <w:r w:rsidR="00142C81">
          <w:rPr>
            <w:noProof/>
            <w:webHidden/>
          </w:rPr>
          <w:tab/>
        </w:r>
        <w:r w:rsidR="00142C81">
          <w:rPr>
            <w:noProof/>
            <w:webHidden/>
          </w:rPr>
          <w:fldChar w:fldCharType="begin"/>
        </w:r>
        <w:r w:rsidR="00142C81">
          <w:rPr>
            <w:noProof/>
            <w:webHidden/>
          </w:rPr>
          <w:instrText xml:space="preserve"> PAGEREF _Toc504050737 \h </w:instrText>
        </w:r>
        <w:r w:rsidR="00142C81">
          <w:rPr>
            <w:noProof/>
            <w:webHidden/>
          </w:rPr>
        </w:r>
        <w:r w:rsidR="00142C81">
          <w:rPr>
            <w:noProof/>
            <w:webHidden/>
          </w:rPr>
          <w:fldChar w:fldCharType="separate"/>
        </w:r>
        <w:r w:rsidR="008E7AE6">
          <w:rPr>
            <w:noProof/>
            <w:webHidden/>
          </w:rPr>
          <w:t>64</w:t>
        </w:r>
        <w:r w:rsidR="00142C81">
          <w:rPr>
            <w:noProof/>
            <w:webHidden/>
          </w:rPr>
          <w:fldChar w:fldCharType="end"/>
        </w:r>
      </w:hyperlink>
    </w:p>
    <w:p w14:paraId="5E7CB28B" w14:textId="77777777" w:rsidR="00142C81" w:rsidRDefault="009250C3">
      <w:pPr>
        <w:pStyle w:val="TableofFigures"/>
        <w:tabs>
          <w:tab w:val="right" w:leader="dot" w:pos="9487"/>
        </w:tabs>
        <w:rPr>
          <w:rFonts w:asciiTheme="minorHAnsi" w:eastAsiaTheme="minorEastAsia" w:hAnsiTheme="minorHAnsi" w:cstheme="minorBidi"/>
          <w:noProof/>
          <w:sz w:val="22"/>
          <w:szCs w:val="22"/>
        </w:rPr>
      </w:pPr>
      <w:hyperlink w:anchor="_Toc504050738" w:history="1">
        <w:r w:rsidR="00142C81" w:rsidRPr="00614FFD">
          <w:rPr>
            <w:rStyle w:val="Hyperlink"/>
            <w:noProof/>
          </w:rPr>
          <w:t>Hình 3.53 Hiển thị phần trăm Pin trong hệ thống</w:t>
        </w:r>
        <w:r w:rsidR="00142C81">
          <w:rPr>
            <w:noProof/>
            <w:webHidden/>
          </w:rPr>
          <w:tab/>
        </w:r>
        <w:r w:rsidR="00142C81">
          <w:rPr>
            <w:noProof/>
            <w:webHidden/>
          </w:rPr>
          <w:fldChar w:fldCharType="begin"/>
        </w:r>
        <w:r w:rsidR="00142C81">
          <w:rPr>
            <w:noProof/>
            <w:webHidden/>
          </w:rPr>
          <w:instrText xml:space="preserve"> PAGEREF _Toc504050738 \h </w:instrText>
        </w:r>
        <w:r w:rsidR="00142C81">
          <w:rPr>
            <w:noProof/>
            <w:webHidden/>
          </w:rPr>
        </w:r>
        <w:r w:rsidR="00142C81">
          <w:rPr>
            <w:noProof/>
            <w:webHidden/>
          </w:rPr>
          <w:fldChar w:fldCharType="separate"/>
        </w:r>
        <w:r w:rsidR="008E7AE6">
          <w:rPr>
            <w:noProof/>
            <w:webHidden/>
          </w:rPr>
          <w:t>65</w:t>
        </w:r>
        <w:r w:rsidR="00142C81">
          <w:rPr>
            <w:noProof/>
            <w:webHidden/>
          </w:rPr>
          <w:fldChar w:fldCharType="end"/>
        </w:r>
      </w:hyperlink>
    </w:p>
    <w:p w14:paraId="12723CD9" w14:textId="6714EE5B" w:rsidR="00D82FE3" w:rsidRPr="006202A6" w:rsidRDefault="00FD704C" w:rsidP="00CE06E7">
      <w:pPr>
        <w:pStyle w:val="Noidung"/>
        <w:ind w:firstLine="0"/>
      </w:pPr>
      <w:r>
        <w:rPr>
          <w:color w:val="auto"/>
          <w:szCs w:val="20"/>
        </w:rPr>
        <w:fldChar w:fldCharType="end"/>
      </w:r>
      <w:r w:rsidR="00CE06E7">
        <w:rPr>
          <w:color w:val="auto"/>
          <w:szCs w:val="20"/>
        </w:rPr>
        <w:t>---------------------------------------------------------------------------------</w:t>
      </w:r>
      <w:r w:rsidR="008A7285">
        <w:rPr>
          <w:color w:val="auto"/>
          <w:szCs w:val="20"/>
        </w:rPr>
        <w:t>-----------------------</w:t>
      </w:r>
    </w:p>
    <w:p w14:paraId="5080F3C9" w14:textId="77777777" w:rsidR="008B7AF6" w:rsidRDefault="004D663C">
      <w:pPr>
        <w:pStyle w:val="TableofFigures"/>
        <w:tabs>
          <w:tab w:val="right" w:leader="dot" w:pos="9062"/>
        </w:tabs>
        <w:rPr>
          <w:rFonts w:asciiTheme="minorHAnsi" w:eastAsiaTheme="minorEastAsia" w:hAnsiTheme="minorHAnsi" w:cstheme="minorBidi"/>
          <w:noProof/>
          <w:sz w:val="22"/>
          <w:szCs w:val="22"/>
        </w:rPr>
      </w:pPr>
      <w:r>
        <w:rPr>
          <w:szCs w:val="26"/>
        </w:rPr>
        <w:fldChar w:fldCharType="begin"/>
      </w:r>
      <w:r>
        <w:rPr>
          <w:szCs w:val="26"/>
        </w:rPr>
        <w:instrText xml:space="preserve"> TOC \h \z \c "Hình 4." </w:instrText>
      </w:r>
      <w:r>
        <w:rPr>
          <w:szCs w:val="26"/>
        </w:rPr>
        <w:fldChar w:fldCharType="separate"/>
      </w:r>
      <w:hyperlink w:anchor="_Toc504074581" w:history="1">
        <w:r w:rsidR="008B7AF6" w:rsidRPr="000D5A55">
          <w:rPr>
            <w:rStyle w:val="Hyperlink"/>
            <w:noProof/>
          </w:rPr>
          <w:t>Hình 4.1 Mặt sau của hệ thống</w:t>
        </w:r>
        <w:r w:rsidR="008B7AF6">
          <w:rPr>
            <w:noProof/>
            <w:webHidden/>
          </w:rPr>
          <w:tab/>
        </w:r>
        <w:r w:rsidR="008B7AF6">
          <w:rPr>
            <w:noProof/>
            <w:webHidden/>
          </w:rPr>
          <w:fldChar w:fldCharType="begin"/>
        </w:r>
        <w:r w:rsidR="008B7AF6">
          <w:rPr>
            <w:noProof/>
            <w:webHidden/>
          </w:rPr>
          <w:instrText xml:space="preserve"> PAGEREF _Toc504074581 \h </w:instrText>
        </w:r>
        <w:r w:rsidR="008B7AF6">
          <w:rPr>
            <w:noProof/>
            <w:webHidden/>
          </w:rPr>
        </w:r>
        <w:r w:rsidR="008B7AF6">
          <w:rPr>
            <w:noProof/>
            <w:webHidden/>
          </w:rPr>
          <w:fldChar w:fldCharType="separate"/>
        </w:r>
        <w:r w:rsidR="008B7AF6">
          <w:rPr>
            <w:noProof/>
            <w:webHidden/>
          </w:rPr>
          <w:t>66</w:t>
        </w:r>
        <w:r w:rsidR="008B7AF6">
          <w:rPr>
            <w:noProof/>
            <w:webHidden/>
          </w:rPr>
          <w:fldChar w:fldCharType="end"/>
        </w:r>
      </w:hyperlink>
    </w:p>
    <w:p w14:paraId="7E153657"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82" w:history="1">
        <w:r w:rsidRPr="000D5A55">
          <w:rPr>
            <w:rStyle w:val="Hyperlink"/>
            <w:noProof/>
          </w:rPr>
          <w:t>Hình 4.2 Mặt trước của hệ thống</w:t>
        </w:r>
        <w:r>
          <w:rPr>
            <w:noProof/>
            <w:webHidden/>
          </w:rPr>
          <w:tab/>
        </w:r>
        <w:r>
          <w:rPr>
            <w:noProof/>
            <w:webHidden/>
          </w:rPr>
          <w:fldChar w:fldCharType="begin"/>
        </w:r>
        <w:r>
          <w:rPr>
            <w:noProof/>
            <w:webHidden/>
          </w:rPr>
          <w:instrText xml:space="preserve"> PAGEREF _Toc504074582 \h </w:instrText>
        </w:r>
        <w:r>
          <w:rPr>
            <w:noProof/>
            <w:webHidden/>
          </w:rPr>
        </w:r>
        <w:r>
          <w:rPr>
            <w:noProof/>
            <w:webHidden/>
          </w:rPr>
          <w:fldChar w:fldCharType="separate"/>
        </w:r>
        <w:r>
          <w:rPr>
            <w:noProof/>
            <w:webHidden/>
          </w:rPr>
          <w:t>66</w:t>
        </w:r>
        <w:r>
          <w:rPr>
            <w:noProof/>
            <w:webHidden/>
          </w:rPr>
          <w:fldChar w:fldCharType="end"/>
        </w:r>
      </w:hyperlink>
    </w:p>
    <w:p w14:paraId="0ED29D05"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83" w:history="1">
        <w:r w:rsidRPr="000D5A55">
          <w:rPr>
            <w:rStyle w:val="Hyperlink"/>
            <w:noProof/>
          </w:rPr>
          <w:t>Hình 4.3 Kiểm tra API trong ứng dụng Web</w:t>
        </w:r>
        <w:r>
          <w:rPr>
            <w:noProof/>
            <w:webHidden/>
          </w:rPr>
          <w:tab/>
        </w:r>
        <w:r>
          <w:rPr>
            <w:noProof/>
            <w:webHidden/>
          </w:rPr>
          <w:fldChar w:fldCharType="begin"/>
        </w:r>
        <w:r>
          <w:rPr>
            <w:noProof/>
            <w:webHidden/>
          </w:rPr>
          <w:instrText xml:space="preserve"> PAGEREF _Toc504074583 \h </w:instrText>
        </w:r>
        <w:r>
          <w:rPr>
            <w:noProof/>
            <w:webHidden/>
          </w:rPr>
        </w:r>
        <w:r>
          <w:rPr>
            <w:noProof/>
            <w:webHidden/>
          </w:rPr>
          <w:fldChar w:fldCharType="separate"/>
        </w:r>
        <w:r>
          <w:rPr>
            <w:noProof/>
            <w:webHidden/>
          </w:rPr>
          <w:t>67</w:t>
        </w:r>
        <w:r>
          <w:rPr>
            <w:noProof/>
            <w:webHidden/>
          </w:rPr>
          <w:fldChar w:fldCharType="end"/>
        </w:r>
      </w:hyperlink>
    </w:p>
    <w:p w14:paraId="40DE9492"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84" w:history="1">
        <w:r w:rsidRPr="000D5A55">
          <w:rPr>
            <w:rStyle w:val="Hyperlink"/>
            <w:noProof/>
          </w:rPr>
          <w:t>Hình 4.4 Format JSON của response</w:t>
        </w:r>
        <w:r>
          <w:rPr>
            <w:noProof/>
            <w:webHidden/>
          </w:rPr>
          <w:tab/>
        </w:r>
        <w:r>
          <w:rPr>
            <w:noProof/>
            <w:webHidden/>
          </w:rPr>
          <w:fldChar w:fldCharType="begin"/>
        </w:r>
        <w:r>
          <w:rPr>
            <w:noProof/>
            <w:webHidden/>
          </w:rPr>
          <w:instrText xml:space="preserve"> PAGEREF _Toc504074584 \h </w:instrText>
        </w:r>
        <w:r>
          <w:rPr>
            <w:noProof/>
            <w:webHidden/>
          </w:rPr>
        </w:r>
        <w:r>
          <w:rPr>
            <w:noProof/>
            <w:webHidden/>
          </w:rPr>
          <w:fldChar w:fldCharType="separate"/>
        </w:r>
        <w:r>
          <w:rPr>
            <w:noProof/>
            <w:webHidden/>
          </w:rPr>
          <w:t>67</w:t>
        </w:r>
        <w:r>
          <w:rPr>
            <w:noProof/>
            <w:webHidden/>
          </w:rPr>
          <w:fldChar w:fldCharType="end"/>
        </w:r>
      </w:hyperlink>
    </w:p>
    <w:p w14:paraId="35F67104"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85" w:history="1">
        <w:r w:rsidRPr="000D5A55">
          <w:rPr>
            <w:rStyle w:val="Hyperlink"/>
            <w:noProof/>
          </w:rPr>
          <w:t>Hình 4.5 Mô hình hệ thống quét vân tay trong 1 phòng.</w:t>
        </w:r>
        <w:r>
          <w:rPr>
            <w:noProof/>
            <w:webHidden/>
          </w:rPr>
          <w:tab/>
        </w:r>
        <w:r>
          <w:rPr>
            <w:noProof/>
            <w:webHidden/>
          </w:rPr>
          <w:fldChar w:fldCharType="begin"/>
        </w:r>
        <w:r>
          <w:rPr>
            <w:noProof/>
            <w:webHidden/>
          </w:rPr>
          <w:instrText xml:space="preserve"> PAGEREF _Toc504074585 \h </w:instrText>
        </w:r>
        <w:r>
          <w:rPr>
            <w:noProof/>
            <w:webHidden/>
          </w:rPr>
        </w:r>
        <w:r>
          <w:rPr>
            <w:noProof/>
            <w:webHidden/>
          </w:rPr>
          <w:fldChar w:fldCharType="separate"/>
        </w:r>
        <w:r>
          <w:rPr>
            <w:noProof/>
            <w:webHidden/>
          </w:rPr>
          <w:t>68</w:t>
        </w:r>
        <w:r>
          <w:rPr>
            <w:noProof/>
            <w:webHidden/>
          </w:rPr>
          <w:fldChar w:fldCharType="end"/>
        </w:r>
      </w:hyperlink>
    </w:p>
    <w:p w14:paraId="4A5A8756"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86" w:history="1">
        <w:r w:rsidRPr="000D5A55">
          <w:rPr>
            <w:rStyle w:val="Hyperlink"/>
            <w:noProof/>
          </w:rPr>
          <w:t>Hình 4.6 Mô hình hệ thống vân tay có nhiều phòng</w:t>
        </w:r>
        <w:r>
          <w:rPr>
            <w:noProof/>
            <w:webHidden/>
          </w:rPr>
          <w:tab/>
        </w:r>
        <w:r>
          <w:rPr>
            <w:noProof/>
            <w:webHidden/>
          </w:rPr>
          <w:fldChar w:fldCharType="begin"/>
        </w:r>
        <w:r>
          <w:rPr>
            <w:noProof/>
            <w:webHidden/>
          </w:rPr>
          <w:instrText xml:space="preserve"> PAGEREF _Toc504074586 \h </w:instrText>
        </w:r>
        <w:r>
          <w:rPr>
            <w:noProof/>
            <w:webHidden/>
          </w:rPr>
        </w:r>
        <w:r>
          <w:rPr>
            <w:noProof/>
            <w:webHidden/>
          </w:rPr>
          <w:fldChar w:fldCharType="separate"/>
        </w:r>
        <w:r>
          <w:rPr>
            <w:noProof/>
            <w:webHidden/>
          </w:rPr>
          <w:t>69</w:t>
        </w:r>
        <w:r>
          <w:rPr>
            <w:noProof/>
            <w:webHidden/>
          </w:rPr>
          <w:fldChar w:fldCharType="end"/>
        </w:r>
      </w:hyperlink>
    </w:p>
    <w:p w14:paraId="4394FDB7" w14:textId="77777777" w:rsidR="00D82FE3" w:rsidRPr="006202A6" w:rsidRDefault="004D663C" w:rsidP="00D82FE3">
      <w:pPr>
        <w:spacing w:line="360" w:lineRule="auto"/>
        <w:rPr>
          <w:szCs w:val="26"/>
        </w:rPr>
      </w:pPr>
      <w:r>
        <w:rPr>
          <w:szCs w:val="26"/>
        </w:rPr>
        <w:fldChar w:fldCharType="end"/>
      </w:r>
    </w:p>
    <w:p w14:paraId="45D627C0" w14:textId="77777777" w:rsidR="00D82FE3" w:rsidRPr="006202A6" w:rsidRDefault="00D82FE3" w:rsidP="00D82FE3"/>
    <w:p w14:paraId="43BFDB86" w14:textId="77777777" w:rsidR="00D82FE3" w:rsidRPr="006202A6" w:rsidRDefault="00D82FE3" w:rsidP="00D82FE3"/>
    <w:p w14:paraId="3255774D" w14:textId="77777777" w:rsidR="00D82FE3" w:rsidRPr="006202A6" w:rsidRDefault="00D82FE3" w:rsidP="00D82FE3"/>
    <w:p w14:paraId="13CE93BA" w14:textId="77777777" w:rsidR="00D82FE3" w:rsidRPr="006202A6" w:rsidRDefault="00D82FE3" w:rsidP="00D82FE3"/>
    <w:p w14:paraId="7705F65F" w14:textId="77777777" w:rsidR="00D82FE3" w:rsidRPr="006202A6" w:rsidRDefault="00D82FE3" w:rsidP="00D82FE3"/>
    <w:p w14:paraId="2A3815E1" w14:textId="390B20EA" w:rsidR="002236BC" w:rsidRPr="006202A6" w:rsidRDefault="002236BC" w:rsidP="002236BC">
      <w:pPr>
        <w:spacing w:line="360" w:lineRule="auto"/>
        <w:rPr>
          <w:szCs w:val="26"/>
        </w:rPr>
      </w:pPr>
    </w:p>
    <w:p w14:paraId="5766836D" w14:textId="0599F2FF" w:rsidR="0006467C" w:rsidRPr="006202A6" w:rsidRDefault="0006467C" w:rsidP="00234002">
      <w:pPr>
        <w:pStyle w:val="TOC1"/>
        <w:tabs>
          <w:tab w:val="right" w:leader="dot" w:pos="9629"/>
        </w:tabs>
        <w:rPr>
          <w:rFonts w:eastAsiaTheme="minorEastAsia"/>
          <w:noProof/>
          <w:sz w:val="22"/>
          <w:szCs w:val="22"/>
        </w:rPr>
      </w:pPr>
    </w:p>
    <w:p w14:paraId="12CCDE7E" w14:textId="77777777" w:rsidR="00267108" w:rsidRPr="006202A6" w:rsidRDefault="00267108" w:rsidP="00267108">
      <w:pPr>
        <w:spacing w:line="360" w:lineRule="auto"/>
        <w:jc w:val="both"/>
        <w:rPr>
          <w:szCs w:val="26"/>
        </w:rPr>
      </w:pPr>
    </w:p>
    <w:p w14:paraId="58803ED8" w14:textId="77777777" w:rsidR="00267108" w:rsidRPr="006202A6" w:rsidRDefault="00267108" w:rsidP="00267108">
      <w:pPr>
        <w:spacing w:line="360" w:lineRule="auto"/>
        <w:jc w:val="both"/>
        <w:rPr>
          <w:szCs w:val="26"/>
        </w:rPr>
      </w:pPr>
    </w:p>
    <w:p w14:paraId="4AF7D1B7" w14:textId="77777777" w:rsidR="00267108" w:rsidRPr="006202A6" w:rsidRDefault="00267108" w:rsidP="00267108">
      <w:pPr>
        <w:spacing w:line="360" w:lineRule="auto"/>
        <w:jc w:val="both"/>
        <w:rPr>
          <w:szCs w:val="26"/>
        </w:rPr>
      </w:pPr>
    </w:p>
    <w:p w14:paraId="5951D3CC" w14:textId="77777777" w:rsidR="00717CD5" w:rsidRPr="006202A6" w:rsidRDefault="00717CD5" w:rsidP="006E219C">
      <w:pPr>
        <w:pStyle w:val="Heading1"/>
        <w:spacing w:line="360" w:lineRule="auto"/>
        <w:jc w:val="center"/>
        <w:rPr>
          <w:rFonts w:ascii="Times New Roman" w:hAnsi="Times New Roman" w:cs="Times New Roman"/>
          <w:b/>
          <w:color w:val="auto"/>
          <w:sz w:val="28"/>
          <w:szCs w:val="28"/>
        </w:rPr>
      </w:pPr>
      <w:bookmarkStart w:id="37" w:name="_Toc473484059"/>
      <w:bookmarkStart w:id="38" w:name="_Toc473484204"/>
      <w:r w:rsidRPr="006202A6">
        <w:rPr>
          <w:rFonts w:ascii="Times New Roman" w:hAnsi="Times New Roman" w:cs="Times New Roman"/>
          <w:b/>
          <w:color w:val="auto"/>
          <w:sz w:val="28"/>
          <w:szCs w:val="28"/>
        </w:rPr>
        <w:br w:type="page"/>
      </w:r>
    </w:p>
    <w:p w14:paraId="1DE678EA" w14:textId="5F074B55" w:rsidR="00267108" w:rsidRPr="006202A6" w:rsidRDefault="007914A5" w:rsidP="00651CE1">
      <w:pPr>
        <w:jc w:val="center"/>
        <w:rPr>
          <w:b/>
          <w:sz w:val="28"/>
          <w:szCs w:val="28"/>
        </w:rPr>
      </w:pPr>
      <w:bookmarkStart w:id="39" w:name="_Toc474362283"/>
      <w:bookmarkStart w:id="40" w:name="_Toc474362432"/>
      <w:bookmarkStart w:id="41" w:name="_Toc474362577"/>
      <w:bookmarkStart w:id="42" w:name="_Toc503789382"/>
      <w:bookmarkStart w:id="43" w:name="_Toc503789533"/>
      <w:bookmarkStart w:id="44" w:name="_Toc503794434"/>
      <w:bookmarkStart w:id="45" w:name="_Toc503938175"/>
      <w:bookmarkStart w:id="46" w:name="_Toc504011964"/>
      <w:bookmarkStart w:id="47" w:name="_Toc504051306"/>
      <w:r w:rsidRPr="006202A6">
        <w:rPr>
          <w:b/>
          <w:sz w:val="28"/>
          <w:szCs w:val="28"/>
        </w:rPr>
        <w:lastRenderedPageBreak/>
        <w:t>DANH MỤC</w:t>
      </w:r>
      <w:r w:rsidR="00267108" w:rsidRPr="006202A6">
        <w:rPr>
          <w:b/>
          <w:sz w:val="28"/>
          <w:szCs w:val="28"/>
        </w:rPr>
        <w:t xml:space="preserve"> BẢNG</w:t>
      </w:r>
      <w:bookmarkEnd w:id="37"/>
      <w:bookmarkEnd w:id="38"/>
      <w:bookmarkEnd w:id="39"/>
      <w:bookmarkEnd w:id="40"/>
      <w:bookmarkEnd w:id="41"/>
      <w:bookmarkEnd w:id="42"/>
      <w:bookmarkEnd w:id="43"/>
      <w:bookmarkEnd w:id="44"/>
      <w:bookmarkEnd w:id="45"/>
      <w:bookmarkEnd w:id="46"/>
      <w:bookmarkEnd w:id="47"/>
    </w:p>
    <w:sdt>
      <w:sdtPr>
        <w:rPr>
          <w:szCs w:val="26"/>
        </w:rPr>
        <w:id w:val="187577896"/>
        <w:docPartObj>
          <w:docPartGallery w:val="Table of Contents"/>
          <w:docPartUnique/>
        </w:docPartObj>
      </w:sdtPr>
      <w:sdtEndPr>
        <w:rPr>
          <w:bCs/>
          <w:noProof/>
        </w:rPr>
      </w:sdtEndPr>
      <w:sdtContent>
        <w:p w14:paraId="6DAB218F" w14:textId="1D0155EC" w:rsidR="009D46A2" w:rsidRPr="006202A6" w:rsidRDefault="009D46A2" w:rsidP="009D46A2">
          <w:pPr>
            <w:pStyle w:val="TOC1"/>
            <w:tabs>
              <w:tab w:val="right" w:leader="dot" w:pos="8778"/>
            </w:tabs>
          </w:pPr>
        </w:p>
        <w:p w14:paraId="74D8BFB7"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r>
            <w:rPr>
              <w:bCs/>
              <w:noProof/>
              <w:szCs w:val="26"/>
            </w:rPr>
            <w:fldChar w:fldCharType="begin"/>
          </w:r>
          <w:r>
            <w:rPr>
              <w:bCs/>
              <w:noProof/>
              <w:szCs w:val="26"/>
            </w:rPr>
            <w:instrText xml:space="preserve"> TOC \h \z \c "Bảng 3." </w:instrText>
          </w:r>
          <w:r>
            <w:rPr>
              <w:bCs/>
              <w:noProof/>
              <w:szCs w:val="26"/>
            </w:rPr>
            <w:fldChar w:fldCharType="separate"/>
          </w:r>
          <w:hyperlink w:anchor="_Toc504074597" w:history="1">
            <w:r w:rsidRPr="00AF37C1">
              <w:rPr>
                <w:rStyle w:val="Hyperlink"/>
                <w:noProof/>
              </w:rPr>
              <w:t xml:space="preserve">Bảng </w:t>
            </w:r>
            <w:r w:rsidRPr="00AF37C1">
              <w:rPr>
                <w:rStyle w:val="Hyperlink"/>
                <w:noProof/>
              </w:rPr>
              <w:t>3</w:t>
            </w:r>
            <w:r w:rsidRPr="00AF37C1">
              <w:rPr>
                <w:rStyle w:val="Hyperlink"/>
                <w:noProof/>
              </w:rPr>
              <w:t>. 1 Danh sách các topic trong hệ thống</w:t>
            </w:r>
            <w:r>
              <w:rPr>
                <w:noProof/>
                <w:webHidden/>
              </w:rPr>
              <w:tab/>
            </w:r>
            <w:r>
              <w:rPr>
                <w:noProof/>
                <w:webHidden/>
              </w:rPr>
              <w:fldChar w:fldCharType="begin"/>
            </w:r>
            <w:r>
              <w:rPr>
                <w:noProof/>
                <w:webHidden/>
              </w:rPr>
              <w:instrText xml:space="preserve"> PAGEREF _Toc504074597 \h </w:instrText>
            </w:r>
            <w:r>
              <w:rPr>
                <w:noProof/>
                <w:webHidden/>
              </w:rPr>
            </w:r>
            <w:r>
              <w:rPr>
                <w:noProof/>
                <w:webHidden/>
              </w:rPr>
              <w:fldChar w:fldCharType="separate"/>
            </w:r>
            <w:r>
              <w:rPr>
                <w:noProof/>
                <w:webHidden/>
              </w:rPr>
              <w:t>40</w:t>
            </w:r>
            <w:r>
              <w:rPr>
                <w:noProof/>
                <w:webHidden/>
              </w:rPr>
              <w:fldChar w:fldCharType="end"/>
            </w:r>
          </w:hyperlink>
        </w:p>
        <w:p w14:paraId="3A3FD035"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98" w:history="1">
            <w:r w:rsidRPr="00AF37C1">
              <w:rPr>
                <w:rStyle w:val="Hyperlink"/>
                <w:noProof/>
              </w:rPr>
              <w:t>Bảng 3. 2 Các thành phần trong gói dữ liệu</w:t>
            </w:r>
            <w:r>
              <w:rPr>
                <w:noProof/>
                <w:webHidden/>
              </w:rPr>
              <w:tab/>
            </w:r>
            <w:r>
              <w:rPr>
                <w:noProof/>
                <w:webHidden/>
              </w:rPr>
              <w:fldChar w:fldCharType="begin"/>
            </w:r>
            <w:r>
              <w:rPr>
                <w:noProof/>
                <w:webHidden/>
              </w:rPr>
              <w:instrText xml:space="preserve"> PAGEREF _Toc504074598 \h </w:instrText>
            </w:r>
            <w:r>
              <w:rPr>
                <w:noProof/>
                <w:webHidden/>
              </w:rPr>
            </w:r>
            <w:r>
              <w:rPr>
                <w:noProof/>
                <w:webHidden/>
              </w:rPr>
              <w:fldChar w:fldCharType="separate"/>
            </w:r>
            <w:r>
              <w:rPr>
                <w:noProof/>
                <w:webHidden/>
              </w:rPr>
              <w:t>43</w:t>
            </w:r>
            <w:r>
              <w:rPr>
                <w:noProof/>
                <w:webHidden/>
              </w:rPr>
              <w:fldChar w:fldCharType="end"/>
            </w:r>
          </w:hyperlink>
        </w:p>
        <w:p w14:paraId="3D235D7E"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599" w:history="1">
            <w:r w:rsidRPr="00AF37C1">
              <w:rPr>
                <w:rStyle w:val="Hyperlink"/>
                <w:noProof/>
              </w:rPr>
              <w:t>Bảng 3. 3 Danh sách mã lệnh</w:t>
            </w:r>
            <w:r>
              <w:rPr>
                <w:noProof/>
                <w:webHidden/>
              </w:rPr>
              <w:tab/>
            </w:r>
            <w:r>
              <w:rPr>
                <w:noProof/>
                <w:webHidden/>
              </w:rPr>
              <w:fldChar w:fldCharType="begin"/>
            </w:r>
            <w:r>
              <w:rPr>
                <w:noProof/>
                <w:webHidden/>
              </w:rPr>
              <w:instrText xml:space="preserve"> PAGEREF _Toc504074599 \h </w:instrText>
            </w:r>
            <w:r>
              <w:rPr>
                <w:noProof/>
                <w:webHidden/>
              </w:rPr>
            </w:r>
            <w:r>
              <w:rPr>
                <w:noProof/>
                <w:webHidden/>
              </w:rPr>
              <w:fldChar w:fldCharType="separate"/>
            </w:r>
            <w:r>
              <w:rPr>
                <w:noProof/>
                <w:webHidden/>
              </w:rPr>
              <w:t>44</w:t>
            </w:r>
            <w:r>
              <w:rPr>
                <w:noProof/>
                <w:webHidden/>
              </w:rPr>
              <w:fldChar w:fldCharType="end"/>
            </w:r>
          </w:hyperlink>
        </w:p>
        <w:p w14:paraId="10C67541"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600" w:history="1">
            <w:r w:rsidRPr="00AF37C1">
              <w:rPr>
                <w:rStyle w:val="Hyperlink"/>
                <w:noProof/>
              </w:rPr>
              <w:t>Bảng 3. 4 Mô tả các chân SD Card</w:t>
            </w:r>
            <w:r>
              <w:rPr>
                <w:noProof/>
                <w:webHidden/>
              </w:rPr>
              <w:tab/>
            </w:r>
            <w:r>
              <w:rPr>
                <w:noProof/>
                <w:webHidden/>
              </w:rPr>
              <w:fldChar w:fldCharType="begin"/>
            </w:r>
            <w:r>
              <w:rPr>
                <w:noProof/>
                <w:webHidden/>
              </w:rPr>
              <w:instrText xml:space="preserve"> PAGEREF _Toc504074600 \h </w:instrText>
            </w:r>
            <w:r>
              <w:rPr>
                <w:noProof/>
                <w:webHidden/>
              </w:rPr>
            </w:r>
            <w:r>
              <w:rPr>
                <w:noProof/>
                <w:webHidden/>
              </w:rPr>
              <w:fldChar w:fldCharType="separate"/>
            </w:r>
            <w:r>
              <w:rPr>
                <w:noProof/>
                <w:webHidden/>
              </w:rPr>
              <w:t>46</w:t>
            </w:r>
            <w:r>
              <w:rPr>
                <w:noProof/>
                <w:webHidden/>
              </w:rPr>
              <w:fldChar w:fldCharType="end"/>
            </w:r>
          </w:hyperlink>
        </w:p>
        <w:p w14:paraId="288D0738"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601" w:history="1">
            <w:r w:rsidRPr="00AF37C1">
              <w:rPr>
                <w:rStyle w:val="Hyperlink"/>
                <w:noProof/>
              </w:rPr>
              <w:t>Bảng 3. 5 Bảng cấu trúc một command</w:t>
            </w:r>
            <w:r>
              <w:rPr>
                <w:noProof/>
                <w:webHidden/>
              </w:rPr>
              <w:tab/>
            </w:r>
            <w:r>
              <w:rPr>
                <w:noProof/>
                <w:webHidden/>
              </w:rPr>
              <w:fldChar w:fldCharType="begin"/>
            </w:r>
            <w:r>
              <w:rPr>
                <w:noProof/>
                <w:webHidden/>
              </w:rPr>
              <w:instrText xml:space="preserve"> PAGEREF _Toc504074601 \h </w:instrText>
            </w:r>
            <w:r>
              <w:rPr>
                <w:noProof/>
                <w:webHidden/>
              </w:rPr>
            </w:r>
            <w:r>
              <w:rPr>
                <w:noProof/>
                <w:webHidden/>
              </w:rPr>
              <w:fldChar w:fldCharType="separate"/>
            </w:r>
            <w:r>
              <w:rPr>
                <w:noProof/>
                <w:webHidden/>
              </w:rPr>
              <w:t>47</w:t>
            </w:r>
            <w:r>
              <w:rPr>
                <w:noProof/>
                <w:webHidden/>
              </w:rPr>
              <w:fldChar w:fldCharType="end"/>
            </w:r>
          </w:hyperlink>
        </w:p>
        <w:p w14:paraId="455AC98F"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602" w:history="1">
            <w:r w:rsidRPr="00AF37C1">
              <w:rPr>
                <w:rStyle w:val="Hyperlink"/>
                <w:noProof/>
              </w:rPr>
              <w:t>Bảng 3. 6 Chức năng các chân LCD TFT</w:t>
            </w:r>
            <w:r>
              <w:rPr>
                <w:noProof/>
                <w:webHidden/>
              </w:rPr>
              <w:tab/>
            </w:r>
            <w:r>
              <w:rPr>
                <w:noProof/>
                <w:webHidden/>
              </w:rPr>
              <w:fldChar w:fldCharType="begin"/>
            </w:r>
            <w:r>
              <w:rPr>
                <w:noProof/>
                <w:webHidden/>
              </w:rPr>
              <w:instrText xml:space="preserve"> PAGEREF _Toc504074602 \h </w:instrText>
            </w:r>
            <w:r>
              <w:rPr>
                <w:noProof/>
                <w:webHidden/>
              </w:rPr>
            </w:r>
            <w:r>
              <w:rPr>
                <w:noProof/>
                <w:webHidden/>
              </w:rPr>
              <w:fldChar w:fldCharType="separate"/>
            </w:r>
            <w:r>
              <w:rPr>
                <w:noProof/>
                <w:webHidden/>
              </w:rPr>
              <w:t>49</w:t>
            </w:r>
            <w:r>
              <w:rPr>
                <w:noProof/>
                <w:webHidden/>
              </w:rPr>
              <w:fldChar w:fldCharType="end"/>
            </w:r>
          </w:hyperlink>
        </w:p>
        <w:p w14:paraId="46F34119" w14:textId="77777777" w:rsidR="008B7AF6" w:rsidRDefault="008B7AF6">
          <w:pPr>
            <w:pStyle w:val="TableofFigures"/>
            <w:tabs>
              <w:tab w:val="right" w:leader="dot" w:pos="9062"/>
            </w:tabs>
            <w:rPr>
              <w:rFonts w:asciiTheme="minorHAnsi" w:eastAsiaTheme="minorEastAsia" w:hAnsiTheme="minorHAnsi" w:cstheme="minorBidi"/>
              <w:noProof/>
              <w:sz w:val="22"/>
              <w:szCs w:val="22"/>
            </w:rPr>
          </w:pPr>
          <w:hyperlink w:anchor="_Toc504074603" w:history="1">
            <w:r w:rsidRPr="00AF37C1">
              <w:rPr>
                <w:rStyle w:val="Hyperlink"/>
                <w:noProof/>
              </w:rPr>
              <w:t>Bảng 3. 7 Danh sách các API trong hệ thống</w:t>
            </w:r>
            <w:r>
              <w:rPr>
                <w:noProof/>
                <w:webHidden/>
              </w:rPr>
              <w:tab/>
            </w:r>
            <w:r>
              <w:rPr>
                <w:noProof/>
                <w:webHidden/>
              </w:rPr>
              <w:fldChar w:fldCharType="begin"/>
            </w:r>
            <w:r>
              <w:rPr>
                <w:noProof/>
                <w:webHidden/>
              </w:rPr>
              <w:instrText xml:space="preserve"> PAGEREF _Toc504074603 \h </w:instrText>
            </w:r>
            <w:r>
              <w:rPr>
                <w:noProof/>
                <w:webHidden/>
              </w:rPr>
            </w:r>
            <w:r>
              <w:rPr>
                <w:noProof/>
                <w:webHidden/>
              </w:rPr>
              <w:fldChar w:fldCharType="separate"/>
            </w:r>
            <w:r>
              <w:rPr>
                <w:noProof/>
                <w:webHidden/>
              </w:rPr>
              <w:t>59</w:t>
            </w:r>
            <w:r>
              <w:rPr>
                <w:noProof/>
                <w:webHidden/>
              </w:rPr>
              <w:fldChar w:fldCharType="end"/>
            </w:r>
          </w:hyperlink>
        </w:p>
        <w:p w14:paraId="6E7DBD0C" w14:textId="3E0DF80E" w:rsidR="008B7AF6" w:rsidRDefault="008B7AF6" w:rsidP="009217B2">
          <w:pPr>
            <w:spacing w:line="360" w:lineRule="auto"/>
            <w:rPr>
              <w:noProof/>
            </w:rPr>
          </w:pPr>
          <w:r>
            <w:rPr>
              <w:bCs/>
              <w:noProof/>
              <w:szCs w:val="26"/>
            </w:rPr>
            <w:fldChar w:fldCharType="end"/>
          </w:r>
          <w:r>
            <w:rPr>
              <w:bCs/>
              <w:noProof/>
              <w:szCs w:val="26"/>
            </w:rPr>
            <w:t>--------------------------------------------------------------------------------------------------------</w:t>
          </w:r>
          <w:r>
            <w:rPr>
              <w:bCs/>
              <w:noProof/>
              <w:szCs w:val="26"/>
            </w:rPr>
            <w:fldChar w:fldCharType="begin"/>
          </w:r>
          <w:r>
            <w:rPr>
              <w:bCs/>
              <w:noProof/>
              <w:szCs w:val="26"/>
            </w:rPr>
            <w:instrText xml:space="preserve"> TOC \h \z \c "Hình 4." </w:instrText>
          </w:r>
          <w:r>
            <w:rPr>
              <w:bCs/>
              <w:noProof/>
              <w:szCs w:val="26"/>
            </w:rPr>
            <w:fldChar w:fldCharType="separate"/>
          </w:r>
        </w:p>
        <w:p w14:paraId="217B1704" w14:textId="6E1BF594" w:rsidR="009217B2" w:rsidRPr="006202A6" w:rsidRDefault="008B7AF6" w:rsidP="009217B2">
          <w:pPr>
            <w:spacing w:line="360" w:lineRule="auto"/>
            <w:rPr>
              <w:bCs/>
              <w:noProof/>
              <w:szCs w:val="26"/>
            </w:rPr>
          </w:pPr>
          <w:r>
            <w:rPr>
              <w:bCs/>
              <w:noProof/>
              <w:szCs w:val="26"/>
            </w:rPr>
            <w:fldChar w:fldCharType="end"/>
          </w:r>
        </w:p>
      </w:sdtContent>
    </w:sdt>
    <w:p w14:paraId="267E324E" w14:textId="77777777" w:rsidR="002236BC" w:rsidRPr="006202A6" w:rsidRDefault="002236BC" w:rsidP="002236BC">
      <w:pPr>
        <w:spacing w:line="360" w:lineRule="auto"/>
        <w:rPr>
          <w:szCs w:val="26"/>
        </w:rPr>
      </w:pPr>
    </w:p>
    <w:p w14:paraId="5C1CE7B8" w14:textId="77777777" w:rsidR="00267108" w:rsidRPr="006202A6" w:rsidRDefault="00267108" w:rsidP="00267108"/>
    <w:p w14:paraId="5BF27308" w14:textId="77777777" w:rsidR="00267108" w:rsidRPr="006202A6" w:rsidRDefault="00267108" w:rsidP="00267108"/>
    <w:p w14:paraId="7F33D70A" w14:textId="77777777" w:rsidR="00267108" w:rsidRPr="006202A6" w:rsidRDefault="00267108" w:rsidP="00267108"/>
    <w:p w14:paraId="02CD925F" w14:textId="77777777" w:rsidR="00267108" w:rsidRPr="006202A6" w:rsidRDefault="00267108" w:rsidP="00267108"/>
    <w:p w14:paraId="2375042E" w14:textId="77777777" w:rsidR="00267108" w:rsidRPr="006202A6" w:rsidRDefault="00267108" w:rsidP="00267108"/>
    <w:p w14:paraId="23A016AC" w14:textId="7E52A98C" w:rsidR="00534B37" w:rsidRDefault="006E219C" w:rsidP="00897F5E">
      <w:pPr>
        <w:jc w:val="center"/>
        <w:rPr>
          <w:b/>
          <w:sz w:val="28"/>
          <w:szCs w:val="28"/>
        </w:rPr>
      </w:pPr>
      <w:r w:rsidRPr="006202A6">
        <w:rPr>
          <w:b/>
          <w:sz w:val="28"/>
          <w:szCs w:val="28"/>
        </w:rPr>
        <w:br w:type="page"/>
      </w:r>
      <w:bookmarkStart w:id="48" w:name="_Toc473484060"/>
      <w:bookmarkStart w:id="49" w:name="_Toc473484205"/>
      <w:bookmarkStart w:id="50" w:name="_Toc474362284"/>
      <w:bookmarkStart w:id="51" w:name="_Toc474362433"/>
      <w:bookmarkStart w:id="52" w:name="_Toc474362578"/>
      <w:bookmarkStart w:id="53" w:name="_Toc503789383"/>
      <w:bookmarkStart w:id="54" w:name="_Toc503789534"/>
      <w:bookmarkStart w:id="55" w:name="_Toc503794435"/>
      <w:bookmarkStart w:id="56" w:name="_Toc503938176"/>
      <w:bookmarkStart w:id="57" w:name="_Toc504011965"/>
      <w:bookmarkStart w:id="58" w:name="_Toc504051307"/>
      <w:r w:rsidR="004070E2" w:rsidRPr="006202A6">
        <w:rPr>
          <w:b/>
          <w:sz w:val="28"/>
          <w:szCs w:val="28"/>
        </w:rPr>
        <w:lastRenderedPageBreak/>
        <w:t>DANH MỤ</w:t>
      </w:r>
      <w:r w:rsidR="00E520BB">
        <w:rPr>
          <w:b/>
          <w:sz w:val="28"/>
          <w:szCs w:val="28"/>
        </w:rPr>
        <w:t>C TỪ</w:t>
      </w:r>
      <w:r w:rsidR="004070E2" w:rsidRPr="006202A6">
        <w:rPr>
          <w:b/>
          <w:sz w:val="28"/>
          <w:szCs w:val="28"/>
        </w:rPr>
        <w:t xml:space="preserve"> VIẾT TẮT</w:t>
      </w:r>
      <w:bookmarkEnd w:id="48"/>
      <w:bookmarkEnd w:id="49"/>
      <w:bookmarkEnd w:id="50"/>
      <w:bookmarkEnd w:id="51"/>
      <w:bookmarkEnd w:id="52"/>
      <w:bookmarkEnd w:id="53"/>
      <w:bookmarkEnd w:id="54"/>
      <w:bookmarkEnd w:id="55"/>
      <w:bookmarkEnd w:id="56"/>
      <w:bookmarkEnd w:id="57"/>
      <w:bookmarkEnd w:id="58"/>
    </w:p>
    <w:p w14:paraId="0D07E65B" w14:textId="77777777" w:rsidR="005315CC" w:rsidRPr="006202A6" w:rsidRDefault="005315CC" w:rsidP="00897F5E">
      <w:pPr>
        <w:jc w:val="center"/>
        <w:rPr>
          <w:b/>
          <w:sz w:val="28"/>
          <w:szCs w:val="28"/>
        </w:rPr>
      </w:pPr>
    </w:p>
    <w:p w14:paraId="44E07237" w14:textId="77777777" w:rsidR="004070E2" w:rsidRPr="006202A6" w:rsidRDefault="004070E2" w:rsidP="004070E2"/>
    <w:p w14:paraId="2B5DB73E" w14:textId="121EF0B3" w:rsidR="004070E2" w:rsidRDefault="00A264C2" w:rsidP="005315CC">
      <w:pPr>
        <w:spacing w:line="360" w:lineRule="auto"/>
        <w:ind w:left="567"/>
        <w:jc w:val="both"/>
      </w:pPr>
      <w:r>
        <w:t xml:space="preserve">UART      </w:t>
      </w:r>
      <w:r w:rsidR="005315CC">
        <w:t xml:space="preserve">                                         </w:t>
      </w:r>
      <w:r w:rsidR="008A7285">
        <w:t xml:space="preserve">   </w:t>
      </w:r>
      <w:r w:rsidR="005315CC">
        <w:t>Universal Asynchronous Receiver-Transmitter</w:t>
      </w:r>
    </w:p>
    <w:p w14:paraId="49C9AA66" w14:textId="4804ABDD" w:rsidR="00A264C2" w:rsidRDefault="00A264C2" w:rsidP="005315CC">
      <w:pPr>
        <w:spacing w:line="360" w:lineRule="auto"/>
        <w:ind w:left="567"/>
        <w:jc w:val="both"/>
      </w:pPr>
      <w:r>
        <w:t>SPI</w:t>
      </w:r>
      <w:r w:rsidR="005315CC">
        <w:t xml:space="preserve">                                                  </w:t>
      </w:r>
      <w:r w:rsidR="008A7285">
        <w:t xml:space="preserve"> </w:t>
      </w:r>
      <w:r w:rsidR="005315CC">
        <w:t>Serial Peripheral Interface</w:t>
      </w:r>
    </w:p>
    <w:p w14:paraId="4951B69B" w14:textId="50309200" w:rsidR="00A264C2" w:rsidRDefault="00A264C2" w:rsidP="005315CC">
      <w:pPr>
        <w:spacing w:line="360" w:lineRule="auto"/>
        <w:ind w:left="567"/>
        <w:jc w:val="both"/>
      </w:pPr>
      <w:r>
        <w:t>MQTT</w:t>
      </w:r>
      <w:r w:rsidR="005315CC">
        <w:t xml:space="preserve">                                             Message Queing Telememtry Transport</w:t>
      </w:r>
    </w:p>
    <w:p w14:paraId="6CB37426" w14:textId="725DF7EB" w:rsidR="005315CC" w:rsidRDefault="005315CC" w:rsidP="005315CC">
      <w:pPr>
        <w:spacing w:line="360" w:lineRule="auto"/>
        <w:ind w:left="567"/>
        <w:jc w:val="both"/>
      </w:pPr>
      <w:r>
        <w:t>TTL                                                 Transistor-transistor logic</w:t>
      </w:r>
    </w:p>
    <w:p w14:paraId="1555A483" w14:textId="14E20688" w:rsidR="005315CC" w:rsidRDefault="005315CC" w:rsidP="005315CC">
      <w:pPr>
        <w:spacing w:line="360" w:lineRule="auto"/>
        <w:ind w:left="567"/>
        <w:jc w:val="both"/>
      </w:pPr>
      <w:r>
        <w:t>PCB                                                 Printed Circuit Board</w:t>
      </w:r>
    </w:p>
    <w:p w14:paraId="021D3382" w14:textId="3E215CE2" w:rsidR="005315CC" w:rsidRDefault="005315CC" w:rsidP="005315CC">
      <w:pPr>
        <w:spacing w:line="360" w:lineRule="auto"/>
        <w:ind w:left="567"/>
        <w:jc w:val="both"/>
      </w:pPr>
      <w:r>
        <w:t xml:space="preserve">TFT                                                  Thin Film Transistor  </w:t>
      </w:r>
    </w:p>
    <w:p w14:paraId="29090CAD" w14:textId="506DD5D7" w:rsidR="008A7285" w:rsidRDefault="008A7285" w:rsidP="005315CC">
      <w:pPr>
        <w:spacing w:line="360" w:lineRule="auto"/>
        <w:ind w:left="567"/>
        <w:jc w:val="both"/>
      </w:pPr>
      <w:r>
        <w:t>TCP/IP                                             Internet Protocol Suite</w:t>
      </w:r>
    </w:p>
    <w:p w14:paraId="5B3806BD" w14:textId="20B188D3" w:rsidR="008A7285" w:rsidRDefault="008A7285" w:rsidP="005315CC">
      <w:pPr>
        <w:spacing w:line="360" w:lineRule="auto"/>
        <w:ind w:left="567"/>
        <w:jc w:val="both"/>
      </w:pPr>
      <w:r>
        <w:t>HTML                                              HyperText Markup Language</w:t>
      </w:r>
    </w:p>
    <w:p w14:paraId="0B3B6FD9" w14:textId="47E33EF5" w:rsidR="008A7285" w:rsidRDefault="008A7285" w:rsidP="005315CC">
      <w:pPr>
        <w:spacing w:line="360" w:lineRule="auto"/>
        <w:ind w:left="567"/>
        <w:jc w:val="both"/>
      </w:pPr>
      <w:r>
        <w:t>CSS                                                  Cascading Style Sheets</w:t>
      </w:r>
    </w:p>
    <w:p w14:paraId="55DAD9D2" w14:textId="764216E5" w:rsidR="008A7285" w:rsidRDefault="008A7285" w:rsidP="005315CC">
      <w:pPr>
        <w:spacing w:line="360" w:lineRule="auto"/>
        <w:ind w:left="567"/>
        <w:jc w:val="both"/>
      </w:pPr>
      <w:r>
        <w:t>API</w:t>
      </w:r>
      <w:r>
        <w:tab/>
        <w:t xml:space="preserve">                                           Application Programming Interface</w:t>
      </w:r>
    </w:p>
    <w:p w14:paraId="607558AF" w14:textId="77777777" w:rsidR="008A7285" w:rsidRDefault="008A7285" w:rsidP="005315CC">
      <w:pPr>
        <w:spacing w:line="360" w:lineRule="auto"/>
        <w:ind w:left="567"/>
        <w:jc w:val="both"/>
      </w:pPr>
      <w:r>
        <w:t>HTTP</w:t>
      </w:r>
      <w:r>
        <w:tab/>
        <w:t xml:space="preserve">                                           Hypertext Transfer Protocol</w:t>
      </w:r>
    </w:p>
    <w:p w14:paraId="73F30588" w14:textId="10D81768" w:rsidR="008A7285" w:rsidRDefault="008A7285" w:rsidP="005315CC">
      <w:pPr>
        <w:spacing w:line="360" w:lineRule="auto"/>
        <w:ind w:left="567"/>
        <w:jc w:val="both"/>
      </w:pPr>
      <w:r>
        <w:t xml:space="preserve"> </w:t>
      </w:r>
    </w:p>
    <w:p w14:paraId="15AFFBF3" w14:textId="77777777" w:rsidR="005315CC" w:rsidRDefault="005315CC" w:rsidP="005315CC">
      <w:pPr>
        <w:spacing w:line="360" w:lineRule="auto"/>
        <w:jc w:val="both"/>
      </w:pPr>
    </w:p>
    <w:p w14:paraId="7F5E3C7A" w14:textId="77777777" w:rsidR="00A264C2" w:rsidRPr="006202A6" w:rsidRDefault="00A264C2" w:rsidP="00A264C2">
      <w:pPr>
        <w:jc w:val="both"/>
      </w:pPr>
    </w:p>
    <w:p w14:paraId="72A3E52A" w14:textId="77777777" w:rsidR="006F2B86" w:rsidRDefault="006F2B86" w:rsidP="005315CC">
      <w:pPr>
        <w:rPr>
          <w:b/>
          <w:sz w:val="28"/>
          <w:szCs w:val="28"/>
        </w:rPr>
      </w:pPr>
    </w:p>
    <w:p w14:paraId="0D4DC3EB" w14:textId="190357E3" w:rsidR="00A264C2" w:rsidRDefault="00A264C2" w:rsidP="00A264C2">
      <w:r>
        <w:t xml:space="preserve">  </w:t>
      </w:r>
    </w:p>
    <w:p w14:paraId="7EEE5A18" w14:textId="77777777" w:rsidR="00A264C2" w:rsidRDefault="00A264C2" w:rsidP="00A264C2"/>
    <w:p w14:paraId="304F5B09" w14:textId="77777777" w:rsidR="00A264C2" w:rsidRDefault="00A264C2" w:rsidP="00A264C2"/>
    <w:p w14:paraId="6F642B41" w14:textId="77777777" w:rsidR="00A264C2" w:rsidRDefault="00A264C2" w:rsidP="00A264C2"/>
    <w:p w14:paraId="70DC4549" w14:textId="77777777" w:rsidR="00A264C2" w:rsidRDefault="00A264C2" w:rsidP="00A264C2"/>
    <w:p w14:paraId="4D5AF848" w14:textId="77777777" w:rsidR="00A264C2" w:rsidRDefault="00A264C2" w:rsidP="00A264C2"/>
    <w:p w14:paraId="35F3B840" w14:textId="77777777" w:rsidR="00A264C2" w:rsidRDefault="00A264C2" w:rsidP="00A264C2"/>
    <w:p w14:paraId="61F03DC6" w14:textId="77777777" w:rsidR="00A264C2" w:rsidRDefault="00A264C2" w:rsidP="00A264C2"/>
    <w:p w14:paraId="587EBC8E" w14:textId="77777777" w:rsidR="00A264C2" w:rsidRDefault="00A264C2" w:rsidP="00A264C2"/>
    <w:p w14:paraId="11147572" w14:textId="77777777" w:rsidR="00A264C2" w:rsidRDefault="00A264C2" w:rsidP="00A264C2"/>
    <w:p w14:paraId="58EA526E" w14:textId="77777777" w:rsidR="00A264C2" w:rsidRDefault="00A264C2" w:rsidP="00A264C2"/>
    <w:p w14:paraId="306932C2" w14:textId="77777777" w:rsidR="00A264C2" w:rsidRDefault="00A264C2" w:rsidP="00A264C2"/>
    <w:p w14:paraId="4ECD0C6D" w14:textId="77777777" w:rsidR="00A264C2" w:rsidRDefault="00A264C2" w:rsidP="00A264C2"/>
    <w:p w14:paraId="2B62842C" w14:textId="77777777" w:rsidR="00A264C2" w:rsidRDefault="00A264C2" w:rsidP="00A264C2"/>
    <w:p w14:paraId="7D7545E7" w14:textId="77777777" w:rsidR="00A264C2" w:rsidRDefault="00A264C2" w:rsidP="00A264C2"/>
    <w:p w14:paraId="1707986B" w14:textId="77777777" w:rsidR="00A264C2" w:rsidRDefault="00A264C2" w:rsidP="00A264C2"/>
    <w:p w14:paraId="196F111F" w14:textId="77777777" w:rsidR="00A264C2" w:rsidRDefault="00A264C2" w:rsidP="00A264C2"/>
    <w:p w14:paraId="54F09A57" w14:textId="77777777" w:rsidR="00A264C2" w:rsidRDefault="00A264C2" w:rsidP="00A264C2"/>
    <w:p w14:paraId="2D5DF1C5" w14:textId="77777777" w:rsidR="00A264C2" w:rsidRDefault="00A264C2" w:rsidP="00A264C2"/>
    <w:p w14:paraId="0810D734" w14:textId="77777777" w:rsidR="00A264C2" w:rsidRDefault="00A264C2" w:rsidP="00A264C2"/>
    <w:p w14:paraId="091CA80E" w14:textId="77777777" w:rsidR="00A264C2" w:rsidRDefault="00A264C2" w:rsidP="00A264C2"/>
    <w:p w14:paraId="2B67E379" w14:textId="77777777" w:rsidR="00A264C2" w:rsidRDefault="00A264C2" w:rsidP="00A264C2"/>
    <w:p w14:paraId="4B8E7040" w14:textId="77777777" w:rsidR="00A264C2" w:rsidRDefault="00A264C2" w:rsidP="00A264C2"/>
    <w:p w14:paraId="3275122E" w14:textId="77777777" w:rsidR="00A264C2" w:rsidRDefault="00A264C2" w:rsidP="00A264C2"/>
    <w:p w14:paraId="50473AC3" w14:textId="77777777" w:rsidR="00A264C2" w:rsidRDefault="00A264C2" w:rsidP="00A264C2"/>
    <w:p w14:paraId="57A632B0" w14:textId="77777777" w:rsidR="00A264C2" w:rsidRDefault="00A264C2" w:rsidP="00A264C2"/>
    <w:p w14:paraId="1DF380B4" w14:textId="77777777" w:rsidR="00A264C2" w:rsidRDefault="00A264C2" w:rsidP="00A264C2"/>
    <w:p w14:paraId="6526D127" w14:textId="77777777" w:rsidR="005315CC" w:rsidRDefault="005315CC" w:rsidP="005315CC">
      <w:pPr>
        <w:rPr>
          <w:b/>
          <w:sz w:val="28"/>
        </w:rPr>
      </w:pPr>
    </w:p>
    <w:p w14:paraId="258DEA8A" w14:textId="6E4C8EE5" w:rsidR="00A264C2" w:rsidRDefault="00A264C2" w:rsidP="00A264C2">
      <w:pPr>
        <w:jc w:val="center"/>
        <w:rPr>
          <w:b/>
          <w:sz w:val="28"/>
        </w:rPr>
      </w:pPr>
      <w:r w:rsidRPr="00A264C2">
        <w:rPr>
          <w:b/>
          <w:sz w:val="28"/>
        </w:rPr>
        <w:t>TÓM TẮT KHÓA LUẬN</w:t>
      </w:r>
    </w:p>
    <w:p w14:paraId="5B390C3E" w14:textId="77777777" w:rsidR="00A264C2" w:rsidRDefault="00A264C2" w:rsidP="00A264C2">
      <w:pPr>
        <w:jc w:val="both"/>
      </w:pPr>
    </w:p>
    <w:p w14:paraId="38967A3D" w14:textId="77777777" w:rsidR="00A264C2" w:rsidRDefault="00A264C2" w:rsidP="00A264C2">
      <w:pPr>
        <w:jc w:val="both"/>
      </w:pPr>
    </w:p>
    <w:p w14:paraId="1813FA47" w14:textId="77777777" w:rsidR="00E7339C" w:rsidRDefault="00A264C2" w:rsidP="00651CE1">
      <w:pPr>
        <w:spacing w:line="360" w:lineRule="auto"/>
        <w:ind w:firstLine="567"/>
        <w:jc w:val="both"/>
      </w:pPr>
      <w:r>
        <w:t>Hiện nay, với sự phát triển của khoa học và công nghệ đã góp phần nâng cao cuộc sống đời thường của con người đồng. Đặc biệt trong lĩnh vực Internet of Things,</w:t>
      </w:r>
      <w:r w:rsidR="00E7339C">
        <w:t xml:space="preserve"> nó đã góp phần đáng kể cho bộ mặt của xã hội hiện nay. </w:t>
      </w:r>
    </w:p>
    <w:p w14:paraId="0B12980C" w14:textId="0E105167" w:rsidR="005315CC" w:rsidRDefault="00E7339C" w:rsidP="00651CE1">
      <w:pPr>
        <w:spacing w:line="360" w:lineRule="auto"/>
        <w:jc w:val="both"/>
      </w:pPr>
      <w:r>
        <w:t>Nhận thấy được sự phát triển của Internet và đặc biệt là xu hướng Internet of Things trong lĩnh vực công nghệ đã và đang phát triển những nền tảng phục vụ cho xu hướng này. Nhóm đã sinh ra ý tưởng vận dụng những công nghệ mới để làm đề tài “Hệ thống chấm công cho văn phòng”. Đề tài xây dựng hệ thống gồm 2 phần chính là hệ thống quét vân tay trên module R307, vi xử lý STM32F030C8T6 cùng những linh kiện khác</w:t>
      </w:r>
      <w:r w:rsidR="005315CC">
        <w:t xml:space="preserve"> và ứng dụng Web sử dụng công nghệ AngularJS của nhà phát triển Google và PHP.</w:t>
      </w:r>
    </w:p>
    <w:p w14:paraId="68E75763" w14:textId="2EFE4754" w:rsidR="005315CC" w:rsidRDefault="005315CC" w:rsidP="00651CE1">
      <w:pPr>
        <w:spacing w:line="360" w:lineRule="auto"/>
        <w:ind w:firstLine="567"/>
        <w:jc w:val="both"/>
      </w:pPr>
      <w:r>
        <w:t xml:space="preserve">Hệ thống quét vân </w:t>
      </w:r>
      <w:proofErr w:type="gramStart"/>
      <w:r>
        <w:t>tay</w:t>
      </w:r>
      <w:proofErr w:type="gramEnd"/>
      <w:r>
        <w:t xml:space="preserve"> xử lý thông tin khi có người quét vân tay và gửi thông qua Broker cloudMQTT lên ứng dụng Web. Ứng dụng Web </w:t>
      </w:r>
      <w:proofErr w:type="gramStart"/>
      <w:r>
        <w:t>theo</w:t>
      </w:r>
      <w:proofErr w:type="gramEnd"/>
      <w:r>
        <w:t xml:space="preserve"> dõi lịch sử ra vào của nhân viên, đồng thời quản lý nhân viên, xem tình trạng hệ thống.</w:t>
      </w:r>
    </w:p>
    <w:p w14:paraId="32CE4A1F" w14:textId="77777777" w:rsidR="005315CC" w:rsidRPr="00A264C2" w:rsidRDefault="005315CC" w:rsidP="005315CC">
      <w:pPr>
        <w:ind w:firstLine="567"/>
        <w:jc w:val="both"/>
      </w:pPr>
    </w:p>
    <w:p w14:paraId="506B845A" w14:textId="77777777" w:rsidR="00A264C2" w:rsidRDefault="00A264C2" w:rsidP="00A264C2"/>
    <w:p w14:paraId="47C150D4" w14:textId="77777777" w:rsidR="00A264C2" w:rsidRDefault="00A264C2" w:rsidP="00A264C2"/>
    <w:p w14:paraId="5E46B094" w14:textId="77777777" w:rsidR="00A264C2" w:rsidRDefault="00A264C2" w:rsidP="00A264C2"/>
    <w:p w14:paraId="58F0F641" w14:textId="77777777" w:rsidR="00A264C2" w:rsidRDefault="00A264C2" w:rsidP="00A264C2"/>
    <w:p w14:paraId="2F24094F" w14:textId="77777777" w:rsidR="00A264C2" w:rsidRDefault="00A264C2" w:rsidP="00A264C2"/>
    <w:p w14:paraId="7B61D5B3" w14:textId="77777777" w:rsidR="00A264C2" w:rsidRDefault="00A264C2" w:rsidP="00A264C2"/>
    <w:p w14:paraId="3A0A16C2" w14:textId="77777777" w:rsidR="00A264C2" w:rsidRDefault="00A264C2" w:rsidP="00A264C2"/>
    <w:p w14:paraId="475C7B8A" w14:textId="77777777" w:rsidR="00A264C2" w:rsidRDefault="00A264C2" w:rsidP="00A264C2"/>
    <w:p w14:paraId="0CC9DDDE" w14:textId="77777777" w:rsidR="00A264C2" w:rsidRDefault="00A264C2" w:rsidP="00A264C2"/>
    <w:p w14:paraId="631290A9" w14:textId="77777777" w:rsidR="00A264C2" w:rsidRDefault="00A264C2" w:rsidP="00A264C2"/>
    <w:p w14:paraId="04B76FBE" w14:textId="77777777" w:rsidR="00A264C2" w:rsidRDefault="00A264C2" w:rsidP="00A264C2"/>
    <w:p w14:paraId="4DA24CF1" w14:textId="77777777" w:rsidR="00A264C2" w:rsidRPr="00A264C2" w:rsidRDefault="00A264C2" w:rsidP="00A264C2">
      <w:pPr>
        <w:sectPr w:rsidR="00A264C2" w:rsidRPr="00A264C2" w:rsidSect="00E7339C">
          <w:footerReference w:type="default" r:id="rId8"/>
          <w:pgSz w:w="11907" w:h="16840" w:code="9"/>
          <w:pgMar w:top="1701" w:right="1134" w:bottom="1985" w:left="1701" w:header="720" w:footer="720" w:gutter="0"/>
          <w:pgNumType w:fmt="lowerRoman" w:start="1"/>
          <w:cols w:space="720"/>
          <w:docGrid w:linePitch="360"/>
        </w:sectPr>
      </w:pPr>
    </w:p>
    <w:p w14:paraId="5863506D" w14:textId="4758FB30" w:rsidR="00737546" w:rsidRPr="006202A6" w:rsidRDefault="005E1677" w:rsidP="00651CE1">
      <w:pPr>
        <w:pStyle w:val="Heading1"/>
        <w:spacing w:line="360" w:lineRule="auto"/>
        <w:jc w:val="center"/>
        <w:rPr>
          <w:rFonts w:ascii="Times New Roman" w:hAnsi="Times New Roman" w:cs="Times New Roman"/>
          <w:b/>
          <w:color w:val="auto"/>
          <w:sz w:val="28"/>
          <w:szCs w:val="28"/>
        </w:rPr>
      </w:pPr>
      <w:bookmarkStart w:id="59" w:name="_Toc503789384"/>
      <w:bookmarkStart w:id="60" w:name="_Toc503789535"/>
      <w:bookmarkStart w:id="61" w:name="_Toc503794436"/>
      <w:bookmarkStart w:id="62" w:name="_Toc504051308"/>
      <w:bookmarkStart w:id="63" w:name="_Toc473484061"/>
      <w:bookmarkStart w:id="64" w:name="_Toc473484206"/>
      <w:bookmarkStart w:id="65" w:name="_Toc504074463"/>
      <w:r w:rsidRPr="006202A6">
        <w:rPr>
          <w:rFonts w:ascii="Times New Roman" w:hAnsi="Times New Roman" w:cs="Times New Roman"/>
          <w:b/>
          <w:color w:val="auto"/>
          <w:sz w:val="28"/>
          <w:szCs w:val="28"/>
        </w:rPr>
        <w:lastRenderedPageBreak/>
        <w:t>MỞ ĐẦU</w:t>
      </w:r>
      <w:bookmarkEnd w:id="59"/>
      <w:bookmarkEnd w:id="60"/>
      <w:bookmarkEnd w:id="61"/>
      <w:bookmarkEnd w:id="62"/>
      <w:bookmarkEnd w:id="65"/>
    </w:p>
    <w:p w14:paraId="751153F7" w14:textId="2558B2BA" w:rsidR="00737546" w:rsidRDefault="00E22CE9" w:rsidP="00E22CE9">
      <w:pPr>
        <w:pStyle w:val="Noidung"/>
        <w:ind w:firstLine="0"/>
        <w:rPr>
          <w:bCs/>
        </w:rPr>
      </w:pPr>
      <w:r w:rsidRPr="006202A6">
        <w:rPr>
          <w:bCs/>
        </w:rPr>
        <w:t xml:space="preserve">           Mỗi giai đoạn phát triển của lịch sử thế giới đều gắn liền với những cuộc cách mạng về khoa học kĩ thuật. Ngày nay, với sự phát triển của Internet, điện thoại thông minh, các thiết bị cảm biến và đặc biệt là công nghệ kết nối không dây, cuộc cách mạng Internet of Things (IoT) đã và đang tạo nên những thay đổi đáng kể cho cuộc sống con người ở hiện tại và trong tương lai. Internet of Things đang trở thành xu hướng mới của thế giới.</w:t>
      </w:r>
    </w:p>
    <w:p w14:paraId="2DC5A642" w14:textId="00AF416B" w:rsidR="00B70D8F" w:rsidRPr="006202A6" w:rsidRDefault="00B70D8F" w:rsidP="00E22CE9">
      <w:pPr>
        <w:pStyle w:val="Noidung"/>
        <w:ind w:firstLine="0"/>
      </w:pPr>
      <w:r>
        <w:rPr>
          <w:bCs/>
        </w:rPr>
        <w:t xml:space="preserve">           Trong môi trường công ty, xí nghiệp việc quản lý nhân viên </w:t>
      </w:r>
      <w:proofErr w:type="gramStart"/>
      <w:r>
        <w:rPr>
          <w:bCs/>
        </w:rPr>
        <w:t>theo</w:t>
      </w:r>
      <w:proofErr w:type="gramEnd"/>
      <w:r>
        <w:rPr>
          <w:bCs/>
        </w:rPr>
        <w:t xml:space="preserve"> kiểu truyền thống đã lỗi thời nên gây ra nhiều khó khăn nhất định cho người quản lý. Vì thế việc áp dụng công nghệ mới trong lĩnh vực Internet of Things vào trở nên cấp bách hơn bao giờ hết. Để bước dầu tiếp cận xu hướng mới và ứng dụng Internet of Things vào vấn đề đó, nhóm đã chọn và thực hiện đề tài “Hệ thống chấm công cho văn phòng” sử dụng vi điều khiển STMF030C8T6 cùng với module quét vân tay R307</w:t>
      </w:r>
      <w:r w:rsidR="006E0A08">
        <w:rPr>
          <w:bCs/>
        </w:rPr>
        <w:t xml:space="preserve"> và các thành khác.</w:t>
      </w:r>
    </w:p>
    <w:p w14:paraId="082261DB" w14:textId="5885D0EA" w:rsidR="00737546" w:rsidRPr="006202A6" w:rsidRDefault="00AF16A4" w:rsidP="00AF16A4">
      <w:pPr>
        <w:pStyle w:val="Noidung"/>
        <w:ind w:firstLine="0"/>
      </w:pPr>
      <w:r>
        <w:t xml:space="preserve">          </w:t>
      </w:r>
      <w:r w:rsidR="00737546" w:rsidRPr="006202A6">
        <w:t>Báo cáo khóa luận được chia thành năm chương với các nội dung như sau:</w:t>
      </w:r>
    </w:p>
    <w:p w14:paraId="2A10D059" w14:textId="77777777" w:rsidR="00737546" w:rsidRPr="006202A6" w:rsidRDefault="00737546" w:rsidP="00F46A0D">
      <w:pPr>
        <w:pStyle w:val="Bullet1"/>
        <w:numPr>
          <w:ilvl w:val="0"/>
          <w:numId w:val="4"/>
        </w:numPr>
        <w:rPr>
          <w:b/>
        </w:rPr>
      </w:pPr>
      <w:r w:rsidRPr="006202A6">
        <w:rPr>
          <w:b/>
        </w:rPr>
        <w:t xml:space="preserve">Chương 1. </w:t>
      </w:r>
      <w:r w:rsidRPr="006202A6">
        <w:t>Tổng quan đề tài.</w:t>
      </w:r>
    </w:p>
    <w:p w14:paraId="6215AC3D" w14:textId="77777777" w:rsidR="00737546" w:rsidRPr="006202A6" w:rsidRDefault="00737546" w:rsidP="00F46A0D">
      <w:pPr>
        <w:pStyle w:val="Bullet1"/>
        <w:numPr>
          <w:ilvl w:val="0"/>
          <w:numId w:val="4"/>
        </w:numPr>
        <w:rPr>
          <w:b/>
        </w:rPr>
      </w:pPr>
      <w:r w:rsidRPr="006202A6">
        <w:rPr>
          <w:b/>
        </w:rPr>
        <w:t xml:space="preserve">Chương 2. </w:t>
      </w:r>
      <w:r w:rsidRPr="006202A6">
        <w:t>Cơ sở lý thuyết.</w:t>
      </w:r>
    </w:p>
    <w:p w14:paraId="747D8C0E" w14:textId="167B4B47" w:rsidR="00737546" w:rsidRPr="006202A6" w:rsidRDefault="00737546" w:rsidP="00F46A0D">
      <w:pPr>
        <w:pStyle w:val="Bullet1"/>
        <w:numPr>
          <w:ilvl w:val="0"/>
          <w:numId w:val="4"/>
        </w:numPr>
        <w:rPr>
          <w:b/>
        </w:rPr>
      </w:pPr>
      <w:r w:rsidRPr="006202A6">
        <w:rPr>
          <w:b/>
        </w:rPr>
        <w:t xml:space="preserve">Chương 3. </w:t>
      </w:r>
      <w:r w:rsidRPr="006202A6">
        <w:t xml:space="preserve">Thiết kế và hiện thực </w:t>
      </w:r>
      <w:r w:rsidR="00AF16A4">
        <w:t>hệ thống</w:t>
      </w:r>
    </w:p>
    <w:p w14:paraId="0F72E482" w14:textId="77777777" w:rsidR="00737546" w:rsidRPr="006202A6" w:rsidRDefault="00737546" w:rsidP="00F46A0D">
      <w:pPr>
        <w:pStyle w:val="Bullet1"/>
        <w:numPr>
          <w:ilvl w:val="0"/>
          <w:numId w:val="4"/>
        </w:numPr>
        <w:rPr>
          <w:b/>
        </w:rPr>
      </w:pPr>
      <w:r w:rsidRPr="006202A6">
        <w:rPr>
          <w:b/>
        </w:rPr>
        <w:t xml:space="preserve">Chương 4. </w:t>
      </w:r>
      <w:r w:rsidRPr="006202A6">
        <w:t>Kết quả thử nghiệm và đánh giá.</w:t>
      </w:r>
    </w:p>
    <w:p w14:paraId="45B50699" w14:textId="77777777" w:rsidR="00737546" w:rsidRPr="006202A6" w:rsidRDefault="00737546" w:rsidP="00F46A0D">
      <w:pPr>
        <w:pStyle w:val="Bullet1"/>
        <w:numPr>
          <w:ilvl w:val="0"/>
          <w:numId w:val="4"/>
        </w:numPr>
        <w:rPr>
          <w:b/>
        </w:rPr>
      </w:pPr>
      <w:r w:rsidRPr="006202A6">
        <w:rPr>
          <w:b/>
        </w:rPr>
        <w:t xml:space="preserve">Chương 5. </w:t>
      </w:r>
      <w:r w:rsidRPr="006202A6">
        <w:t>Kết luận và kiến nghị.</w:t>
      </w:r>
    </w:p>
    <w:p w14:paraId="03B82CC0" w14:textId="77777777" w:rsidR="00737546" w:rsidRPr="006202A6" w:rsidRDefault="00737546" w:rsidP="00EC0503">
      <w:pPr>
        <w:pStyle w:val="Heading1"/>
        <w:spacing w:line="360" w:lineRule="auto"/>
        <w:jc w:val="center"/>
        <w:rPr>
          <w:rFonts w:ascii="Times New Roman" w:hAnsi="Times New Roman" w:cs="Times New Roman"/>
          <w:b/>
          <w:color w:val="auto"/>
          <w:sz w:val="28"/>
          <w:szCs w:val="28"/>
        </w:rPr>
        <w:sectPr w:rsidR="00737546" w:rsidRPr="006202A6" w:rsidSect="001D4A34">
          <w:headerReference w:type="default" r:id="rId9"/>
          <w:footerReference w:type="default" r:id="rId10"/>
          <w:pgSz w:w="11907" w:h="16840" w:code="9"/>
          <w:pgMar w:top="1701" w:right="1134" w:bottom="1985" w:left="1985" w:header="720" w:footer="720" w:gutter="0"/>
          <w:pgNumType w:fmt="lowerRoman" w:start="1"/>
          <w:cols w:space="720"/>
          <w:docGrid w:linePitch="360"/>
        </w:sectPr>
      </w:pPr>
    </w:p>
    <w:p w14:paraId="5E6CBF40" w14:textId="32265CA2" w:rsidR="00F33A0D" w:rsidRPr="006202A6" w:rsidRDefault="00F33A0D" w:rsidP="00EC0503">
      <w:pPr>
        <w:pStyle w:val="Heading1"/>
        <w:spacing w:line="360" w:lineRule="auto"/>
        <w:jc w:val="center"/>
        <w:rPr>
          <w:rFonts w:ascii="Times New Roman" w:hAnsi="Times New Roman" w:cs="Times New Roman"/>
          <w:b/>
          <w:color w:val="auto"/>
          <w:sz w:val="28"/>
          <w:szCs w:val="28"/>
        </w:rPr>
      </w:pPr>
      <w:bookmarkStart w:id="66" w:name="_Toc474362580"/>
      <w:bookmarkStart w:id="67" w:name="_Toc504074464"/>
      <w:r w:rsidRPr="006202A6">
        <w:rPr>
          <w:rFonts w:ascii="Times New Roman" w:hAnsi="Times New Roman" w:cs="Times New Roman"/>
          <w:b/>
          <w:color w:val="auto"/>
          <w:sz w:val="28"/>
          <w:szCs w:val="28"/>
        </w:rPr>
        <w:lastRenderedPageBreak/>
        <w:t>CHƯƠNG 1. TỔNG QUAN</w:t>
      </w:r>
      <w:r w:rsidR="00041ACC" w:rsidRPr="006202A6">
        <w:rPr>
          <w:rFonts w:ascii="Times New Roman" w:hAnsi="Times New Roman" w:cs="Times New Roman"/>
          <w:b/>
          <w:color w:val="auto"/>
          <w:sz w:val="28"/>
          <w:szCs w:val="28"/>
        </w:rPr>
        <w:t xml:space="preserve"> ĐỀ TÀI</w:t>
      </w:r>
      <w:bookmarkEnd w:id="63"/>
      <w:bookmarkEnd w:id="64"/>
      <w:bookmarkEnd w:id="66"/>
      <w:bookmarkEnd w:id="67"/>
    </w:p>
    <w:p w14:paraId="3307435F" w14:textId="3026E3D4" w:rsidR="00041ACC" w:rsidRPr="006202A6" w:rsidRDefault="00041A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8" w:name="_Toc440097307"/>
      <w:bookmarkStart w:id="69" w:name="_Toc473484062"/>
      <w:bookmarkStart w:id="70" w:name="_Toc473484207"/>
      <w:bookmarkStart w:id="71" w:name="_Toc474362581"/>
      <w:bookmarkStart w:id="72" w:name="_Toc504074465"/>
      <w:r w:rsidRPr="006202A6">
        <w:rPr>
          <w:rFonts w:ascii="Times New Roman" w:hAnsi="Times New Roman" w:cs="Times New Roman"/>
          <w:b/>
          <w:color w:val="auto"/>
        </w:rPr>
        <w:t>1.1 Lý do chọn đề tài</w:t>
      </w:r>
      <w:bookmarkEnd w:id="68"/>
      <w:bookmarkEnd w:id="69"/>
      <w:bookmarkEnd w:id="70"/>
      <w:bookmarkEnd w:id="71"/>
      <w:bookmarkEnd w:id="72"/>
    </w:p>
    <w:p w14:paraId="1107D4AB" w14:textId="6DA7F36A" w:rsidR="00A1116A" w:rsidRPr="006202A6" w:rsidRDefault="009F70EB" w:rsidP="00FF5333">
      <w:pPr>
        <w:spacing w:line="360" w:lineRule="auto"/>
        <w:ind w:firstLine="567"/>
        <w:jc w:val="both"/>
      </w:pPr>
      <w:r w:rsidRPr="006202A6">
        <w:t>Ngày nay trên thế giới với sự phát triển của khoa học và công nghệ, các thiết bị tự động hóa đã ngày càng xuất hiện nhiều trong sản xuất và cuộc sống sinh hoạ</w:t>
      </w:r>
      <w:r w:rsidR="007C0898" w:rsidRPr="006202A6">
        <w:t>t</w:t>
      </w:r>
      <w:r w:rsidRPr="006202A6">
        <w:t xml:space="preserve"> hằng ngày của mỗi con người. Nhất là trong môi trường văn phòng, xí nghiệp. Việc quả</w:t>
      </w:r>
      <w:r w:rsidR="007C0898" w:rsidRPr="006202A6">
        <w:t xml:space="preserve">n </w:t>
      </w:r>
      <w:r w:rsidR="00F316C8" w:rsidRPr="006202A6">
        <w:t xml:space="preserve">lý </w:t>
      </w:r>
      <w:proofErr w:type="gramStart"/>
      <w:r w:rsidRPr="006202A6">
        <w:t>theo</w:t>
      </w:r>
      <w:proofErr w:type="gramEnd"/>
      <w:r w:rsidRPr="006202A6">
        <w:t xml:space="preserve"> kiểu truyền thống gây mất thời gian và công sứ</w:t>
      </w:r>
      <w:r w:rsidR="007C0898" w:rsidRPr="006202A6">
        <w:t>c</w:t>
      </w:r>
      <w:r w:rsidRPr="006202A6">
        <w:t xml:space="preserve"> cho nhiều bộ phận của công ty, xí nghiệp. Vì thế, việc áp dụng công nghệ mới vào việc quản lý là đều tất yếu xảy ra. </w:t>
      </w:r>
      <w:r w:rsidR="0024364B" w:rsidRPr="006202A6">
        <w:t>Qua báo chí, các phương tiện truyền thông và Internet chúng ta có thể thấy nhiều mô hình hệ thống chấm công bằng công nghệ mới nh</w:t>
      </w:r>
      <w:r w:rsidR="00280930" w:rsidRPr="006202A6">
        <w:t>ư quét thẻ RFID, quét vân tay…</w:t>
      </w:r>
      <w:r w:rsidR="0024364B" w:rsidRPr="006202A6">
        <w:t xml:space="preserve">ra đời để đáp ứng nhu cầu không ngừng gia tăng của các công ty, xí nghiệp hiện nay. Riêng ở Việt Nam có thể kể đến là hệ thống chấm công bằng vân </w:t>
      </w:r>
      <w:proofErr w:type="gramStart"/>
      <w:r w:rsidR="0024364B" w:rsidRPr="006202A6">
        <w:t>tay</w:t>
      </w:r>
      <w:proofErr w:type="gramEnd"/>
      <w:r w:rsidR="0024364B" w:rsidRPr="006202A6">
        <w:t xml:space="preserve"> của các h</w:t>
      </w:r>
      <w:r w:rsidR="00773B13" w:rsidRPr="006202A6">
        <w:t xml:space="preserve">ãng như RONALD JACK, Suprema. </w:t>
      </w:r>
      <w:r w:rsidR="0024364B" w:rsidRPr="006202A6">
        <w:t xml:space="preserve">Hệ thống chấm công bằng vân </w:t>
      </w:r>
      <w:proofErr w:type="gramStart"/>
      <w:r w:rsidR="0024364B" w:rsidRPr="006202A6">
        <w:t>tay</w:t>
      </w:r>
      <w:proofErr w:type="gramEnd"/>
      <w:r w:rsidR="0024364B" w:rsidRPr="006202A6">
        <w:t xml:space="preserve"> giúp việc quản lý nhân sự trở nên đơn giản hơn và tiết kiệm chi phí hơn</w:t>
      </w:r>
      <w:r w:rsidR="00C8215B" w:rsidRPr="006202A6">
        <w:t xml:space="preserve"> so với</w:t>
      </w:r>
      <w:r w:rsidR="0024364B" w:rsidRPr="006202A6">
        <w:t xml:space="preserve"> những phương pháp quản lý kiểu truyền thống</w:t>
      </w:r>
      <w:r w:rsidR="00FB60B2" w:rsidRPr="006202A6">
        <w:t>.</w:t>
      </w:r>
    </w:p>
    <w:p w14:paraId="2E04BC77" w14:textId="43C60F27" w:rsidR="00A2114F" w:rsidRPr="006202A6" w:rsidRDefault="00A2114F" w:rsidP="0064101F">
      <w:pPr>
        <w:spacing w:line="360" w:lineRule="auto"/>
        <w:jc w:val="both"/>
      </w:pPr>
      <w:r w:rsidRPr="006202A6">
        <w:t xml:space="preserve">        Trên thị trường hiện nay, nhiều nhà</w:t>
      </w:r>
      <w:r w:rsidR="00DD0B55" w:rsidRPr="006202A6">
        <w:t xml:space="preserve"> sản xuất cũng đã phát triển các sản phẩm chấm công bằng vân</w:t>
      </w:r>
      <w:r w:rsidR="00DA6FBD" w:rsidRPr="006202A6">
        <w:t xml:space="preserve"> </w:t>
      </w:r>
      <w:proofErr w:type="gramStart"/>
      <w:r w:rsidR="00DA6FBD" w:rsidRPr="006202A6">
        <w:t>tay</w:t>
      </w:r>
      <w:proofErr w:type="gramEnd"/>
      <w:r w:rsidR="00DA6FBD" w:rsidRPr="006202A6">
        <w:t xml:space="preserve"> như Ronald Jack, Zkteco…</w:t>
      </w:r>
    </w:p>
    <w:p w14:paraId="53633279" w14:textId="20F51CE6" w:rsidR="0064101F" w:rsidRPr="0064101F" w:rsidRDefault="00DD0B55" w:rsidP="005315CC">
      <w:pPr>
        <w:keepNext/>
        <w:spacing w:line="360" w:lineRule="auto"/>
        <w:jc w:val="center"/>
      </w:pPr>
      <w:r w:rsidRPr="006202A6">
        <w:rPr>
          <w:noProof/>
        </w:rPr>
        <w:drawing>
          <wp:inline distT="0" distB="0" distL="0" distR="0" wp14:anchorId="27EA8FC8" wp14:editId="49475091">
            <wp:extent cx="3390900" cy="2571728"/>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onald-jack-x938c1.jpg"/>
                    <pic:cNvPicPr/>
                  </pic:nvPicPr>
                  <pic:blipFill>
                    <a:blip r:embed="rId11">
                      <a:extLst>
                        <a:ext uri="{28A0092B-C50C-407E-A947-70E740481C1C}">
                          <a14:useLocalDpi xmlns:a14="http://schemas.microsoft.com/office/drawing/2010/main" val="0"/>
                        </a:ext>
                      </a:extLst>
                    </a:blip>
                    <a:stretch>
                      <a:fillRect/>
                    </a:stretch>
                  </pic:blipFill>
                  <pic:spPr>
                    <a:xfrm>
                      <a:off x="0" y="0"/>
                      <a:ext cx="3403913" cy="2581597"/>
                    </a:xfrm>
                    <a:prstGeom prst="rect">
                      <a:avLst/>
                    </a:prstGeom>
                  </pic:spPr>
                </pic:pic>
              </a:graphicData>
            </a:graphic>
          </wp:inline>
        </w:drawing>
      </w:r>
    </w:p>
    <w:p w14:paraId="48950AC0" w14:textId="093DDF6B" w:rsidR="00EA4436" w:rsidRPr="0064101F" w:rsidRDefault="00EC50FD" w:rsidP="0064101F">
      <w:pPr>
        <w:pStyle w:val="Caption"/>
        <w:spacing w:line="360" w:lineRule="auto"/>
        <w:jc w:val="center"/>
        <w:rPr>
          <w:i w:val="0"/>
          <w:sz w:val="26"/>
          <w:szCs w:val="26"/>
        </w:rPr>
      </w:pPr>
      <w:bookmarkStart w:id="73" w:name="_Toc503993323"/>
      <w:r>
        <w:rPr>
          <w:i w:val="0"/>
          <w:sz w:val="26"/>
          <w:szCs w:val="26"/>
        </w:rPr>
        <w:t>Hình 1.</w:t>
      </w:r>
      <w:r w:rsidR="0045562E" w:rsidRPr="0064101F">
        <w:rPr>
          <w:i w:val="0"/>
          <w:sz w:val="26"/>
          <w:szCs w:val="26"/>
        </w:rPr>
        <w:fldChar w:fldCharType="begin"/>
      </w:r>
      <w:r w:rsidR="0045562E" w:rsidRPr="0064101F">
        <w:rPr>
          <w:i w:val="0"/>
          <w:sz w:val="26"/>
          <w:szCs w:val="26"/>
        </w:rPr>
        <w:instrText xml:space="preserve"> SEQ Hình_1. \* ARABIC </w:instrText>
      </w:r>
      <w:r w:rsidR="0045562E" w:rsidRPr="0064101F">
        <w:rPr>
          <w:i w:val="0"/>
          <w:sz w:val="26"/>
          <w:szCs w:val="26"/>
        </w:rPr>
        <w:fldChar w:fldCharType="separate"/>
      </w:r>
      <w:r w:rsidR="008E7AE6">
        <w:rPr>
          <w:i w:val="0"/>
          <w:noProof/>
          <w:sz w:val="26"/>
          <w:szCs w:val="26"/>
        </w:rPr>
        <w:t>1</w:t>
      </w:r>
      <w:r w:rsidR="0045562E" w:rsidRPr="0064101F">
        <w:rPr>
          <w:i w:val="0"/>
          <w:sz w:val="26"/>
          <w:szCs w:val="26"/>
        </w:rPr>
        <w:fldChar w:fldCharType="end"/>
      </w:r>
      <w:r w:rsidR="0045562E" w:rsidRPr="0064101F">
        <w:rPr>
          <w:i w:val="0"/>
          <w:sz w:val="26"/>
          <w:szCs w:val="26"/>
        </w:rPr>
        <w:t xml:space="preserve"> Hình máy chấm công RonaldJack</w:t>
      </w:r>
      <w:bookmarkEnd w:id="73"/>
    </w:p>
    <w:p w14:paraId="1088F67C" w14:textId="16DF1735" w:rsidR="00DD0B55" w:rsidRPr="006202A6" w:rsidRDefault="00DD0B55" w:rsidP="00FF5333">
      <w:pPr>
        <w:spacing w:line="360" w:lineRule="auto"/>
        <w:ind w:firstLine="567"/>
        <w:jc w:val="both"/>
      </w:pPr>
      <w:r w:rsidRPr="006202A6">
        <w:lastRenderedPageBreak/>
        <w:t xml:space="preserve">Tuy nhiên có nhiều trường hợp những hệ thống trên không </w:t>
      </w:r>
      <w:r w:rsidR="006A6A0E" w:rsidRPr="006202A6">
        <w:t>giải quyết được. Ví dụ cụ thể như nhà máy đặt ở một nơi khác nhau, văn phòng quản lý ở một nơi khác nhau</w:t>
      </w:r>
      <w:r w:rsidR="00FF5333">
        <w:t>… đ</w:t>
      </w:r>
      <w:r w:rsidR="006A6A0E" w:rsidRPr="006202A6">
        <w:t xml:space="preserve">ều đó làm cho người quản lý khó khăn hơn trong việc kiểm soát nội bộ công ty. Biết được những khó khăn đó, nhóm áp dụng những công nghệ mới trong lĩnh vực IoT nói riêng cũng như ngành IT nói </w:t>
      </w:r>
      <w:proofErr w:type="gramStart"/>
      <w:r w:rsidR="006A6A0E" w:rsidRPr="006202A6">
        <w:t>chung</w:t>
      </w:r>
      <w:proofErr w:type="gramEnd"/>
      <w:r w:rsidR="006A6A0E" w:rsidRPr="006202A6">
        <w:t xml:space="preserve"> để nghiên cứu và phát triển đề tài “Hệ thống chấm công bằng vân tay”. Trong đó, bao gồm hệ thống phần cứng để quét vân </w:t>
      </w:r>
      <w:proofErr w:type="gramStart"/>
      <w:r w:rsidR="006A6A0E" w:rsidRPr="006202A6">
        <w:t>tay</w:t>
      </w:r>
      <w:proofErr w:type="gramEnd"/>
      <w:r w:rsidR="006A6A0E" w:rsidRPr="006202A6">
        <w:t xml:space="preserve"> và ứng dụng Web để quản lý cũng như kiể</w:t>
      </w:r>
      <w:r w:rsidR="007C0898" w:rsidRPr="006202A6">
        <w:t>m soát nhân viên tro</w:t>
      </w:r>
      <w:r w:rsidR="006A6A0E" w:rsidRPr="006202A6">
        <w:t>ng công ty, xí nghiệp.</w:t>
      </w:r>
    </w:p>
    <w:p w14:paraId="02F570A7" w14:textId="59C80DA8" w:rsidR="00041ACC" w:rsidRPr="006202A6" w:rsidRDefault="0082601D" w:rsidP="00282D8D">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4" w:name="_Toc440097308"/>
      <w:bookmarkStart w:id="75" w:name="_Toc473484063"/>
      <w:bookmarkStart w:id="76" w:name="_Toc473484208"/>
      <w:bookmarkStart w:id="77" w:name="_Toc474362582"/>
      <w:bookmarkStart w:id="78" w:name="_Toc504074466"/>
      <w:r>
        <w:rPr>
          <w:rFonts w:ascii="Times New Roman" w:hAnsi="Times New Roman" w:cs="Times New Roman"/>
          <w:b/>
          <w:color w:val="auto"/>
        </w:rPr>
        <w:t xml:space="preserve">1.2 </w:t>
      </w:r>
      <w:r w:rsidR="00041ACC" w:rsidRPr="006202A6">
        <w:rPr>
          <w:rFonts w:ascii="Times New Roman" w:hAnsi="Times New Roman" w:cs="Times New Roman"/>
          <w:b/>
          <w:color w:val="auto"/>
        </w:rPr>
        <w:t>Giới thiệu đề tài</w:t>
      </w:r>
      <w:bookmarkEnd w:id="74"/>
      <w:bookmarkEnd w:id="75"/>
      <w:bookmarkEnd w:id="76"/>
      <w:bookmarkEnd w:id="77"/>
      <w:bookmarkEnd w:id="78"/>
      <w:ins w:id="79" w:author="duy phan" w:date="2017-02-07T04:29:00Z">
        <w:r w:rsidR="00FB1160" w:rsidRPr="006202A6">
          <w:rPr>
            <w:rFonts w:ascii="Times New Roman" w:hAnsi="Times New Roman" w:cs="Times New Roman"/>
            <w:b/>
            <w:color w:val="auto"/>
          </w:rPr>
          <w:t xml:space="preserve"> </w:t>
        </w:r>
      </w:ins>
    </w:p>
    <w:p w14:paraId="56E5B2D8" w14:textId="7D6AACD4" w:rsidR="00B53898" w:rsidRPr="006202A6" w:rsidRDefault="001D2128" w:rsidP="0082601D">
      <w:pPr>
        <w:spacing w:line="360" w:lineRule="auto"/>
        <w:ind w:firstLine="567"/>
        <w:jc w:val="both"/>
      </w:pPr>
      <w:r w:rsidRPr="006202A6">
        <w:t xml:space="preserve">Hệ thống chấm công văn phòng dựa trên những nguyên lý quản lý nhân sự </w:t>
      </w:r>
      <w:proofErr w:type="gramStart"/>
      <w:r w:rsidRPr="006202A6">
        <w:t>theo</w:t>
      </w:r>
      <w:proofErr w:type="gramEnd"/>
      <w:r w:rsidRPr="006202A6">
        <w:t xml:space="preserve"> kiểu truyền thống nhưng được áp dụng những công nghệ, kĩ thuật để tạo ra hệ thống chấm công hiện đại, phù hợp với xã hội hiện nay.</w:t>
      </w:r>
    </w:p>
    <w:p w14:paraId="30A01BD8" w14:textId="5DBBF579" w:rsidR="001D2128" w:rsidRPr="006202A6" w:rsidRDefault="001D2128" w:rsidP="0064101F">
      <w:pPr>
        <w:spacing w:line="360" w:lineRule="auto"/>
        <w:jc w:val="both"/>
      </w:pPr>
      <w:r w:rsidRPr="006202A6">
        <w:t xml:space="preserve">        Hệ thống chấm công hoạt động dựa trên 2 phần: </w:t>
      </w:r>
    </w:p>
    <w:p w14:paraId="1A71C8EA" w14:textId="4FAE33D1" w:rsidR="001D2128" w:rsidRPr="006202A6" w:rsidRDefault="001D2128"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Fingerprint Hardware: </w:t>
      </w:r>
      <w:r w:rsidR="003F5A10" w:rsidRPr="006202A6">
        <w:rPr>
          <w:rFonts w:ascii="Times New Roman" w:hAnsi="Times New Roman" w:cs="Times New Roman"/>
          <w:sz w:val="26"/>
        </w:rPr>
        <w:t xml:space="preserve"> Bao gồm những thành phần cứng được xây dự</w:t>
      </w:r>
      <w:r w:rsidR="00091D4F" w:rsidRPr="006202A6">
        <w:rPr>
          <w:rFonts w:ascii="Times New Roman" w:hAnsi="Times New Roman" w:cs="Times New Roman"/>
          <w:sz w:val="26"/>
        </w:rPr>
        <w:t>ng trên board STM32F0, module để</w:t>
      </w:r>
      <w:r w:rsidR="00B838D7" w:rsidRPr="006202A6">
        <w:rPr>
          <w:rFonts w:ascii="Times New Roman" w:hAnsi="Times New Roman" w:cs="Times New Roman"/>
          <w:sz w:val="26"/>
        </w:rPr>
        <w:t xml:space="preserve"> quét vân </w:t>
      </w:r>
      <w:proofErr w:type="gramStart"/>
      <w:r w:rsidR="00091D4F" w:rsidRPr="006202A6">
        <w:rPr>
          <w:rFonts w:ascii="Times New Roman" w:hAnsi="Times New Roman" w:cs="Times New Roman"/>
          <w:sz w:val="26"/>
        </w:rPr>
        <w:t>tay</w:t>
      </w:r>
      <w:proofErr w:type="gramEnd"/>
      <w:r w:rsidR="00091D4F" w:rsidRPr="006202A6">
        <w:rPr>
          <w:rFonts w:ascii="Times New Roman" w:hAnsi="Times New Roman" w:cs="Times New Roman"/>
          <w:sz w:val="26"/>
        </w:rPr>
        <w:t xml:space="preserve"> và ESP8266 để gửi dữ liệu lên server.</w:t>
      </w:r>
    </w:p>
    <w:p w14:paraId="630F04FE" w14:textId="600D8056" w:rsidR="003F5A10" w:rsidRPr="006202A6" w:rsidRDefault="003F5A10"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Fingerprint Web:</w:t>
      </w:r>
      <w:r w:rsidR="00221CB9" w:rsidRPr="006202A6">
        <w:rPr>
          <w:rFonts w:ascii="Times New Roman" w:hAnsi="Times New Roman" w:cs="Times New Roman"/>
          <w:sz w:val="26"/>
        </w:rPr>
        <w:t xml:space="preserve"> Là nơi nhận dữ liệu từ Fingerprint Hardware gửi lên và quản lý nhân viên trên nền tảng Web ở mọi nơi.</w:t>
      </w:r>
    </w:p>
    <w:p w14:paraId="0A1E0752" w14:textId="2AE8712B" w:rsidR="006900A0" w:rsidRPr="006202A6" w:rsidRDefault="00FF5333" w:rsidP="000215BF">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80" w:name="_Toc440097309"/>
      <w:bookmarkStart w:id="81" w:name="_Toc473484064"/>
      <w:bookmarkStart w:id="82" w:name="_Toc473484209"/>
      <w:bookmarkStart w:id="83" w:name="_Toc474362583"/>
      <w:bookmarkStart w:id="84" w:name="_Toc504074467"/>
      <w:r>
        <w:rPr>
          <w:rFonts w:ascii="Times New Roman" w:hAnsi="Times New Roman" w:cs="Times New Roman"/>
          <w:b/>
          <w:color w:val="auto"/>
        </w:rPr>
        <w:t xml:space="preserve">1.3 </w:t>
      </w:r>
      <w:r w:rsidR="00041ACC" w:rsidRPr="006202A6">
        <w:rPr>
          <w:rFonts w:ascii="Times New Roman" w:hAnsi="Times New Roman" w:cs="Times New Roman"/>
          <w:b/>
          <w:color w:val="auto"/>
        </w:rPr>
        <w:t xml:space="preserve">Tình hình </w:t>
      </w:r>
      <w:bookmarkEnd w:id="80"/>
      <w:bookmarkEnd w:id="81"/>
      <w:bookmarkEnd w:id="82"/>
      <w:bookmarkEnd w:id="83"/>
      <w:r w:rsidR="00211C6F" w:rsidRPr="006202A6">
        <w:rPr>
          <w:rFonts w:ascii="Times New Roman" w:hAnsi="Times New Roman" w:cs="Times New Roman"/>
          <w:b/>
          <w:color w:val="auto"/>
        </w:rPr>
        <w:t>sản phẩm ngoài thị trường hiện nay</w:t>
      </w:r>
      <w:bookmarkEnd w:id="84"/>
    </w:p>
    <w:p w14:paraId="2532EC40" w14:textId="539F9C14" w:rsidR="006F25CD" w:rsidRPr="006202A6" w:rsidRDefault="006F25CD" w:rsidP="0082601D">
      <w:pPr>
        <w:spacing w:line="360" w:lineRule="auto"/>
        <w:ind w:firstLine="567"/>
      </w:pPr>
      <w:r w:rsidRPr="006202A6">
        <w:t>Hiện nay trên thị trường, sản phẩm đã được nghiên cứu và phát triển rất nhiều mẫu mã cũng như tính năng khác nhau. Một số công ty đã nghiên cứu và sản xuất ra ngoài thị trường như RONALDJACK, Suprema BioEntry…</w:t>
      </w:r>
    </w:p>
    <w:p w14:paraId="05334E9B" w14:textId="77A1E5C8" w:rsidR="007437D9" w:rsidRPr="006202A6" w:rsidRDefault="007437D9" w:rsidP="0082601D">
      <w:pPr>
        <w:spacing w:line="360" w:lineRule="auto"/>
        <w:ind w:firstLine="567"/>
        <w:jc w:val="both"/>
      </w:pPr>
      <w:r w:rsidRPr="006202A6">
        <w:t xml:space="preserve">Tuy nhiên chưa có những sản phẩm nào phát triển </w:t>
      </w:r>
      <w:proofErr w:type="gramStart"/>
      <w:r w:rsidRPr="006202A6">
        <w:t>theo</w:t>
      </w:r>
      <w:proofErr w:type="gramEnd"/>
      <w:r w:rsidRPr="006202A6">
        <w:t xml:space="preserve"> ứng dụng Internet of Things và thiếu một ứng dụng Web để quản lý nhân viên.</w:t>
      </w:r>
    </w:p>
    <w:p w14:paraId="267B54D1" w14:textId="4BC76201" w:rsidR="00041ACC" w:rsidRPr="006202A6" w:rsidRDefault="00AC312F" w:rsidP="00A1743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85" w:name="_Toc440097312"/>
      <w:bookmarkStart w:id="86" w:name="_Toc473484074"/>
      <w:bookmarkStart w:id="87" w:name="_Toc473484219"/>
      <w:bookmarkStart w:id="88" w:name="_Toc474362593"/>
      <w:bookmarkStart w:id="89" w:name="_Toc504074468"/>
      <w:r w:rsidRPr="006202A6">
        <w:rPr>
          <w:rFonts w:ascii="Times New Roman" w:hAnsi="Times New Roman" w:cs="Times New Roman"/>
          <w:b/>
          <w:color w:val="auto"/>
        </w:rPr>
        <w:t xml:space="preserve">1.4 </w:t>
      </w:r>
      <w:r w:rsidR="00041ACC" w:rsidRPr="006202A6">
        <w:rPr>
          <w:rFonts w:ascii="Times New Roman" w:hAnsi="Times New Roman" w:cs="Times New Roman"/>
          <w:b/>
          <w:color w:val="auto"/>
        </w:rPr>
        <w:t xml:space="preserve">Mục đích, đối tượng và phạm </w:t>
      </w:r>
      <w:proofErr w:type="gramStart"/>
      <w:r w:rsidR="00041ACC" w:rsidRPr="006202A6">
        <w:rPr>
          <w:rFonts w:ascii="Times New Roman" w:hAnsi="Times New Roman" w:cs="Times New Roman"/>
          <w:b/>
          <w:color w:val="auto"/>
        </w:rPr>
        <w:t>vi</w:t>
      </w:r>
      <w:proofErr w:type="gramEnd"/>
      <w:r w:rsidR="00041ACC" w:rsidRPr="006202A6">
        <w:rPr>
          <w:rFonts w:ascii="Times New Roman" w:hAnsi="Times New Roman" w:cs="Times New Roman"/>
          <w:b/>
          <w:color w:val="auto"/>
        </w:rPr>
        <w:t xml:space="preserve"> nghiên cứu</w:t>
      </w:r>
      <w:bookmarkEnd w:id="85"/>
      <w:bookmarkEnd w:id="86"/>
      <w:bookmarkEnd w:id="87"/>
      <w:bookmarkEnd w:id="88"/>
      <w:bookmarkEnd w:id="89"/>
    </w:p>
    <w:p w14:paraId="64718B46" w14:textId="0C73F743" w:rsidR="00041ACC" w:rsidRPr="006202A6"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90" w:name="_Toc440097313"/>
      <w:bookmarkStart w:id="91" w:name="_Toc473484075"/>
      <w:bookmarkStart w:id="92" w:name="_Toc473484220"/>
      <w:bookmarkStart w:id="93" w:name="_Toc474362594"/>
      <w:bookmarkStart w:id="94" w:name="_Toc504074469"/>
      <w:r w:rsidRPr="006202A6">
        <w:rPr>
          <w:rFonts w:ascii="Times New Roman" w:hAnsi="Times New Roman" w:cs="Times New Roman"/>
          <w:b/>
          <w:color w:val="auto"/>
          <w:szCs w:val="26"/>
        </w:rPr>
        <w:t xml:space="preserve">1.4.1 </w:t>
      </w:r>
      <w:r w:rsidR="00041ACC" w:rsidRPr="006202A6">
        <w:rPr>
          <w:rFonts w:ascii="Times New Roman" w:hAnsi="Times New Roman" w:cs="Times New Roman"/>
          <w:b/>
          <w:color w:val="auto"/>
          <w:szCs w:val="26"/>
        </w:rPr>
        <w:t>Mục đích nghiên cứu</w:t>
      </w:r>
      <w:bookmarkEnd w:id="90"/>
      <w:bookmarkEnd w:id="91"/>
      <w:bookmarkEnd w:id="92"/>
      <w:bookmarkEnd w:id="93"/>
      <w:bookmarkEnd w:id="94"/>
    </w:p>
    <w:p w14:paraId="3BAE485B" w14:textId="34BD09FB" w:rsidR="003644BE" w:rsidRPr="006202A6" w:rsidRDefault="0082601D" w:rsidP="0082601D">
      <w:pPr>
        <w:pStyle w:val="Bullet1"/>
        <w:numPr>
          <w:ilvl w:val="0"/>
          <w:numId w:val="0"/>
        </w:numPr>
        <w:ind w:left="426" w:firstLine="283"/>
      </w:pPr>
      <w:r>
        <w:t xml:space="preserve"> </w:t>
      </w:r>
      <w:r w:rsidR="003644BE" w:rsidRPr="006202A6">
        <w:t xml:space="preserve">Khóa luận tập trung nghiên cứu và phát triển hệ thống chấm công bằng vân </w:t>
      </w:r>
      <w:proofErr w:type="gramStart"/>
      <w:r w:rsidR="00CE06E7">
        <w:t>tay</w:t>
      </w:r>
      <w:proofErr w:type="gramEnd"/>
      <w:r w:rsidR="00CE06E7">
        <w:t xml:space="preserve"> </w:t>
      </w:r>
      <w:r w:rsidR="003644BE" w:rsidRPr="006202A6">
        <w:t>tích hợp ứng dụng Web để quản lý nhân viên.</w:t>
      </w:r>
    </w:p>
    <w:p w14:paraId="30C0B778" w14:textId="1E58E066" w:rsidR="0035382E" w:rsidRPr="006202A6" w:rsidRDefault="003644BE" w:rsidP="00A94343">
      <w:pPr>
        <w:pStyle w:val="Bullet1"/>
        <w:numPr>
          <w:ilvl w:val="0"/>
          <w:numId w:val="0"/>
        </w:numPr>
        <w:ind w:left="426" w:firstLine="425"/>
      </w:pPr>
      <w:r w:rsidRPr="006202A6">
        <w:lastRenderedPageBreak/>
        <w:t>Khóa luận sử dụ</w:t>
      </w:r>
      <w:r w:rsidR="00BC420E">
        <w:t>ng Module R307</w:t>
      </w:r>
      <w:r w:rsidRPr="006202A6">
        <w:t xml:space="preserve"> được dùng để quét vân </w:t>
      </w:r>
      <w:proofErr w:type="gramStart"/>
      <w:r w:rsidRPr="006202A6">
        <w:t>tay</w:t>
      </w:r>
      <w:proofErr w:type="gramEnd"/>
      <w:r w:rsidRPr="006202A6">
        <w:t xml:space="preserve">, board STM32F0 điều khiển trung tâm cùng các module hỗ trợ khác như ESP8266… để tạo nên một hệ thống hoàn chỉnh. Cụ thể đề tài khóa luận thực hiện: </w:t>
      </w:r>
    </w:p>
    <w:p w14:paraId="0E443F42" w14:textId="606AACC7" w:rsidR="00F3616C" w:rsidRPr="006202A6" w:rsidRDefault="0035382E" w:rsidP="00266E7A">
      <w:pPr>
        <w:pStyle w:val="Bullet1"/>
        <w:numPr>
          <w:ilvl w:val="0"/>
          <w:numId w:val="28"/>
        </w:numPr>
        <w:ind w:left="993" w:hanging="284"/>
      </w:pPr>
      <w:r w:rsidRPr="006202A6">
        <w:t>Tìm hiểu cơ chế hoạt động của module R307 để tìm ra cơ chế phù hợp với hệ thống.</w:t>
      </w:r>
    </w:p>
    <w:p w14:paraId="69AA30D9" w14:textId="3BD6A2A8" w:rsidR="003644BE" w:rsidRPr="006202A6" w:rsidRDefault="0035382E" w:rsidP="00266E7A">
      <w:pPr>
        <w:pStyle w:val="Bullet1"/>
        <w:numPr>
          <w:ilvl w:val="0"/>
          <w:numId w:val="28"/>
        </w:numPr>
        <w:ind w:left="993" w:hanging="284"/>
      </w:pPr>
      <w:r w:rsidRPr="006202A6">
        <w:t xml:space="preserve">Tìm hiểu giao tiếp giữa các thành phần trong hệ thống như Module R307, board STM32F0, ESP8266, MicroSD Card, </w:t>
      </w:r>
      <w:r w:rsidR="001F2850">
        <w:t>LCD TFT</w:t>
      </w:r>
      <w:r w:rsidRPr="006202A6">
        <w:t>…</w:t>
      </w:r>
    </w:p>
    <w:p w14:paraId="47D67A9E" w14:textId="298F02D1" w:rsidR="0035382E" w:rsidRPr="006202A6" w:rsidRDefault="0035382E" w:rsidP="00266E7A">
      <w:pPr>
        <w:pStyle w:val="Bullet1"/>
        <w:numPr>
          <w:ilvl w:val="0"/>
          <w:numId w:val="28"/>
        </w:numPr>
        <w:ind w:left="993" w:hanging="284"/>
      </w:pPr>
      <w:r w:rsidRPr="006202A6">
        <w:t xml:space="preserve">Xây dựng một ứng dụng Web hoàn chỉnh để quản lý nhân viên và </w:t>
      </w:r>
      <w:proofErr w:type="gramStart"/>
      <w:r w:rsidRPr="006202A6">
        <w:t>theo</w:t>
      </w:r>
      <w:proofErr w:type="gramEnd"/>
      <w:r w:rsidRPr="006202A6">
        <w:t xml:space="preserve"> dõi quá trình hoạt động của công ty.</w:t>
      </w:r>
    </w:p>
    <w:p w14:paraId="0A2ADDE3" w14:textId="2A7F42CE" w:rsidR="0035382E" w:rsidRPr="006202A6" w:rsidRDefault="0035382E" w:rsidP="00266E7A">
      <w:pPr>
        <w:pStyle w:val="Bullet1"/>
        <w:numPr>
          <w:ilvl w:val="0"/>
          <w:numId w:val="28"/>
        </w:numPr>
        <w:ind w:left="993" w:hanging="284"/>
      </w:pPr>
      <w:r w:rsidRPr="006202A6">
        <w:t xml:space="preserve">Xác định năng </w:t>
      </w:r>
      <w:r w:rsidR="00BC420E">
        <w:t>l</w:t>
      </w:r>
      <w:r w:rsidRPr="006202A6">
        <w:t>ượng cần thiết cho quá trình hoạt động của hệ thống.</w:t>
      </w:r>
    </w:p>
    <w:p w14:paraId="1D2B7C69" w14:textId="341EC35D" w:rsidR="0035382E" w:rsidRPr="006202A6" w:rsidRDefault="0035382E" w:rsidP="00266E7A">
      <w:pPr>
        <w:pStyle w:val="Bullet1"/>
        <w:numPr>
          <w:ilvl w:val="0"/>
          <w:numId w:val="28"/>
        </w:numPr>
        <w:ind w:left="993" w:hanging="284"/>
      </w:pPr>
      <w:r w:rsidRPr="006202A6">
        <w:t>Kết nối hệ thống với Broker Server.</w:t>
      </w:r>
    </w:p>
    <w:p w14:paraId="620B8A10" w14:textId="60F3F1F3" w:rsidR="003644BE" w:rsidRPr="00CE06E7" w:rsidRDefault="00CE06E7" w:rsidP="00A94343">
      <w:pPr>
        <w:spacing w:line="360" w:lineRule="auto"/>
        <w:ind w:left="426"/>
        <w:jc w:val="both"/>
      </w:pPr>
      <w:r>
        <w:t xml:space="preserve">     </w:t>
      </w:r>
      <w:r w:rsidR="00FF5333">
        <w:t xml:space="preserve">    </w:t>
      </w:r>
      <w:r w:rsidR="003644BE" w:rsidRPr="00CE06E7">
        <w:t>Nhằm ứng dụng công nghệ mới trong lĩnh vựa Internet of Things để tạo ra một sản phẩm đảm bảo mọi chức năng hoạt động tốt.</w:t>
      </w:r>
    </w:p>
    <w:p w14:paraId="5C1A1795" w14:textId="0995D77D" w:rsidR="003644BE" w:rsidRPr="00CE06E7" w:rsidRDefault="00FF5333" w:rsidP="00A94343">
      <w:pPr>
        <w:spacing w:line="360" w:lineRule="auto"/>
        <w:ind w:firstLine="284"/>
        <w:jc w:val="both"/>
      </w:pPr>
      <w:r>
        <w:t xml:space="preserve">      </w:t>
      </w:r>
      <w:r w:rsidR="00CE06E7">
        <w:t xml:space="preserve">     </w:t>
      </w:r>
      <w:r w:rsidR="003644BE" w:rsidRPr="00CE06E7">
        <w:t xml:space="preserve">Cung cấp giải pháp quản lý con người bằng công nghệ quét vân </w:t>
      </w:r>
      <w:proofErr w:type="gramStart"/>
      <w:r w:rsidR="003644BE" w:rsidRPr="00CE06E7">
        <w:t>tay</w:t>
      </w:r>
      <w:proofErr w:type="gramEnd"/>
      <w:r w:rsidR="003644BE" w:rsidRPr="00CE06E7">
        <w:t>.</w:t>
      </w:r>
    </w:p>
    <w:p w14:paraId="76E123AB" w14:textId="7CC15965"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95" w:name="_Toc440097314"/>
      <w:bookmarkStart w:id="96" w:name="_Toc473484076"/>
      <w:bookmarkStart w:id="97" w:name="_Toc473484221"/>
      <w:bookmarkStart w:id="98" w:name="_Toc474362595"/>
      <w:bookmarkStart w:id="99" w:name="_Toc504074470"/>
      <w:r w:rsidRPr="006202A6">
        <w:rPr>
          <w:rFonts w:ascii="Times New Roman" w:hAnsi="Times New Roman" w:cs="Times New Roman"/>
          <w:b/>
          <w:color w:val="auto"/>
          <w:szCs w:val="26"/>
        </w:rPr>
        <w:t xml:space="preserve">1.4.2 </w:t>
      </w:r>
      <w:r w:rsidR="00041ACC" w:rsidRPr="006202A6">
        <w:rPr>
          <w:rFonts w:ascii="Times New Roman" w:hAnsi="Times New Roman" w:cs="Times New Roman"/>
          <w:b/>
          <w:color w:val="auto"/>
          <w:szCs w:val="26"/>
        </w:rPr>
        <w:t>Đối tượng nghiên cứu</w:t>
      </w:r>
      <w:bookmarkEnd w:id="95"/>
      <w:bookmarkEnd w:id="96"/>
      <w:bookmarkEnd w:id="97"/>
      <w:bookmarkEnd w:id="98"/>
      <w:bookmarkEnd w:id="99"/>
    </w:p>
    <w:p w14:paraId="006755A6" w14:textId="1C7344CB" w:rsidR="005101B4" w:rsidRPr="006202A6" w:rsidRDefault="005101B4" w:rsidP="005072C8">
      <w:pPr>
        <w:spacing w:line="360" w:lineRule="auto"/>
        <w:ind w:left="426" w:firstLine="425"/>
        <w:jc w:val="both"/>
      </w:pPr>
      <w:r w:rsidRPr="006202A6">
        <w:t xml:space="preserve">Các thiết bị để lắp ráp hệ thống quét vân </w:t>
      </w:r>
      <w:proofErr w:type="gramStart"/>
      <w:r w:rsidRPr="006202A6">
        <w:t>tay</w:t>
      </w:r>
      <w:proofErr w:type="gramEnd"/>
      <w:r w:rsidRPr="006202A6">
        <w:t xml:space="preserve"> và ứng dụng Web để quản lý nhân viên.</w:t>
      </w:r>
    </w:p>
    <w:p w14:paraId="5F3A945D" w14:textId="53AC39AC"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100" w:name="_Toc440097315"/>
      <w:bookmarkStart w:id="101" w:name="_Toc473484077"/>
      <w:bookmarkStart w:id="102" w:name="_Toc473484222"/>
      <w:bookmarkStart w:id="103" w:name="_Toc474362596"/>
      <w:bookmarkStart w:id="104" w:name="_Toc504074471"/>
      <w:r w:rsidRPr="006202A6">
        <w:rPr>
          <w:rFonts w:ascii="Times New Roman" w:hAnsi="Times New Roman" w:cs="Times New Roman"/>
          <w:b/>
          <w:color w:val="auto"/>
          <w:szCs w:val="26"/>
        </w:rPr>
        <w:t xml:space="preserve">1.4.3 </w:t>
      </w:r>
      <w:r w:rsidR="00041ACC" w:rsidRPr="006202A6">
        <w:rPr>
          <w:rFonts w:ascii="Times New Roman" w:hAnsi="Times New Roman" w:cs="Times New Roman"/>
          <w:b/>
          <w:color w:val="auto"/>
          <w:szCs w:val="26"/>
        </w:rPr>
        <w:t xml:space="preserve">Phạm </w:t>
      </w:r>
      <w:proofErr w:type="gramStart"/>
      <w:r w:rsidR="00041ACC" w:rsidRPr="006202A6">
        <w:rPr>
          <w:rFonts w:ascii="Times New Roman" w:hAnsi="Times New Roman" w:cs="Times New Roman"/>
          <w:b/>
          <w:color w:val="auto"/>
          <w:szCs w:val="26"/>
        </w:rPr>
        <w:t>vi</w:t>
      </w:r>
      <w:proofErr w:type="gramEnd"/>
      <w:r w:rsidR="00041ACC" w:rsidRPr="006202A6">
        <w:rPr>
          <w:rFonts w:ascii="Times New Roman" w:hAnsi="Times New Roman" w:cs="Times New Roman"/>
          <w:b/>
          <w:color w:val="auto"/>
          <w:szCs w:val="26"/>
        </w:rPr>
        <w:t xml:space="preserve"> nghiên cứu</w:t>
      </w:r>
      <w:bookmarkEnd w:id="100"/>
      <w:bookmarkEnd w:id="101"/>
      <w:bookmarkEnd w:id="102"/>
      <w:bookmarkEnd w:id="103"/>
      <w:bookmarkEnd w:id="104"/>
    </w:p>
    <w:p w14:paraId="5D8C3070" w14:textId="482BBF54" w:rsidR="005101B4" w:rsidRPr="006202A6" w:rsidRDefault="005101B4" w:rsidP="005072C8">
      <w:pPr>
        <w:spacing w:line="360" w:lineRule="auto"/>
        <w:ind w:left="426" w:firstLine="425"/>
      </w:pPr>
      <w:r w:rsidRPr="006202A6">
        <w:t xml:space="preserve">Trong giới hạn của đề tài, nhóm giới hạn nghiên cứu module quét vân </w:t>
      </w:r>
      <w:proofErr w:type="gramStart"/>
      <w:r w:rsidRPr="006202A6">
        <w:t>tay</w:t>
      </w:r>
      <w:proofErr w:type="gramEnd"/>
      <w:r w:rsidRPr="006202A6">
        <w:t xml:space="preserve"> với số lượng nhân viên là 100 người.</w:t>
      </w:r>
    </w:p>
    <w:p w14:paraId="172514B5" w14:textId="2F3C9A18" w:rsidR="005101B4" w:rsidRPr="006202A6" w:rsidRDefault="005101B4" w:rsidP="005072C8">
      <w:pPr>
        <w:spacing w:line="360" w:lineRule="auto"/>
        <w:ind w:firstLine="851"/>
      </w:pPr>
      <w:r w:rsidRPr="006202A6">
        <w:t>Ngoài ra, nhóm phát triển Web Server ở môi trường local</w:t>
      </w:r>
      <w:r w:rsidR="004748A3" w:rsidRPr="006202A6">
        <w:t>.</w:t>
      </w:r>
    </w:p>
    <w:p w14:paraId="70163BEC" w14:textId="5E8B1CA2" w:rsidR="007C0898" w:rsidRPr="006202A6" w:rsidRDefault="00AC312F" w:rsidP="00887730">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05" w:name="_Toc440097316"/>
      <w:bookmarkStart w:id="106" w:name="_Toc473484078"/>
      <w:bookmarkStart w:id="107" w:name="_Toc473484223"/>
      <w:bookmarkStart w:id="108" w:name="_Toc474362597"/>
      <w:bookmarkStart w:id="109" w:name="_Toc504074472"/>
      <w:r w:rsidRPr="006202A6">
        <w:rPr>
          <w:rFonts w:ascii="Times New Roman" w:hAnsi="Times New Roman" w:cs="Times New Roman"/>
          <w:b/>
          <w:color w:val="auto"/>
        </w:rPr>
        <w:t xml:space="preserve">1.5 </w:t>
      </w:r>
      <w:r w:rsidR="00041ACC" w:rsidRPr="006202A6">
        <w:rPr>
          <w:rFonts w:ascii="Times New Roman" w:hAnsi="Times New Roman" w:cs="Times New Roman"/>
          <w:b/>
          <w:color w:val="auto"/>
        </w:rPr>
        <w:t xml:space="preserve">Phương pháp </w:t>
      </w:r>
      <w:bookmarkEnd w:id="105"/>
      <w:bookmarkEnd w:id="106"/>
      <w:bookmarkEnd w:id="107"/>
      <w:bookmarkEnd w:id="108"/>
      <w:r w:rsidR="005A1CAE" w:rsidRPr="006202A6">
        <w:rPr>
          <w:rFonts w:ascii="Times New Roman" w:hAnsi="Times New Roman" w:cs="Times New Roman"/>
          <w:b/>
          <w:color w:val="auto"/>
        </w:rPr>
        <w:t>thực hiện</w:t>
      </w:r>
      <w:bookmarkEnd w:id="109"/>
    </w:p>
    <w:p w14:paraId="16FDA3D7" w14:textId="585F3F23" w:rsidR="00041ACC" w:rsidRDefault="007C0898" w:rsidP="005072C8">
      <w:pPr>
        <w:spacing w:line="360" w:lineRule="auto"/>
        <w:ind w:firstLine="567"/>
        <w:jc w:val="both"/>
        <w:rPr>
          <w:szCs w:val="26"/>
        </w:rPr>
      </w:pPr>
      <w:r w:rsidRPr="006202A6">
        <w:rPr>
          <w:b/>
          <w:szCs w:val="26"/>
        </w:rPr>
        <w:t xml:space="preserve">   </w:t>
      </w:r>
      <w:r w:rsidR="00727D22" w:rsidRPr="006202A6">
        <w:rPr>
          <w:b/>
          <w:szCs w:val="26"/>
        </w:rPr>
        <w:t xml:space="preserve"> </w:t>
      </w:r>
      <w:r w:rsidR="00727D22" w:rsidRPr="006202A6">
        <w:rPr>
          <w:szCs w:val="26"/>
        </w:rPr>
        <w:t>Nhóm đã tìm và nghiên cứu những tài liệu liên quan đến các thành phần của hệ thống để rút ra những thông tin cần thiết để phục vụ cho đề tài của khóa luận. Sau đó, nhóm từng bước hiện thực các thành phần của hệ thống. Cuối cùng, kết nối tất cả các thành phần của hệ thống và giải quyết các vấn đề phát sinh để hoàn thiện hệ thố</w:t>
      </w:r>
      <w:r w:rsidR="005072C8">
        <w:rPr>
          <w:szCs w:val="26"/>
        </w:rPr>
        <w:t>ng:</w:t>
      </w:r>
    </w:p>
    <w:p w14:paraId="334EFBCF" w14:textId="77777777" w:rsidR="005B46C9" w:rsidRPr="006202A6" w:rsidRDefault="005B46C9" w:rsidP="00266E7A">
      <w:pPr>
        <w:pStyle w:val="ListParagraph"/>
        <w:numPr>
          <w:ilvl w:val="0"/>
          <w:numId w:val="35"/>
        </w:numPr>
        <w:spacing w:line="360" w:lineRule="auto"/>
        <w:ind w:left="709" w:hanging="283"/>
        <w:jc w:val="both"/>
        <w:rPr>
          <w:rFonts w:ascii="Times New Roman" w:hAnsi="Times New Roman" w:cs="Times New Roman"/>
          <w:sz w:val="26"/>
        </w:rPr>
      </w:pPr>
      <w:r w:rsidRPr="006202A6">
        <w:rPr>
          <w:rFonts w:ascii="Times New Roman" w:hAnsi="Times New Roman" w:cs="Times New Roman"/>
          <w:sz w:val="26"/>
        </w:rPr>
        <w:lastRenderedPageBreak/>
        <w:t>Tìm hiể</w:t>
      </w:r>
      <w:r>
        <w:rPr>
          <w:rFonts w:ascii="Times New Roman" w:hAnsi="Times New Roman" w:cs="Times New Roman"/>
          <w:sz w:val="26"/>
        </w:rPr>
        <w:t>u quy</w:t>
      </w:r>
      <w:r w:rsidRPr="006202A6">
        <w:rPr>
          <w:rFonts w:ascii="Times New Roman" w:hAnsi="Times New Roman" w:cs="Times New Roman"/>
          <w:sz w:val="26"/>
        </w:rPr>
        <w:t xml:space="preserve"> trình chấm công của các công ty, xí nghiệp và cách quản lý nhân viên để xây dựng mộ</w:t>
      </w:r>
      <w:r>
        <w:rPr>
          <w:rFonts w:ascii="Times New Roman" w:hAnsi="Times New Roman" w:cs="Times New Roman"/>
          <w:sz w:val="26"/>
        </w:rPr>
        <w:t>t quy</w:t>
      </w:r>
      <w:r w:rsidRPr="006202A6">
        <w:rPr>
          <w:rFonts w:ascii="Times New Roman" w:hAnsi="Times New Roman" w:cs="Times New Roman"/>
          <w:sz w:val="26"/>
        </w:rPr>
        <w:t xml:space="preserve"> luật </w:t>
      </w:r>
      <w:proofErr w:type="gramStart"/>
      <w:r w:rsidRPr="006202A6">
        <w:rPr>
          <w:rFonts w:ascii="Times New Roman" w:hAnsi="Times New Roman" w:cs="Times New Roman"/>
          <w:sz w:val="26"/>
        </w:rPr>
        <w:t>chung</w:t>
      </w:r>
      <w:proofErr w:type="gramEnd"/>
      <w:r w:rsidRPr="006202A6">
        <w:rPr>
          <w:rFonts w:ascii="Times New Roman" w:hAnsi="Times New Roman" w:cs="Times New Roman"/>
          <w:sz w:val="26"/>
        </w:rPr>
        <w:t xml:space="preserve"> cho cơ chế hoạt động của hệ thống.</w:t>
      </w:r>
    </w:p>
    <w:p w14:paraId="5AA104D9" w14:textId="77777777" w:rsidR="005B46C9" w:rsidRPr="006202A6" w:rsidRDefault="005B46C9" w:rsidP="00266E7A">
      <w:pPr>
        <w:pStyle w:val="ListParagraph"/>
        <w:numPr>
          <w:ilvl w:val="0"/>
          <w:numId w:val="35"/>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Tìm hiểu các tài liệu, dự </w:t>
      </w:r>
      <w:proofErr w:type="gramStart"/>
      <w:r w:rsidRPr="006202A6">
        <w:rPr>
          <w:rFonts w:ascii="Times New Roman" w:hAnsi="Times New Roman" w:cs="Times New Roman"/>
          <w:sz w:val="26"/>
        </w:rPr>
        <w:t>án</w:t>
      </w:r>
      <w:proofErr w:type="gramEnd"/>
      <w:r w:rsidRPr="006202A6">
        <w:rPr>
          <w:rFonts w:ascii="Times New Roman" w:hAnsi="Times New Roman" w:cs="Times New Roman"/>
          <w:sz w:val="26"/>
        </w:rPr>
        <w:t xml:space="preserve"> đã và đang được phát triển trên module R307 và đặc biệt là tài liệu datasheet của hãng SFG.</w:t>
      </w:r>
    </w:p>
    <w:p w14:paraId="15EBF984" w14:textId="7626541E" w:rsidR="005B46C9" w:rsidRPr="005B46C9" w:rsidRDefault="005B46C9" w:rsidP="00266E7A">
      <w:pPr>
        <w:pStyle w:val="ListParagraph"/>
        <w:numPr>
          <w:ilvl w:val="0"/>
          <w:numId w:val="35"/>
        </w:numPr>
        <w:spacing w:line="360" w:lineRule="auto"/>
        <w:jc w:val="both"/>
        <w:rPr>
          <w:b/>
          <w:szCs w:val="26"/>
        </w:rPr>
      </w:pPr>
      <w:r w:rsidRPr="006202A6">
        <w:rPr>
          <w:rFonts w:ascii="Times New Roman" w:hAnsi="Times New Roman" w:cs="Times New Roman"/>
          <w:sz w:val="26"/>
        </w:rPr>
        <w:t>Tìm hiểu các tài liệu về ESP8266 để lựa chọn phiên bản module ESP8266 và nền tảng phát triển phù hợp. Sau đó tìm hiểu giao thứ</w:t>
      </w:r>
      <w:r>
        <w:rPr>
          <w:rFonts w:ascii="Times New Roman" w:hAnsi="Times New Roman" w:cs="Times New Roman"/>
          <w:sz w:val="26"/>
        </w:rPr>
        <w:t>c MQTT để ứng dụng vào đề tài.</w:t>
      </w:r>
    </w:p>
    <w:p w14:paraId="18D00BDB" w14:textId="77777777" w:rsidR="005B46C9" w:rsidRPr="006202A6" w:rsidRDefault="005B46C9" w:rsidP="00266E7A">
      <w:pPr>
        <w:pStyle w:val="ListParagraph"/>
        <w:numPr>
          <w:ilvl w:val="0"/>
          <w:numId w:val="35"/>
        </w:numPr>
        <w:spacing w:line="360" w:lineRule="auto"/>
        <w:jc w:val="both"/>
        <w:rPr>
          <w:rFonts w:ascii="Times New Roman" w:hAnsi="Times New Roman" w:cs="Times New Roman"/>
          <w:sz w:val="26"/>
        </w:rPr>
      </w:pPr>
      <w:r w:rsidRPr="006202A6">
        <w:rPr>
          <w:rFonts w:ascii="Times New Roman" w:hAnsi="Times New Roman" w:cs="Times New Roman"/>
          <w:sz w:val="26"/>
        </w:rPr>
        <w:t>Tìm hiểu về lập trình giao diện Web qua các bài viết, hướng dẫn trên mạng Internet để thiết kế giao diện web bằng mã HTML, CSS, jQuery, AngularJS. Sau đó tiếp tục sử dụng HTML Responsive Web Design để tối ưu giao diện Web cho phù hợp với đa dạng độ phân giải của màn hình các thiết bị n</w:t>
      </w:r>
      <w:r>
        <w:rPr>
          <w:rFonts w:ascii="Times New Roman" w:hAnsi="Times New Roman" w:cs="Times New Roman"/>
          <w:sz w:val="26"/>
        </w:rPr>
        <w:t>hư máy</w:t>
      </w:r>
      <w:r w:rsidRPr="006202A6">
        <w:rPr>
          <w:rFonts w:ascii="Times New Roman" w:hAnsi="Times New Roman" w:cs="Times New Roman"/>
          <w:sz w:val="26"/>
        </w:rPr>
        <w:t xml:space="preserve"> tính, điện thoại hoặc máy tính bảng.</w:t>
      </w:r>
    </w:p>
    <w:p w14:paraId="1176ACB8" w14:textId="77777777" w:rsidR="005B46C9" w:rsidRPr="006202A6" w:rsidRDefault="005B46C9" w:rsidP="00266E7A">
      <w:pPr>
        <w:pStyle w:val="ListParagraph"/>
        <w:numPr>
          <w:ilvl w:val="0"/>
          <w:numId w:val="35"/>
        </w:numPr>
        <w:spacing w:line="360" w:lineRule="auto"/>
        <w:jc w:val="both"/>
        <w:rPr>
          <w:rFonts w:ascii="Times New Roman" w:hAnsi="Times New Roman" w:cs="Times New Roman"/>
          <w:sz w:val="26"/>
        </w:rPr>
      </w:pPr>
      <w:r w:rsidRPr="006202A6">
        <w:rPr>
          <w:rFonts w:ascii="Times New Roman" w:hAnsi="Times New Roman" w:cs="Times New Roman"/>
          <w:sz w:val="26"/>
        </w:rPr>
        <w:t>Tìm hiểu PHP, MySQl để thiết kế Database và xây dựng Backend bao gồm các API.</w:t>
      </w:r>
    </w:p>
    <w:p w14:paraId="1DD9AC56" w14:textId="77777777" w:rsidR="005B46C9" w:rsidRPr="006202A6" w:rsidRDefault="005B46C9" w:rsidP="00266E7A">
      <w:pPr>
        <w:pStyle w:val="ListParagraph"/>
        <w:numPr>
          <w:ilvl w:val="0"/>
          <w:numId w:val="35"/>
        </w:numPr>
        <w:spacing w:line="360" w:lineRule="auto"/>
        <w:jc w:val="both"/>
        <w:rPr>
          <w:rFonts w:ascii="Times New Roman" w:hAnsi="Times New Roman" w:cs="Times New Roman"/>
          <w:sz w:val="26"/>
        </w:rPr>
      </w:pPr>
      <w:r w:rsidRPr="006202A6">
        <w:rPr>
          <w:rFonts w:ascii="Times New Roman" w:hAnsi="Times New Roman" w:cs="Times New Roman"/>
          <w:sz w:val="26"/>
        </w:rPr>
        <w:t>Tìm hiểu MQTT Protocol để kết hợp với Broker CloudMQTT và ngôn ngữ PHP ở Backend, ESP8266.</w:t>
      </w:r>
    </w:p>
    <w:p w14:paraId="0EDED708" w14:textId="0CE02EAB" w:rsidR="005B46C9" w:rsidRPr="005B46C9" w:rsidRDefault="005B46C9" w:rsidP="00266E7A">
      <w:pPr>
        <w:pStyle w:val="ListParagraph"/>
        <w:numPr>
          <w:ilvl w:val="0"/>
          <w:numId w:val="35"/>
        </w:numPr>
        <w:spacing w:line="360" w:lineRule="auto"/>
        <w:jc w:val="both"/>
        <w:rPr>
          <w:rFonts w:ascii="Times New Roman" w:hAnsi="Times New Roman" w:cs="Times New Roman"/>
          <w:sz w:val="26"/>
        </w:rPr>
      </w:pPr>
      <w:r w:rsidRPr="006202A6">
        <w:rPr>
          <w:rFonts w:ascii="Times New Roman" w:hAnsi="Times New Roman" w:cs="Times New Roman"/>
          <w:sz w:val="26"/>
        </w:rPr>
        <w:t>Giải quyết các vấn đề về độ chính xác của module, năng lượng trong hệ thống, độ ổn định và phản hồi nhanh hơn.</w:t>
      </w:r>
    </w:p>
    <w:p w14:paraId="021D2982" w14:textId="34BE16BB" w:rsidR="00041ACC" w:rsidRPr="006202A6"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10" w:name="_Toc440097319"/>
      <w:bookmarkStart w:id="111" w:name="_Toc473484081"/>
      <w:bookmarkStart w:id="112" w:name="_Toc473484226"/>
      <w:bookmarkStart w:id="113" w:name="_Toc474362600"/>
      <w:bookmarkStart w:id="114" w:name="_Toc504074473"/>
      <w:r w:rsidRPr="006202A6">
        <w:rPr>
          <w:rFonts w:ascii="Times New Roman" w:hAnsi="Times New Roman" w:cs="Times New Roman"/>
          <w:b/>
          <w:color w:val="auto"/>
        </w:rPr>
        <w:t xml:space="preserve">1.6 </w:t>
      </w:r>
      <w:r w:rsidR="00041ACC" w:rsidRPr="006202A6">
        <w:rPr>
          <w:rFonts w:ascii="Times New Roman" w:hAnsi="Times New Roman" w:cs="Times New Roman"/>
          <w:b/>
          <w:color w:val="auto"/>
        </w:rPr>
        <w:t>Ý nghĩa lý luận và thực tiễn của đề tài</w:t>
      </w:r>
      <w:bookmarkEnd w:id="110"/>
      <w:bookmarkEnd w:id="111"/>
      <w:bookmarkEnd w:id="112"/>
      <w:bookmarkEnd w:id="113"/>
      <w:bookmarkEnd w:id="114"/>
    </w:p>
    <w:p w14:paraId="250DDB0B" w14:textId="57EE79B2" w:rsidR="00001DDF" w:rsidRPr="006202A6" w:rsidRDefault="00F33470" w:rsidP="005072C8">
      <w:pPr>
        <w:spacing w:line="360" w:lineRule="auto"/>
        <w:ind w:firstLine="567"/>
        <w:jc w:val="both"/>
      </w:pPr>
      <w:r w:rsidRPr="006202A6">
        <w:t>Việc nghiên cứu và phát triển các giải pháp quản lý nhân viên thông qua Internet có ý nghĩa lớn và góp phần vào sự phát triển của xu hướng Internet of Things hiện nay.</w:t>
      </w:r>
    </w:p>
    <w:p w14:paraId="1CC2C384" w14:textId="0365172F" w:rsidR="00001DDF" w:rsidRPr="006202A6" w:rsidRDefault="00001DDF" w:rsidP="005072C8">
      <w:pPr>
        <w:spacing w:line="360" w:lineRule="auto"/>
        <w:ind w:firstLine="567"/>
        <w:jc w:val="both"/>
      </w:pPr>
      <w:r w:rsidRPr="006202A6">
        <w:t>Ngày nay với sự tiến bộ của khoa học kỹ thuật và công nghệ, các thiết bị điện tử ra đời ngày càng nhiều chủng loại cũng như tính năng sử dụng</w:t>
      </w:r>
      <w:r w:rsidR="00AD3FFF" w:rsidRPr="006202A6">
        <w:t>. Bên cạnh đó nhu cầu sử dụng cá</w:t>
      </w:r>
      <w:r w:rsidR="00B022C3" w:rsidRPr="006202A6">
        <w:t xml:space="preserve">c thiết bị sinh hoạt, giải trí cũng như góp phần nâng cao hiệu suất công việc ngày càng cao. Trên thế giới, nhất là các quốc gia thuộc Châu Âu hay Mỹ thì mô hình hệ thống chấm công vân </w:t>
      </w:r>
      <w:proofErr w:type="gramStart"/>
      <w:r w:rsidR="00B022C3" w:rsidRPr="006202A6">
        <w:t>tay</w:t>
      </w:r>
      <w:proofErr w:type="gramEnd"/>
      <w:r w:rsidR="00B022C3" w:rsidRPr="006202A6">
        <w:t xml:space="preserve"> đã được phát triển từ sớm và góp phần nâng cao đời sống của họ cũng như việc quản lý con người. Ở nước ta hiện nay, sản phẩm</w:t>
      </w:r>
      <w:r w:rsidR="00616CA7" w:rsidRPr="006202A6">
        <w:t xml:space="preserve"> này</w:t>
      </w:r>
      <w:r w:rsidR="00B022C3" w:rsidRPr="006202A6">
        <w:t xml:space="preserve"> cũng </w:t>
      </w:r>
      <w:r w:rsidR="00B022C3" w:rsidRPr="006202A6">
        <w:lastRenderedPageBreak/>
        <w:t xml:space="preserve">đang </w:t>
      </w:r>
      <w:r w:rsidR="00944BE5" w:rsidRPr="006202A6">
        <w:t xml:space="preserve">được </w:t>
      </w:r>
      <w:r w:rsidR="00B022C3" w:rsidRPr="006202A6">
        <w:t xml:space="preserve">các công ty tính tới trong việc quản lý nhân sự của công ty để đem lại hiệu quả cao. </w:t>
      </w:r>
      <w:r w:rsidR="00731D09" w:rsidRPr="006202A6">
        <w:t>Vì thế các công ty sản xuất các thiết bị IoT luôn luôn tìm hiểu và phát triển để nâng cao chất lượng của sản phẩm.</w:t>
      </w:r>
    </w:p>
    <w:p w14:paraId="35DB985E" w14:textId="69D3ABF7" w:rsidR="00AD3FFF" w:rsidRPr="006202A6" w:rsidRDefault="00BA171E" w:rsidP="005072C8">
      <w:pPr>
        <w:spacing w:line="360" w:lineRule="auto"/>
        <w:ind w:firstLine="567"/>
        <w:jc w:val="both"/>
      </w:pPr>
      <w:r w:rsidRPr="006202A6">
        <w:t>Từ những nhu cầu thực tế đó, nhóm mong muốn với đề tài khóa luận “Xây dựng hệ thống chấm công cho văn phòng” sẽ đưa được những nền tảng và kỹ thuật hiện đại của thế giới áp dụng vào điều kiện thực tế trong nước. Kết quả nghiên cứu và thực hiện đề tài sẽ được áp dụng cho nhiều đối tượng khác nhau trong dân dụng cũng như trong sản xuất công-nông nghiệ</w:t>
      </w:r>
      <w:r w:rsidR="007C0898" w:rsidRPr="006202A6">
        <w:t>p như</w:t>
      </w:r>
      <w:r w:rsidRPr="006202A6">
        <w:t>:”Quản lý dân số trong một vùng”, “Thanh toán bằng vân tay”, hay xa hơn là việc quản lý dân số trên cả nước.</w:t>
      </w:r>
    </w:p>
    <w:p w14:paraId="6975B91C" w14:textId="64C50A40" w:rsidR="00F000AD" w:rsidRPr="006202A6" w:rsidRDefault="00F000AD" w:rsidP="00DD23F5">
      <w:pPr>
        <w:pStyle w:val="Heading2"/>
        <w:spacing w:line="360"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504074474"/>
      <w:r w:rsidRPr="006202A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CB5771" w:rsidRPr="006202A6">
        <w:rPr>
          <w:rFonts w:ascii="Times New Roman" w:hAnsi="Times New Roman" w:cs="Times New Roman"/>
          <w:b/>
          <w:color w:val="auto"/>
        </w:rPr>
        <w:t>Thuận lợi và khó khăn</w:t>
      </w:r>
      <w:bookmarkEnd w:id="115"/>
    </w:p>
    <w:p w14:paraId="44710BAA" w14:textId="7BFCB02F" w:rsidR="00AD3FFF" w:rsidRPr="007064B6" w:rsidRDefault="00FE2C6A" w:rsidP="00DD23F5">
      <w:pPr>
        <w:pStyle w:val="Heading3"/>
        <w:spacing w:line="360" w:lineRule="auto"/>
        <w:rPr>
          <w:rFonts w:ascii="Times New Roman" w:hAnsi="Times New Roman" w:cs="Times New Roman"/>
          <w:color w:val="000000" w:themeColor="text1"/>
        </w:rPr>
      </w:pPr>
      <w:r w:rsidRPr="007064B6">
        <w:rPr>
          <w:rFonts w:ascii="Times New Roman" w:hAnsi="Times New Roman" w:cs="Times New Roman"/>
          <w:color w:val="000000" w:themeColor="text1"/>
        </w:rPr>
        <w:t xml:space="preserve"> </w:t>
      </w:r>
      <w:bookmarkStart w:id="116" w:name="_Toc504074475"/>
      <w:r w:rsidRPr="007064B6">
        <w:rPr>
          <w:rFonts w:ascii="Times New Roman" w:hAnsi="Times New Roman" w:cs="Times New Roman"/>
          <w:color w:val="000000" w:themeColor="text1"/>
        </w:rPr>
        <w:t>1.7.1 Thuận lợi</w:t>
      </w:r>
      <w:bookmarkEnd w:id="116"/>
    </w:p>
    <w:p w14:paraId="6AF4F31D" w14:textId="3919E0BE" w:rsidR="00F97046" w:rsidRPr="006202A6" w:rsidRDefault="00F97046" w:rsidP="005072C8">
      <w:pPr>
        <w:spacing w:line="360" w:lineRule="auto"/>
        <w:ind w:left="426" w:firstLine="425"/>
        <w:jc w:val="both"/>
        <w:rPr>
          <w:color w:val="000000" w:themeColor="text1"/>
        </w:rPr>
      </w:pPr>
      <w:r w:rsidRPr="006202A6">
        <w:rPr>
          <w:color w:val="000000" w:themeColor="text1"/>
        </w:rPr>
        <w:t xml:space="preserve">Trong quá trình làm đề tài, nhóm nhận được sự hướng dẫn và giúp đỡ nhiệt tình của người thân, gia đình bạn bè và đặc biệt là giảng viên hướng dẫn đề tài. </w:t>
      </w:r>
    </w:p>
    <w:p w14:paraId="0E1C70F5" w14:textId="263655B2" w:rsidR="00F97046" w:rsidRPr="006202A6" w:rsidRDefault="00F97046" w:rsidP="005072C8">
      <w:pPr>
        <w:spacing w:line="360" w:lineRule="auto"/>
        <w:ind w:left="426" w:firstLine="425"/>
        <w:jc w:val="both"/>
      </w:pPr>
      <w:r w:rsidRPr="006202A6">
        <w:t xml:space="preserve">Ngoài ra, hiện nay sự phát triển của công nghệ trong các lĩnh vực </w:t>
      </w:r>
      <w:r w:rsidR="00DD23F5">
        <w:t xml:space="preserve">hệ thống </w:t>
      </w:r>
      <w:r w:rsidRPr="006202A6">
        <w:t>nhú</w:t>
      </w:r>
      <w:r w:rsidR="00B74530" w:rsidRPr="006202A6">
        <w:t xml:space="preserve">ng cũng như Web đã đem lại cho </w:t>
      </w:r>
      <w:r w:rsidRPr="006202A6">
        <w:t>nhóm nhiều tài liệu bổ ích từ các diễn đàn, mạng xã hội cũng như những kiến thức rộng rãi từ trường để giải quyết các vấn đề trong quá trình làm đề tài.</w:t>
      </w:r>
    </w:p>
    <w:p w14:paraId="74261B27" w14:textId="04505743" w:rsidR="00F97046" w:rsidRPr="006202A6" w:rsidRDefault="00F97046" w:rsidP="005072C8">
      <w:pPr>
        <w:spacing w:line="360" w:lineRule="auto"/>
        <w:ind w:left="426" w:firstLine="425"/>
        <w:jc w:val="both"/>
      </w:pPr>
      <w:r w:rsidRPr="006202A6">
        <w:t>Sự hợp tác tốt giữa các thành viên trong nhóm thực hiện đề tài là một phần đóng góp cho sự thành công của đề tài. Ngoài ra, với sự học hỏi và chịu khó học những công nghệ mới, luôn luôn tìm giải pháp tối ưu cũng là nguồn lực để nhóm hoàn thành tốt đề tài này.</w:t>
      </w:r>
    </w:p>
    <w:p w14:paraId="3FD95778" w14:textId="659D63A1" w:rsidR="00AD3FFF" w:rsidRPr="007064B6" w:rsidRDefault="00FE2C6A" w:rsidP="00DD23F5">
      <w:pPr>
        <w:pStyle w:val="Heading3"/>
        <w:spacing w:line="360" w:lineRule="auto"/>
        <w:rPr>
          <w:rFonts w:ascii="Times New Roman" w:hAnsi="Times New Roman" w:cs="Times New Roman"/>
          <w:color w:val="000000" w:themeColor="text1"/>
        </w:rPr>
      </w:pPr>
      <w:r w:rsidRPr="007064B6">
        <w:rPr>
          <w:rFonts w:ascii="Times New Roman" w:hAnsi="Times New Roman" w:cs="Times New Roman"/>
          <w:color w:val="000000" w:themeColor="text1"/>
        </w:rPr>
        <w:t xml:space="preserve"> </w:t>
      </w:r>
      <w:bookmarkStart w:id="117" w:name="_Toc504074476"/>
      <w:r w:rsidRPr="007064B6">
        <w:rPr>
          <w:rFonts w:ascii="Times New Roman" w:hAnsi="Times New Roman" w:cs="Times New Roman"/>
          <w:color w:val="000000" w:themeColor="text1"/>
        </w:rPr>
        <w:t>1.7.2 Khó khăn</w:t>
      </w:r>
      <w:bookmarkEnd w:id="117"/>
    </w:p>
    <w:p w14:paraId="0FFD60DA" w14:textId="2126877D" w:rsidR="00AD3FFF" w:rsidRPr="006202A6" w:rsidRDefault="00B74530" w:rsidP="005072C8">
      <w:pPr>
        <w:spacing w:line="360" w:lineRule="auto"/>
        <w:ind w:left="426" w:firstLine="425"/>
        <w:jc w:val="both"/>
      </w:pPr>
      <w:r w:rsidRPr="006202A6">
        <w:t>Module R3</w:t>
      </w:r>
      <w:r w:rsidR="00DF30D1" w:rsidRPr="006202A6">
        <w:t xml:space="preserve">07 được sử dụng trong phạm </w:t>
      </w:r>
      <w:proofErr w:type="gramStart"/>
      <w:r w:rsidR="00DF30D1" w:rsidRPr="006202A6">
        <w:t>vi</w:t>
      </w:r>
      <w:proofErr w:type="gramEnd"/>
      <w:r w:rsidR="00DF30D1" w:rsidRPr="006202A6">
        <w:t xml:space="preserve"> của đề tài </w:t>
      </w:r>
      <w:r w:rsidR="00EA2324" w:rsidRPr="006202A6">
        <w:t xml:space="preserve">chưa </w:t>
      </w:r>
      <w:r w:rsidR="00AB5EEF" w:rsidRPr="006202A6">
        <w:t>thực sự tốt và rất mới nên tài liệu tham khảo còn hạn chế.</w:t>
      </w:r>
    </w:p>
    <w:p w14:paraId="64C61B64" w14:textId="56E7AA4D" w:rsidR="00AD3FFF" w:rsidRPr="006202A6" w:rsidRDefault="00AB5EEF" w:rsidP="005072C8">
      <w:pPr>
        <w:spacing w:line="360" w:lineRule="auto"/>
        <w:ind w:left="426" w:firstLine="425"/>
        <w:jc w:val="both"/>
      </w:pPr>
      <w:r w:rsidRPr="006202A6">
        <w:t>Kiến thức và kinh nghiệm của nhóm tr</w:t>
      </w:r>
      <w:r w:rsidR="00065558" w:rsidRPr="006202A6">
        <w:t>ong lập trình Web còn hạn chế nê</w:t>
      </w:r>
      <w:r w:rsidRPr="006202A6">
        <w:t>n khó khăn trong việc xây dựng Web có giao diện thân thiện và bảo mật trong thời gian ngắn.</w:t>
      </w:r>
    </w:p>
    <w:p w14:paraId="47CB4919" w14:textId="77777777" w:rsidR="00DD23F5" w:rsidRDefault="00DD23F5">
      <w:pPr>
        <w:spacing w:after="200" w:line="276" w:lineRule="auto"/>
        <w:rPr>
          <w:rFonts w:eastAsiaTheme="majorEastAsia"/>
          <w:b/>
          <w:sz w:val="28"/>
          <w:szCs w:val="28"/>
        </w:rPr>
      </w:pPr>
      <w:bookmarkStart w:id="118" w:name="_Toc473484082"/>
      <w:bookmarkStart w:id="119" w:name="_Toc473484227"/>
      <w:bookmarkStart w:id="120" w:name="_Toc474362601"/>
      <w:r>
        <w:rPr>
          <w:b/>
          <w:sz w:val="28"/>
          <w:szCs w:val="28"/>
        </w:rPr>
        <w:br w:type="page"/>
      </w:r>
    </w:p>
    <w:p w14:paraId="79BF822A" w14:textId="164AF3E8" w:rsidR="00383E6D" w:rsidRPr="006202A6" w:rsidRDefault="00383E6D" w:rsidP="00B17EE5">
      <w:pPr>
        <w:pStyle w:val="Heading1"/>
        <w:spacing w:line="360" w:lineRule="auto"/>
        <w:jc w:val="center"/>
        <w:rPr>
          <w:rFonts w:ascii="Times New Roman" w:hAnsi="Times New Roman" w:cs="Times New Roman"/>
          <w:b/>
          <w:color w:val="auto"/>
          <w:sz w:val="28"/>
          <w:szCs w:val="28"/>
        </w:rPr>
      </w:pPr>
      <w:bookmarkStart w:id="121" w:name="_Toc504074477"/>
      <w:r w:rsidRPr="006202A6">
        <w:rPr>
          <w:rFonts w:ascii="Times New Roman" w:hAnsi="Times New Roman" w:cs="Times New Roman"/>
          <w:b/>
          <w:color w:val="auto"/>
          <w:sz w:val="28"/>
          <w:szCs w:val="28"/>
        </w:rPr>
        <w:lastRenderedPageBreak/>
        <w:t xml:space="preserve">CHƯƠNG 2. </w:t>
      </w:r>
      <w:r w:rsidR="00650655" w:rsidRPr="006202A6">
        <w:rPr>
          <w:rFonts w:ascii="Times New Roman" w:hAnsi="Times New Roman" w:cs="Times New Roman"/>
          <w:b/>
          <w:color w:val="auto"/>
          <w:sz w:val="28"/>
          <w:szCs w:val="28"/>
        </w:rPr>
        <w:t>CƠ SỞ LÝ THUYẾT</w:t>
      </w:r>
      <w:bookmarkEnd w:id="118"/>
      <w:bookmarkEnd w:id="119"/>
      <w:bookmarkEnd w:id="120"/>
      <w:bookmarkEnd w:id="121"/>
    </w:p>
    <w:p w14:paraId="2FEB2032" w14:textId="13345627" w:rsidR="00475DF7" w:rsidRPr="006202A6" w:rsidRDefault="003F1CC8" w:rsidP="00F46A0D">
      <w:pPr>
        <w:pStyle w:val="Heading2"/>
        <w:numPr>
          <w:ilvl w:val="1"/>
          <w:numId w:val="5"/>
        </w:numPr>
        <w:spacing w:line="360" w:lineRule="auto"/>
        <w:rPr>
          <w:rFonts w:ascii="Times New Roman" w:hAnsi="Times New Roman" w:cs="Times New Roman"/>
          <w:b/>
          <w:color w:val="auto"/>
        </w:rPr>
      </w:pPr>
      <w:bookmarkStart w:id="122" w:name="_Toc504074478"/>
      <w:r w:rsidRPr="006202A6">
        <w:rPr>
          <w:rFonts w:ascii="Times New Roman" w:hAnsi="Times New Roman" w:cs="Times New Roman"/>
          <w:b/>
          <w:color w:val="auto"/>
        </w:rPr>
        <w:t>Giao thức UART</w:t>
      </w:r>
      <w:bookmarkEnd w:id="122"/>
    </w:p>
    <w:p w14:paraId="2452DBA9" w14:textId="11659FAB" w:rsidR="003329A4" w:rsidRPr="006202A6" w:rsidRDefault="00AD3D8B" w:rsidP="00AD3D8B">
      <w:pPr>
        <w:pStyle w:val="Heading3"/>
        <w:numPr>
          <w:ilvl w:val="2"/>
          <w:numId w:val="5"/>
        </w:numPr>
        <w:spacing w:line="360" w:lineRule="auto"/>
        <w:rPr>
          <w:rFonts w:ascii="Times New Roman" w:hAnsi="Times New Roman" w:cs="Times New Roman"/>
          <w:b/>
          <w:color w:val="auto"/>
        </w:rPr>
      </w:pPr>
      <w:bookmarkStart w:id="123" w:name="_Toc504074479"/>
      <w:r>
        <w:rPr>
          <w:rFonts w:ascii="Times New Roman" w:hAnsi="Times New Roman" w:cs="Times New Roman"/>
          <w:b/>
          <w:color w:val="auto"/>
        </w:rPr>
        <w:t>Khái niệm</w:t>
      </w:r>
      <w:bookmarkEnd w:id="123"/>
      <w:r w:rsidR="003329A4" w:rsidRPr="006202A6">
        <w:rPr>
          <w:rFonts w:ascii="Times New Roman" w:hAnsi="Times New Roman" w:cs="Times New Roman"/>
          <w:b/>
          <w:color w:val="auto"/>
        </w:rPr>
        <w:t xml:space="preserve">  </w:t>
      </w:r>
    </w:p>
    <w:p w14:paraId="716581D8" w14:textId="2CCF4663" w:rsidR="003329A4" w:rsidRDefault="003329A4" w:rsidP="005072C8">
      <w:pPr>
        <w:spacing w:line="360" w:lineRule="auto"/>
        <w:ind w:left="426" w:firstLine="425"/>
      </w:pPr>
      <w:r w:rsidRPr="006202A6">
        <w:t>UART (Universal Asynchronous Receiver - Transmitter)</w:t>
      </w:r>
      <w:r w:rsidR="009E5708" w:rsidRPr="006202A6">
        <w:t xml:space="preserve"> là bộ truyền nhận nối tiếp không đồng bộ</w:t>
      </w:r>
    </w:p>
    <w:p w14:paraId="12DAC275" w14:textId="77777777" w:rsidR="00976E47" w:rsidRDefault="00357139" w:rsidP="00976E47">
      <w:pPr>
        <w:keepNext/>
        <w:spacing w:line="360" w:lineRule="auto"/>
        <w:jc w:val="center"/>
      </w:pPr>
      <w:r>
        <w:rPr>
          <w:noProof/>
        </w:rPr>
        <w:drawing>
          <wp:inline distT="0" distB="0" distL="0" distR="0" wp14:anchorId="6520A92D" wp14:editId="1F058836">
            <wp:extent cx="2461260" cy="1124279"/>
            <wp:effectExtent l="0" t="0" r="0"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2321" cy="1129331"/>
                    </a:xfrm>
                    <a:prstGeom prst="rect">
                      <a:avLst/>
                    </a:prstGeom>
                    <a:noFill/>
                    <a:ln>
                      <a:noFill/>
                    </a:ln>
                  </pic:spPr>
                </pic:pic>
              </a:graphicData>
            </a:graphic>
          </wp:inline>
        </w:drawing>
      </w:r>
    </w:p>
    <w:p w14:paraId="0D4F1975" w14:textId="1C5DB795" w:rsidR="00357139" w:rsidRPr="00976E47" w:rsidRDefault="00976E47" w:rsidP="00976E47">
      <w:pPr>
        <w:pStyle w:val="Caption"/>
        <w:jc w:val="center"/>
        <w:rPr>
          <w:i w:val="0"/>
          <w:sz w:val="26"/>
        </w:rPr>
      </w:pPr>
      <w:bookmarkStart w:id="124" w:name="_Toc504007989"/>
      <w:bookmarkStart w:id="125" w:name="_Toc504074549"/>
      <w:r w:rsidRPr="00976E47">
        <w:rPr>
          <w:i w:val="0"/>
          <w:sz w:val="26"/>
        </w:rPr>
        <w:t>Hình 2.</w:t>
      </w:r>
      <w:r w:rsidRPr="00976E47">
        <w:rPr>
          <w:i w:val="0"/>
          <w:sz w:val="26"/>
        </w:rPr>
        <w:fldChar w:fldCharType="begin"/>
      </w:r>
      <w:r w:rsidRPr="00976E47">
        <w:rPr>
          <w:i w:val="0"/>
          <w:sz w:val="26"/>
        </w:rPr>
        <w:instrText xml:space="preserve"> SEQ Hình_2. \* ARABIC </w:instrText>
      </w:r>
      <w:r w:rsidRPr="00976E47">
        <w:rPr>
          <w:i w:val="0"/>
          <w:sz w:val="26"/>
        </w:rPr>
        <w:fldChar w:fldCharType="separate"/>
      </w:r>
      <w:r w:rsidR="008E7AE6">
        <w:rPr>
          <w:i w:val="0"/>
          <w:noProof/>
          <w:sz w:val="26"/>
        </w:rPr>
        <w:t>1</w:t>
      </w:r>
      <w:r w:rsidRPr="00976E47">
        <w:rPr>
          <w:i w:val="0"/>
          <w:sz w:val="26"/>
        </w:rPr>
        <w:fldChar w:fldCharType="end"/>
      </w:r>
      <w:r w:rsidRPr="00976E47">
        <w:rPr>
          <w:i w:val="0"/>
          <w:sz w:val="26"/>
        </w:rPr>
        <w:t xml:space="preserve"> Sơ đồ giao tiếp UART</w:t>
      </w:r>
      <w:bookmarkEnd w:id="124"/>
      <w:bookmarkEnd w:id="125"/>
    </w:p>
    <w:p w14:paraId="49223DFC" w14:textId="2A8BB18B" w:rsidR="001826C3" w:rsidRDefault="001826C3" w:rsidP="005072C8">
      <w:pPr>
        <w:spacing w:line="360" w:lineRule="auto"/>
        <w:ind w:firstLine="851"/>
      </w:pPr>
      <w:r w:rsidRPr="001826C3">
        <w:t>Các thông số cơ bản</w:t>
      </w:r>
      <w:r w:rsidR="005072C8">
        <w:t>:</w:t>
      </w:r>
    </w:p>
    <w:p w14:paraId="730F4362" w14:textId="634FF9B3" w:rsidR="001826C3" w:rsidRPr="002E3B1A" w:rsidRDefault="001826C3" w:rsidP="00266E7A">
      <w:pPr>
        <w:pStyle w:val="ListParagraph"/>
        <w:numPr>
          <w:ilvl w:val="0"/>
          <w:numId w:val="31"/>
        </w:numPr>
        <w:spacing w:line="360" w:lineRule="auto"/>
        <w:ind w:left="1276"/>
        <w:rPr>
          <w:rFonts w:ascii="Times New Roman" w:hAnsi="Times New Roman" w:cs="Times New Roman"/>
          <w:sz w:val="26"/>
          <w:szCs w:val="26"/>
        </w:rPr>
      </w:pPr>
      <w:r w:rsidRPr="002E3B1A">
        <w:rPr>
          <w:rFonts w:ascii="Times New Roman" w:hAnsi="Times New Roman" w:cs="Times New Roman"/>
          <w:sz w:val="26"/>
          <w:szCs w:val="26"/>
        </w:rPr>
        <w:t>Baund rate: Khoảng thời gian dành cho 1 bit được truyền. Phải được cài đặt giống nhau ở gửi và nhận.</w:t>
      </w:r>
    </w:p>
    <w:p w14:paraId="03B334F9" w14:textId="023A42FB" w:rsidR="001826C3" w:rsidRPr="002E3B1A" w:rsidRDefault="001826C3" w:rsidP="00266E7A">
      <w:pPr>
        <w:pStyle w:val="ListParagraph"/>
        <w:numPr>
          <w:ilvl w:val="0"/>
          <w:numId w:val="31"/>
        </w:numPr>
        <w:spacing w:line="360" w:lineRule="auto"/>
        <w:ind w:left="1276"/>
        <w:rPr>
          <w:rFonts w:ascii="Times New Roman" w:hAnsi="Times New Roman" w:cs="Times New Roman"/>
          <w:sz w:val="26"/>
          <w:szCs w:val="26"/>
        </w:rPr>
      </w:pPr>
      <w:r w:rsidRPr="002E3B1A">
        <w:rPr>
          <w:rFonts w:ascii="Times New Roman" w:hAnsi="Times New Roman" w:cs="Times New Roman"/>
          <w:sz w:val="26"/>
          <w:szCs w:val="26"/>
        </w:rPr>
        <w:t>Frame</w:t>
      </w:r>
      <w:r w:rsidR="002E3B1A">
        <w:rPr>
          <w:rFonts w:ascii="Times New Roman" w:hAnsi="Times New Roman" w:cs="Times New Roman"/>
          <w:sz w:val="26"/>
          <w:szCs w:val="26"/>
        </w:rPr>
        <w:t>:</w:t>
      </w:r>
      <w:r w:rsidRPr="002E3B1A">
        <w:rPr>
          <w:rFonts w:ascii="Times New Roman" w:hAnsi="Times New Roman" w:cs="Times New Roman"/>
          <w:sz w:val="26"/>
          <w:szCs w:val="26"/>
        </w:rPr>
        <w:t xml:space="preserve"> Khung truyền quy định về số bit trong mỗi lần truyền.</w:t>
      </w:r>
    </w:p>
    <w:p w14:paraId="11852B38" w14:textId="0FCED3DB" w:rsidR="001826C3" w:rsidRPr="002E3B1A" w:rsidRDefault="006C251D" w:rsidP="00266E7A">
      <w:pPr>
        <w:pStyle w:val="ListParagraph"/>
        <w:numPr>
          <w:ilvl w:val="0"/>
          <w:numId w:val="31"/>
        </w:numPr>
        <w:spacing w:line="360" w:lineRule="auto"/>
        <w:ind w:left="1276"/>
        <w:rPr>
          <w:rFonts w:ascii="Times New Roman" w:hAnsi="Times New Roman" w:cs="Times New Roman"/>
          <w:sz w:val="26"/>
          <w:szCs w:val="26"/>
        </w:rPr>
      </w:pPr>
      <w:r>
        <w:rPr>
          <w:rFonts w:ascii="Times New Roman" w:hAnsi="Times New Roman" w:cs="Times New Roman"/>
          <w:sz w:val="26"/>
          <w:szCs w:val="26"/>
        </w:rPr>
        <w:t>Start bit</w:t>
      </w:r>
      <w:r w:rsidR="001826C3" w:rsidRPr="002E3B1A">
        <w:rPr>
          <w:rFonts w:ascii="Times New Roman" w:hAnsi="Times New Roman" w:cs="Times New Roman"/>
          <w:sz w:val="26"/>
          <w:szCs w:val="26"/>
        </w:rPr>
        <w:t>: là bit đầu tiên được truyền trong 1 Frame. Báo hiệu cho thiết bị nhận có một gói dữ liệu sắ</w:t>
      </w:r>
      <w:r w:rsidR="002E3B1A">
        <w:rPr>
          <w:rFonts w:ascii="Times New Roman" w:hAnsi="Times New Roman" w:cs="Times New Roman"/>
          <w:sz w:val="26"/>
          <w:szCs w:val="26"/>
        </w:rPr>
        <w:t>p được</w:t>
      </w:r>
      <w:r w:rsidR="001826C3" w:rsidRPr="002E3B1A">
        <w:rPr>
          <w:rFonts w:ascii="Times New Roman" w:hAnsi="Times New Roman" w:cs="Times New Roman"/>
          <w:sz w:val="26"/>
          <w:szCs w:val="26"/>
        </w:rPr>
        <w:t xml:space="preserve"> truyền đế</w:t>
      </w:r>
      <w:r w:rsidR="002E3B1A">
        <w:rPr>
          <w:rFonts w:ascii="Times New Roman" w:hAnsi="Times New Roman" w:cs="Times New Roman"/>
          <w:sz w:val="26"/>
          <w:szCs w:val="26"/>
        </w:rPr>
        <w:t>n.</w:t>
      </w:r>
    </w:p>
    <w:p w14:paraId="57489CA3" w14:textId="4515A037" w:rsidR="001826C3" w:rsidRPr="002E3B1A" w:rsidRDefault="006C251D" w:rsidP="00266E7A">
      <w:pPr>
        <w:pStyle w:val="ListParagraph"/>
        <w:numPr>
          <w:ilvl w:val="0"/>
          <w:numId w:val="31"/>
        </w:numPr>
        <w:spacing w:line="360" w:lineRule="auto"/>
        <w:ind w:left="1276"/>
        <w:rPr>
          <w:rFonts w:ascii="Times New Roman" w:hAnsi="Times New Roman" w:cs="Times New Roman"/>
          <w:sz w:val="26"/>
          <w:szCs w:val="26"/>
        </w:rPr>
      </w:pPr>
      <w:r>
        <w:rPr>
          <w:rFonts w:ascii="Times New Roman" w:hAnsi="Times New Roman" w:cs="Times New Roman"/>
          <w:sz w:val="26"/>
          <w:szCs w:val="26"/>
        </w:rPr>
        <w:t>Data</w:t>
      </w:r>
      <w:r w:rsidR="001826C3" w:rsidRPr="002E3B1A">
        <w:rPr>
          <w:rFonts w:ascii="Times New Roman" w:hAnsi="Times New Roman" w:cs="Times New Roman"/>
          <w:sz w:val="26"/>
          <w:szCs w:val="26"/>
        </w:rPr>
        <w:t>: dữ liệu cần truyền. Bit có trọng số nhỏ nhất LSB được truyền trước sau đó đến bit MSB.</w:t>
      </w:r>
    </w:p>
    <w:p w14:paraId="59F77C7F" w14:textId="2AAA6A52" w:rsidR="001826C3" w:rsidRPr="002E3B1A" w:rsidRDefault="006C251D" w:rsidP="00266E7A">
      <w:pPr>
        <w:pStyle w:val="ListParagraph"/>
        <w:numPr>
          <w:ilvl w:val="0"/>
          <w:numId w:val="31"/>
        </w:numPr>
        <w:spacing w:line="360" w:lineRule="auto"/>
        <w:ind w:left="1276"/>
        <w:rPr>
          <w:rFonts w:ascii="Times New Roman" w:hAnsi="Times New Roman" w:cs="Times New Roman"/>
          <w:sz w:val="26"/>
          <w:szCs w:val="26"/>
        </w:rPr>
      </w:pPr>
      <w:r>
        <w:rPr>
          <w:rFonts w:ascii="Times New Roman" w:hAnsi="Times New Roman" w:cs="Times New Roman"/>
          <w:sz w:val="26"/>
          <w:szCs w:val="26"/>
        </w:rPr>
        <w:t>Parity bit</w:t>
      </w:r>
      <w:r w:rsidR="001826C3" w:rsidRPr="002E3B1A">
        <w:rPr>
          <w:rFonts w:ascii="Times New Roman" w:hAnsi="Times New Roman" w:cs="Times New Roman"/>
          <w:sz w:val="26"/>
          <w:szCs w:val="26"/>
        </w:rPr>
        <w:t xml:space="preserve">: </w:t>
      </w:r>
      <w:r w:rsidR="002E3B1A">
        <w:rPr>
          <w:rFonts w:ascii="Times New Roman" w:hAnsi="Times New Roman" w:cs="Times New Roman"/>
          <w:sz w:val="26"/>
          <w:szCs w:val="26"/>
        </w:rPr>
        <w:t xml:space="preserve">bit </w:t>
      </w:r>
      <w:r w:rsidR="001826C3" w:rsidRPr="002E3B1A">
        <w:rPr>
          <w:rFonts w:ascii="Times New Roman" w:hAnsi="Times New Roman" w:cs="Times New Roman"/>
          <w:sz w:val="26"/>
          <w:szCs w:val="26"/>
        </w:rPr>
        <w:t>kiểm tra dữ liệu.</w:t>
      </w:r>
    </w:p>
    <w:p w14:paraId="07D3C3DA" w14:textId="13B8EC7A" w:rsidR="001826C3" w:rsidRPr="002E3B1A" w:rsidRDefault="006C251D" w:rsidP="00266E7A">
      <w:pPr>
        <w:pStyle w:val="ListParagraph"/>
        <w:numPr>
          <w:ilvl w:val="0"/>
          <w:numId w:val="31"/>
        </w:numPr>
        <w:spacing w:line="360" w:lineRule="auto"/>
        <w:ind w:left="1276"/>
        <w:rPr>
          <w:rFonts w:ascii="Times New Roman" w:hAnsi="Times New Roman" w:cs="Times New Roman"/>
          <w:sz w:val="26"/>
          <w:szCs w:val="26"/>
        </w:rPr>
      </w:pPr>
      <w:r>
        <w:rPr>
          <w:rFonts w:ascii="Times New Roman" w:hAnsi="Times New Roman" w:cs="Times New Roman"/>
          <w:sz w:val="26"/>
          <w:szCs w:val="26"/>
        </w:rPr>
        <w:t>Stop bit</w:t>
      </w:r>
      <w:r w:rsidR="002E3B1A">
        <w:rPr>
          <w:rFonts w:ascii="Times New Roman" w:hAnsi="Times New Roman" w:cs="Times New Roman"/>
          <w:sz w:val="26"/>
          <w:szCs w:val="26"/>
        </w:rPr>
        <w:t xml:space="preserve">: là </w:t>
      </w:r>
      <w:r w:rsidR="001826C3" w:rsidRPr="002E3B1A">
        <w:rPr>
          <w:rFonts w:ascii="Times New Roman" w:hAnsi="Times New Roman" w:cs="Times New Roman"/>
          <w:sz w:val="26"/>
          <w:szCs w:val="26"/>
        </w:rPr>
        <w:t xml:space="preserve">bit báo cho thiết bị rằng các </w:t>
      </w:r>
      <w:r w:rsidR="002E3B1A">
        <w:rPr>
          <w:rFonts w:ascii="Times New Roman" w:hAnsi="Times New Roman" w:cs="Times New Roman"/>
          <w:sz w:val="26"/>
          <w:szCs w:val="26"/>
        </w:rPr>
        <w:t>data</w:t>
      </w:r>
      <w:r w:rsidR="001826C3" w:rsidRPr="002E3B1A">
        <w:rPr>
          <w:rFonts w:ascii="Times New Roman" w:hAnsi="Times New Roman" w:cs="Times New Roman"/>
          <w:sz w:val="26"/>
          <w:szCs w:val="26"/>
        </w:rPr>
        <w:t xml:space="preserve"> đã được gửi xong. Thiết bị nhận sẽ tiến hành kiểm tra khung truyền nhằm đảm bảo tính đúng đắn của dữ liệ</w:t>
      </w:r>
      <w:r w:rsidR="002E3B1A" w:rsidRPr="002E3B1A">
        <w:rPr>
          <w:rFonts w:ascii="Times New Roman" w:hAnsi="Times New Roman" w:cs="Times New Roman"/>
          <w:sz w:val="26"/>
          <w:szCs w:val="26"/>
        </w:rPr>
        <w:t>u.</w:t>
      </w:r>
    </w:p>
    <w:p w14:paraId="0944F84D" w14:textId="316F166D" w:rsidR="001826C3" w:rsidRPr="001826C3" w:rsidRDefault="001826C3" w:rsidP="001826C3">
      <w:pPr>
        <w:pStyle w:val="Heading3"/>
        <w:numPr>
          <w:ilvl w:val="2"/>
          <w:numId w:val="5"/>
        </w:numPr>
        <w:spacing w:line="360" w:lineRule="auto"/>
        <w:rPr>
          <w:rFonts w:ascii="Times New Roman" w:hAnsi="Times New Roman" w:cs="Times New Roman"/>
          <w:b/>
          <w:color w:val="auto"/>
        </w:rPr>
      </w:pPr>
      <w:bookmarkStart w:id="126" w:name="_Toc504074480"/>
      <w:r>
        <w:rPr>
          <w:rFonts w:ascii="Times New Roman" w:hAnsi="Times New Roman" w:cs="Times New Roman"/>
          <w:b/>
          <w:color w:val="auto"/>
        </w:rPr>
        <w:t>Hoạt động</w:t>
      </w:r>
      <w:bookmarkEnd w:id="126"/>
    </w:p>
    <w:p w14:paraId="06ADAC84" w14:textId="015B502A" w:rsidR="00357139" w:rsidRDefault="00357139" w:rsidP="0020472A">
      <w:pPr>
        <w:spacing w:line="360" w:lineRule="auto"/>
        <w:ind w:left="426" w:firstLine="425"/>
        <w:rPr>
          <w:szCs w:val="26"/>
        </w:rPr>
      </w:pPr>
      <w:r>
        <w:rPr>
          <w:szCs w:val="26"/>
        </w:rPr>
        <w:t>Để bắt đầu cho việc truyền dữ liệu bằng UART, một START bit được gửi đi, sau đó là các bit dữ liệu và kết thúc quá trình truyền là STOP bit.</w:t>
      </w:r>
    </w:p>
    <w:p w14:paraId="3D1C391E" w14:textId="77777777" w:rsidR="006C251D" w:rsidRDefault="002E3B1A" w:rsidP="006C251D">
      <w:pPr>
        <w:keepNext/>
        <w:spacing w:line="360" w:lineRule="auto"/>
        <w:ind w:firstLine="540"/>
        <w:jc w:val="center"/>
      </w:pPr>
      <w:r>
        <w:rPr>
          <w:noProof/>
          <w:szCs w:val="26"/>
        </w:rPr>
        <w:lastRenderedPageBreak/>
        <w:drawing>
          <wp:inline distT="0" distB="0" distL="0" distR="0" wp14:anchorId="04F7EC80" wp14:editId="06B401D6">
            <wp:extent cx="4876800" cy="1158240"/>
            <wp:effectExtent l="0" t="0" r="0" b="381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158240"/>
                    </a:xfrm>
                    <a:prstGeom prst="rect">
                      <a:avLst/>
                    </a:prstGeom>
                    <a:noFill/>
                    <a:ln>
                      <a:noFill/>
                    </a:ln>
                  </pic:spPr>
                </pic:pic>
              </a:graphicData>
            </a:graphic>
          </wp:inline>
        </w:drawing>
      </w:r>
    </w:p>
    <w:p w14:paraId="445EBC53" w14:textId="6511A540" w:rsidR="002E3B1A" w:rsidRPr="006C251D" w:rsidRDefault="006C251D" w:rsidP="006C251D">
      <w:pPr>
        <w:pStyle w:val="Caption"/>
        <w:jc w:val="center"/>
        <w:rPr>
          <w:i w:val="0"/>
          <w:sz w:val="26"/>
        </w:rPr>
      </w:pPr>
      <w:bookmarkStart w:id="127" w:name="_Toc504007990"/>
      <w:bookmarkStart w:id="128" w:name="_Toc504074550"/>
      <w:r>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2</w:t>
      </w:r>
      <w:r w:rsidRPr="006C251D">
        <w:rPr>
          <w:i w:val="0"/>
          <w:sz w:val="26"/>
        </w:rPr>
        <w:fldChar w:fldCharType="end"/>
      </w:r>
      <w:r w:rsidRPr="006C251D">
        <w:rPr>
          <w:i w:val="0"/>
          <w:sz w:val="26"/>
        </w:rPr>
        <w:t xml:space="preserve"> Quá trình truyền dữ liệu</w:t>
      </w:r>
      <w:bookmarkEnd w:id="127"/>
      <w:bookmarkEnd w:id="128"/>
    </w:p>
    <w:p w14:paraId="3BA5FAA4" w14:textId="77777777" w:rsidR="002E3B1A" w:rsidRPr="002E3B1A" w:rsidRDefault="002E3B1A" w:rsidP="002E3B1A"/>
    <w:p w14:paraId="122B2821" w14:textId="6FA8A68F" w:rsidR="002E3B1A" w:rsidRDefault="00357139" w:rsidP="0020472A">
      <w:pPr>
        <w:spacing w:line="360" w:lineRule="auto"/>
        <w:ind w:firstLine="851"/>
        <w:rPr>
          <w:szCs w:val="26"/>
        </w:rPr>
      </w:pPr>
      <w:r>
        <w:rPr>
          <w:szCs w:val="26"/>
        </w:rPr>
        <w:t xml:space="preserve">Khi ở trạng thái chờ mức điện thế ở mức 1 (high). </w:t>
      </w:r>
    </w:p>
    <w:p w14:paraId="31C8AC72" w14:textId="77777777" w:rsidR="002E3B1A" w:rsidRDefault="00357139" w:rsidP="0020472A">
      <w:pPr>
        <w:spacing w:line="360" w:lineRule="auto"/>
        <w:ind w:left="426" w:firstLine="425"/>
        <w:rPr>
          <w:szCs w:val="26"/>
        </w:rPr>
      </w:pPr>
      <w:r>
        <w:rPr>
          <w:szCs w:val="26"/>
        </w:rPr>
        <w:t>Khi bắt đầu truyền</w:t>
      </w:r>
      <w:r w:rsidR="002E3B1A">
        <w:rPr>
          <w:szCs w:val="26"/>
        </w:rPr>
        <w:t>,</w:t>
      </w:r>
      <w:r>
        <w:rPr>
          <w:szCs w:val="26"/>
        </w:rPr>
        <w:t xml:space="preserve"> START bit sẽ chuyển từ 1 xuống 0 để báo hiệu cho bộ nhận là quá trình truyền dữ liệu sắp xảy ra. </w:t>
      </w:r>
    </w:p>
    <w:p w14:paraId="3C8B2977" w14:textId="77777777" w:rsidR="002E3B1A" w:rsidRDefault="00357139" w:rsidP="0020472A">
      <w:pPr>
        <w:spacing w:line="360" w:lineRule="auto"/>
        <w:ind w:left="426" w:firstLine="425"/>
        <w:rPr>
          <w:szCs w:val="26"/>
        </w:rPr>
      </w:pPr>
      <w:r>
        <w:rPr>
          <w:szCs w:val="26"/>
        </w:rPr>
        <w:t xml:space="preserve">Sau START bit là đến các bit dữ liệu D0-D7 (các bit này có thể ở mức High or Low tùy </w:t>
      </w:r>
      <w:proofErr w:type="gramStart"/>
      <w:r>
        <w:rPr>
          <w:szCs w:val="26"/>
        </w:rPr>
        <w:t>theo</w:t>
      </w:r>
      <w:proofErr w:type="gramEnd"/>
      <w:r>
        <w:rPr>
          <w:szCs w:val="26"/>
        </w:rPr>
        <w:t xml:space="preserve"> dữ liệu). </w:t>
      </w:r>
    </w:p>
    <w:p w14:paraId="1BBD832C" w14:textId="05F31DC9" w:rsidR="00357139" w:rsidRPr="00A36183" w:rsidRDefault="00357139" w:rsidP="0020472A">
      <w:pPr>
        <w:spacing w:line="360" w:lineRule="auto"/>
        <w:ind w:left="426" w:firstLine="425"/>
        <w:rPr>
          <w:szCs w:val="26"/>
        </w:rPr>
      </w:pPr>
      <w:r>
        <w:rPr>
          <w:szCs w:val="26"/>
        </w:rPr>
        <w:t>Cuối cùng là STOP bit là 1 báo cho thiết bị rằng các bit đã được gửi xong. Thiết bị nhận sẽ tiến hành kiểm tra khung truyền nhằm đảm báo tính đúng đắn của dữ liệ</w:t>
      </w:r>
      <w:r w:rsidR="001826C3">
        <w:rPr>
          <w:szCs w:val="26"/>
        </w:rPr>
        <w:t>u.</w:t>
      </w:r>
    </w:p>
    <w:p w14:paraId="54F74782" w14:textId="77777777" w:rsidR="00A233AC" w:rsidRPr="006202A6" w:rsidRDefault="001658E3" w:rsidP="00A36183">
      <w:pPr>
        <w:pStyle w:val="Heading2"/>
        <w:numPr>
          <w:ilvl w:val="1"/>
          <w:numId w:val="5"/>
        </w:numPr>
        <w:spacing w:line="360" w:lineRule="auto"/>
        <w:rPr>
          <w:rFonts w:ascii="Times New Roman" w:hAnsi="Times New Roman" w:cs="Times New Roman"/>
          <w:b/>
          <w:color w:val="000000" w:themeColor="text1"/>
        </w:rPr>
      </w:pPr>
      <w:bookmarkStart w:id="129" w:name="_Toc473484097"/>
      <w:bookmarkStart w:id="130" w:name="_Toc473484242"/>
      <w:bookmarkStart w:id="131" w:name="_Toc474362616"/>
      <w:bookmarkStart w:id="132" w:name="_Toc504074481"/>
      <w:r w:rsidRPr="006202A6">
        <w:rPr>
          <w:rFonts w:ascii="Times New Roman" w:hAnsi="Times New Roman" w:cs="Times New Roman"/>
          <w:b/>
          <w:color w:val="000000" w:themeColor="text1"/>
        </w:rPr>
        <w:t>G</w:t>
      </w:r>
      <w:r w:rsidR="006238A4" w:rsidRPr="006202A6">
        <w:rPr>
          <w:rFonts w:ascii="Times New Roman" w:hAnsi="Times New Roman" w:cs="Times New Roman"/>
          <w:b/>
          <w:color w:val="000000" w:themeColor="text1"/>
        </w:rPr>
        <w:t xml:space="preserve">iao thức </w:t>
      </w:r>
      <w:bookmarkEnd w:id="129"/>
      <w:bookmarkEnd w:id="130"/>
      <w:bookmarkEnd w:id="131"/>
      <w:r w:rsidR="009C6794" w:rsidRPr="006202A6">
        <w:rPr>
          <w:rFonts w:ascii="Times New Roman" w:hAnsi="Times New Roman" w:cs="Times New Roman"/>
          <w:b/>
          <w:color w:val="000000" w:themeColor="text1"/>
        </w:rPr>
        <w:t>MQTT</w:t>
      </w:r>
      <w:bookmarkStart w:id="133" w:name="_Toc473484105"/>
      <w:bookmarkStart w:id="134" w:name="_Toc473484250"/>
      <w:bookmarkStart w:id="135" w:name="_Toc474362622"/>
      <w:bookmarkEnd w:id="132"/>
    </w:p>
    <w:p w14:paraId="6D89C132" w14:textId="7B3BA062" w:rsidR="000807A1"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36" w:name="_Toc504074482"/>
      <w:r w:rsidRPr="006202A6">
        <w:rPr>
          <w:rFonts w:ascii="Times New Roman" w:hAnsi="Times New Roman" w:cs="Times New Roman"/>
          <w:b/>
          <w:color w:val="000000" w:themeColor="text1"/>
          <w:szCs w:val="26"/>
        </w:rPr>
        <w:t>Giới thiệu tổng quan và lịch sử hình thành</w:t>
      </w:r>
      <w:bookmarkEnd w:id="136"/>
    </w:p>
    <w:p w14:paraId="17E9B118" w14:textId="7A6EF220" w:rsidR="000807A1" w:rsidRPr="006202A6" w:rsidRDefault="000807A1" w:rsidP="0020472A">
      <w:pPr>
        <w:pStyle w:val="ListParagraph"/>
        <w:spacing w:line="360" w:lineRule="auto"/>
        <w:ind w:left="426" w:firstLine="425"/>
        <w:jc w:val="both"/>
        <w:rPr>
          <w:rFonts w:ascii="Times New Roman" w:hAnsi="Times New Roman" w:cs="Times New Roman"/>
          <w:sz w:val="26"/>
        </w:rPr>
      </w:pPr>
      <w:r w:rsidRPr="006202A6">
        <w:rPr>
          <w:rFonts w:ascii="Times New Roman" w:hAnsi="Times New Roman" w:cs="Times New Roman"/>
          <w:sz w:val="26"/>
        </w:rPr>
        <w:t>MQTT (Message Queuing Telemetry Transport) là một giao thức gửi dạng Publish/Subscribe sử dụng cho các thiết bị Internet of Things với băng thông thấp, độ tin cậy cao và khả năng được sử dụng trong mạng lớn không ổn định.</w:t>
      </w:r>
    </w:p>
    <w:p w14:paraId="18120802" w14:textId="46618C01" w:rsidR="000807A1" w:rsidRPr="0020472A" w:rsidRDefault="000807A1" w:rsidP="0020472A">
      <w:pPr>
        <w:spacing w:line="360" w:lineRule="auto"/>
        <w:ind w:left="426" w:firstLine="491"/>
        <w:jc w:val="both"/>
      </w:pPr>
      <w:r w:rsidRPr="0020472A">
        <w:t>Bởi vì giao thức này sử dụng băng thông thấp trông môi trường có độ trễ cao nên nó là một giao thức lý thưởng cho các ứng dụng M2M.</w:t>
      </w:r>
    </w:p>
    <w:p w14:paraId="6421FE3A" w14:textId="0CE68848" w:rsidR="000807A1" w:rsidRPr="006202A6" w:rsidRDefault="000807A1" w:rsidP="0020472A">
      <w:pPr>
        <w:pStyle w:val="ListParagraph"/>
        <w:spacing w:line="360" w:lineRule="auto"/>
        <w:ind w:left="426" w:firstLine="425"/>
        <w:jc w:val="both"/>
        <w:rPr>
          <w:rFonts w:ascii="Times New Roman" w:hAnsi="Times New Roman" w:cs="Times New Roman"/>
          <w:sz w:val="26"/>
        </w:rPr>
      </w:pPr>
      <w:r w:rsidRPr="006202A6">
        <w:rPr>
          <w:rFonts w:ascii="Times New Roman" w:hAnsi="Times New Roman" w:cs="Times New Roman"/>
          <w:sz w:val="26"/>
        </w:rPr>
        <w:t xml:space="preserve">MQTT cũng là giao thức </w:t>
      </w:r>
      <w:r w:rsidR="00A36183">
        <w:rPr>
          <w:rFonts w:ascii="Times New Roman" w:hAnsi="Times New Roman" w:cs="Times New Roman"/>
          <w:sz w:val="26"/>
        </w:rPr>
        <w:t xml:space="preserve">được </w:t>
      </w:r>
      <w:r w:rsidRPr="006202A6">
        <w:rPr>
          <w:rFonts w:ascii="Times New Roman" w:hAnsi="Times New Roman" w:cs="Times New Roman"/>
          <w:sz w:val="26"/>
        </w:rPr>
        <w:t xml:space="preserve">sử dụng </w:t>
      </w:r>
      <w:r w:rsidR="00A36183">
        <w:rPr>
          <w:rFonts w:ascii="Times New Roman" w:hAnsi="Times New Roman" w:cs="Times New Roman"/>
          <w:sz w:val="26"/>
        </w:rPr>
        <w:t>cho</w:t>
      </w:r>
      <w:r w:rsidRPr="006202A6">
        <w:rPr>
          <w:rFonts w:ascii="Times New Roman" w:hAnsi="Times New Roman" w:cs="Times New Roman"/>
          <w:sz w:val="26"/>
        </w:rPr>
        <w:t xml:space="preserve"> một trong những ứng dụng hot nhất hiện nay là Facebook Messenger.</w:t>
      </w:r>
    </w:p>
    <w:p w14:paraId="63162E5E" w14:textId="58A7EB4C" w:rsidR="000807A1" w:rsidRPr="006202A6" w:rsidRDefault="00AC069B" w:rsidP="0020472A">
      <w:pPr>
        <w:pStyle w:val="ListParagraph"/>
        <w:spacing w:line="360" w:lineRule="auto"/>
        <w:ind w:left="426" w:firstLine="425"/>
        <w:jc w:val="both"/>
        <w:rPr>
          <w:rFonts w:ascii="Times New Roman" w:hAnsi="Times New Roman" w:cs="Times New Roman"/>
          <w:sz w:val="26"/>
        </w:rPr>
      </w:pPr>
      <w:r>
        <w:rPr>
          <w:rFonts w:ascii="Times New Roman" w:hAnsi="Times New Roman" w:cs="Times New Roman"/>
          <w:sz w:val="26"/>
        </w:rPr>
        <w:t xml:space="preserve"> </w:t>
      </w:r>
      <w:r w:rsidR="000807A1" w:rsidRPr="006202A6">
        <w:rPr>
          <w:rFonts w:ascii="Times New Roman" w:hAnsi="Times New Roman" w:cs="Times New Roman"/>
          <w:sz w:val="26"/>
        </w:rPr>
        <w:t>MQTT dược phát minh bởi Andy Stanford – Clark (IBM) và Arlen Nipper (EUROTECH) cuối năm 1999 khi nhiệm vụ của họ là tạo ra một giao thức sao cho sự hao phí năng lượng và băng thông là thấp nhất để kết nối đến đường ống dẫn dầu thông qua kết nối của vệ tinh.</w:t>
      </w:r>
    </w:p>
    <w:p w14:paraId="3DEA1DE1" w14:textId="77777777" w:rsidR="0020472A" w:rsidRDefault="0020472A" w:rsidP="0020472A">
      <w:pPr>
        <w:spacing w:line="360" w:lineRule="auto"/>
        <w:ind w:firstLine="426"/>
        <w:jc w:val="both"/>
      </w:pPr>
    </w:p>
    <w:p w14:paraId="1043382C" w14:textId="765C0D6B" w:rsidR="000807A1" w:rsidRPr="006202A6" w:rsidRDefault="000807A1" w:rsidP="0020472A">
      <w:pPr>
        <w:spacing w:line="360" w:lineRule="auto"/>
        <w:ind w:firstLine="426"/>
        <w:jc w:val="both"/>
      </w:pPr>
      <w:r w:rsidRPr="006202A6">
        <w:lastRenderedPageBreak/>
        <w:t xml:space="preserve">      Quá trình phát triển </w:t>
      </w:r>
    </w:p>
    <w:p w14:paraId="46501F95" w14:textId="77777777" w:rsidR="006C251D" w:rsidRDefault="000807A1" w:rsidP="00A36183">
      <w:pPr>
        <w:keepNext/>
        <w:spacing w:line="360" w:lineRule="auto"/>
        <w:jc w:val="center"/>
      </w:pPr>
      <w:r w:rsidRPr="006202A6">
        <w:rPr>
          <w:noProof/>
        </w:rPr>
        <w:drawing>
          <wp:inline distT="0" distB="0" distL="0" distR="0" wp14:anchorId="34E8E626" wp14:editId="65D20782">
            <wp:extent cx="4267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00" cy="1276350"/>
                    </a:xfrm>
                    <a:prstGeom prst="rect">
                      <a:avLst/>
                    </a:prstGeom>
                  </pic:spPr>
                </pic:pic>
              </a:graphicData>
            </a:graphic>
          </wp:inline>
        </w:drawing>
      </w:r>
    </w:p>
    <w:p w14:paraId="420D0503" w14:textId="447BC200" w:rsidR="000807A1" w:rsidRPr="00AC069B" w:rsidRDefault="006C251D" w:rsidP="00AC069B">
      <w:pPr>
        <w:pStyle w:val="Caption"/>
        <w:spacing w:line="360" w:lineRule="auto"/>
        <w:jc w:val="center"/>
        <w:rPr>
          <w:i w:val="0"/>
          <w:sz w:val="26"/>
        </w:rPr>
      </w:pPr>
      <w:bookmarkStart w:id="137" w:name="_Toc504007991"/>
      <w:bookmarkStart w:id="138" w:name="_Toc504074551"/>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3</w:t>
      </w:r>
      <w:r w:rsidRPr="006C251D">
        <w:rPr>
          <w:i w:val="0"/>
          <w:sz w:val="26"/>
        </w:rPr>
        <w:fldChar w:fldCharType="end"/>
      </w:r>
      <w:r w:rsidRPr="006C251D">
        <w:rPr>
          <w:i w:val="0"/>
          <w:sz w:val="26"/>
        </w:rPr>
        <w:t xml:space="preserve">  Quá trình phát triển MQTT</w:t>
      </w:r>
      <w:bookmarkEnd w:id="137"/>
      <w:bookmarkEnd w:id="138"/>
    </w:p>
    <w:p w14:paraId="443251A3" w14:textId="01649728" w:rsidR="00A233AC"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39" w:name="_Toc504074483"/>
      <w:r w:rsidRPr="006202A6">
        <w:rPr>
          <w:rFonts w:ascii="Times New Roman" w:hAnsi="Times New Roman" w:cs="Times New Roman"/>
          <w:b/>
          <w:color w:val="000000" w:themeColor="text1"/>
          <w:szCs w:val="26"/>
        </w:rPr>
        <w:t>Các tính năng và đặc điểm nổi bật</w:t>
      </w:r>
      <w:bookmarkEnd w:id="139"/>
    </w:p>
    <w:p w14:paraId="6B7BA48D" w14:textId="0B42BAE9" w:rsidR="00A5198A" w:rsidRPr="006202A6" w:rsidRDefault="00A5198A" w:rsidP="0020472A">
      <w:pPr>
        <w:spacing w:line="360" w:lineRule="auto"/>
        <w:ind w:left="426" w:firstLine="425"/>
        <w:jc w:val="both"/>
      </w:pPr>
      <w:r w:rsidRPr="006202A6">
        <w:t xml:space="preserve">Dạng truyền message </w:t>
      </w:r>
      <w:proofErr w:type="gramStart"/>
      <w:r w:rsidRPr="006202A6">
        <w:t>theo</w:t>
      </w:r>
      <w:proofErr w:type="gramEnd"/>
      <w:r w:rsidRPr="006202A6">
        <w:t xml:space="preserve"> mô hình </w:t>
      </w:r>
      <w:r w:rsidR="00C8215B" w:rsidRPr="006202A6">
        <w:t xml:space="preserve">Publish/Subscribe </w:t>
      </w:r>
      <w:r w:rsidRPr="006202A6">
        <w:t>việc truyề</w:t>
      </w:r>
      <w:r w:rsidR="003D160E" w:rsidRPr="006202A6">
        <w:t xml:space="preserve">n tin phân    tán </w:t>
      </w:r>
      <w:r w:rsidRPr="006202A6">
        <w:t>một – nhiều, tách biệt với phần ứng dụng.</w:t>
      </w:r>
    </w:p>
    <w:p w14:paraId="01C4CBE5" w14:textId="6B1F24B8" w:rsidR="00A5198A" w:rsidRPr="006202A6" w:rsidRDefault="00A5198A" w:rsidP="0020472A">
      <w:pPr>
        <w:spacing w:line="360" w:lineRule="auto"/>
        <w:ind w:firstLine="851"/>
        <w:jc w:val="both"/>
      </w:pPr>
      <w:r w:rsidRPr="006202A6">
        <w:t>Việc truyền thông điệp là luôn không quan tâm đến nội dung được truyền.</w:t>
      </w:r>
    </w:p>
    <w:p w14:paraId="18B982D9" w14:textId="64442300" w:rsidR="00A5198A" w:rsidRPr="006202A6" w:rsidRDefault="00A5198A" w:rsidP="0020472A">
      <w:pPr>
        <w:spacing w:line="360" w:lineRule="auto"/>
        <w:ind w:firstLine="851"/>
        <w:jc w:val="both"/>
      </w:pPr>
      <w:r w:rsidRPr="006202A6">
        <w:t>Sử dụng TCP/IP là giao thức nền.</w:t>
      </w:r>
    </w:p>
    <w:p w14:paraId="2F59F39A" w14:textId="474AB505" w:rsidR="00A5198A" w:rsidRPr="006202A6" w:rsidRDefault="00A5198A" w:rsidP="0020472A">
      <w:pPr>
        <w:spacing w:line="360" w:lineRule="auto"/>
        <w:ind w:left="426" w:firstLine="425"/>
        <w:jc w:val="both"/>
      </w:pPr>
      <w:r w:rsidRPr="006202A6">
        <w:t>Tồn tại ba mức độ tin cậy cho việc truyền dữ liệ</w:t>
      </w:r>
      <w:r w:rsidR="0020472A">
        <w:t>u:</w:t>
      </w:r>
    </w:p>
    <w:p w14:paraId="2F13B8B4" w14:textId="48698CFD" w:rsidR="00A5198A" w:rsidRDefault="00A5198A" w:rsidP="00266E7A">
      <w:pPr>
        <w:pStyle w:val="ListParagraph"/>
        <w:numPr>
          <w:ilvl w:val="0"/>
          <w:numId w:val="31"/>
        </w:numPr>
        <w:spacing w:line="360" w:lineRule="auto"/>
        <w:ind w:left="1276"/>
        <w:jc w:val="both"/>
        <w:rPr>
          <w:rFonts w:ascii="Times New Roman" w:hAnsi="Times New Roman" w:cs="Times New Roman"/>
          <w:sz w:val="26"/>
        </w:rPr>
      </w:pPr>
      <w:r w:rsidRPr="006202A6">
        <w:rPr>
          <w:rFonts w:ascii="Times New Roman" w:hAnsi="Times New Roman" w:cs="Times New Roman"/>
          <w:sz w:val="26"/>
        </w:rPr>
        <w:t>Hầu như chỉ 1 lần</w:t>
      </w:r>
    </w:p>
    <w:p w14:paraId="6C53E19F" w14:textId="4247DEF8" w:rsidR="0020472A" w:rsidRDefault="0020472A" w:rsidP="00266E7A">
      <w:pPr>
        <w:pStyle w:val="ListParagraph"/>
        <w:numPr>
          <w:ilvl w:val="0"/>
          <w:numId w:val="31"/>
        </w:numPr>
        <w:spacing w:line="360" w:lineRule="auto"/>
        <w:ind w:left="1276"/>
        <w:jc w:val="both"/>
        <w:rPr>
          <w:rFonts w:ascii="Times New Roman" w:hAnsi="Times New Roman" w:cs="Times New Roman"/>
          <w:sz w:val="26"/>
        </w:rPr>
      </w:pPr>
      <w:r>
        <w:rPr>
          <w:rFonts w:ascii="Times New Roman" w:hAnsi="Times New Roman" w:cs="Times New Roman"/>
          <w:sz w:val="26"/>
        </w:rPr>
        <w:t>Ít nhất 1 lần</w:t>
      </w:r>
    </w:p>
    <w:p w14:paraId="4A2681A1" w14:textId="5A41B5FF" w:rsidR="0020472A" w:rsidRPr="006202A6" w:rsidRDefault="0020472A" w:rsidP="00266E7A">
      <w:pPr>
        <w:pStyle w:val="ListParagraph"/>
        <w:numPr>
          <w:ilvl w:val="0"/>
          <w:numId w:val="31"/>
        </w:numPr>
        <w:spacing w:line="360" w:lineRule="auto"/>
        <w:ind w:left="1276"/>
        <w:jc w:val="both"/>
        <w:rPr>
          <w:rFonts w:ascii="Times New Roman" w:hAnsi="Times New Roman" w:cs="Times New Roman"/>
          <w:sz w:val="26"/>
        </w:rPr>
      </w:pPr>
      <w:r>
        <w:rPr>
          <w:rFonts w:ascii="Times New Roman" w:hAnsi="Times New Roman" w:cs="Times New Roman"/>
          <w:sz w:val="26"/>
        </w:rPr>
        <w:t>Chính xác chỉ 1 lần</w:t>
      </w:r>
    </w:p>
    <w:p w14:paraId="0BF38914" w14:textId="2EAED1A5" w:rsidR="00A5198A" w:rsidRPr="006202A6" w:rsidRDefault="00A5198A" w:rsidP="0020472A">
      <w:pPr>
        <w:spacing w:line="360" w:lineRule="auto"/>
        <w:ind w:left="426" w:firstLine="425"/>
        <w:jc w:val="both"/>
      </w:pPr>
      <w:r w:rsidRPr="006202A6">
        <w:t>Phần bao bọc dữ liệu truyền nhỏ (có độ dài cố định luôn là 2 byte) và được giảm đến mức tối thiểu để giảm tải cho đường truyền.</w:t>
      </w:r>
    </w:p>
    <w:p w14:paraId="29BE0DE2" w14:textId="7597149F" w:rsidR="00A233AC" w:rsidRPr="006202A6" w:rsidRDefault="00A233AC" w:rsidP="00A36183">
      <w:pPr>
        <w:pStyle w:val="Heading3"/>
        <w:spacing w:line="360" w:lineRule="auto"/>
        <w:rPr>
          <w:rFonts w:ascii="Times New Roman" w:hAnsi="Times New Roman" w:cs="Times New Roman"/>
          <w:b/>
          <w:color w:val="000000" w:themeColor="text1"/>
          <w:szCs w:val="26"/>
        </w:rPr>
      </w:pPr>
      <w:bookmarkStart w:id="140" w:name="_Toc504074484"/>
      <w:r w:rsidRPr="006202A6">
        <w:rPr>
          <w:rFonts w:ascii="Times New Roman" w:hAnsi="Times New Roman" w:cs="Times New Roman"/>
          <w:b/>
          <w:color w:val="000000" w:themeColor="text1"/>
          <w:szCs w:val="26"/>
        </w:rPr>
        <w:t>2.2.3 Mô hình Pub/Sub và cơ chế hoạt động</w:t>
      </w:r>
      <w:bookmarkEnd w:id="140"/>
    </w:p>
    <w:p w14:paraId="3796D460" w14:textId="42B3F959" w:rsidR="00A5198A" w:rsidRPr="006202A6" w:rsidRDefault="00A5198A" w:rsidP="0089176B">
      <w:pPr>
        <w:spacing w:line="360" w:lineRule="auto"/>
        <w:ind w:firstLine="851"/>
        <w:rPr>
          <w:b/>
          <w:szCs w:val="26"/>
        </w:rPr>
      </w:pPr>
      <w:r w:rsidRPr="006202A6">
        <w:rPr>
          <w:b/>
          <w:szCs w:val="26"/>
        </w:rPr>
        <w:t>Mô hình mẫu Pub/Sub</w:t>
      </w:r>
    </w:p>
    <w:p w14:paraId="3D3D2728" w14:textId="77777777" w:rsidR="00A5198A" w:rsidRPr="006202A6" w:rsidRDefault="00A5198A" w:rsidP="00266E7A">
      <w:pPr>
        <w:pStyle w:val="ListParagraph"/>
        <w:numPr>
          <w:ilvl w:val="0"/>
          <w:numId w:val="11"/>
        </w:numPr>
        <w:spacing w:line="360" w:lineRule="auto"/>
        <w:ind w:left="851" w:firstLine="142"/>
        <w:rPr>
          <w:rFonts w:ascii="Times New Roman" w:hAnsi="Times New Roman" w:cs="Times New Roman"/>
          <w:sz w:val="26"/>
        </w:rPr>
      </w:pPr>
      <w:r w:rsidRPr="006202A6">
        <w:rPr>
          <w:rFonts w:ascii="Times New Roman" w:hAnsi="Times New Roman" w:cs="Times New Roman"/>
          <w:sz w:val="26"/>
        </w:rPr>
        <w:t xml:space="preserve">Thành phần: </w:t>
      </w:r>
    </w:p>
    <w:p w14:paraId="45AF3933" w14:textId="291D0703" w:rsidR="00A40C94" w:rsidRPr="006202A6" w:rsidRDefault="00A40C94" w:rsidP="00266E7A">
      <w:pPr>
        <w:pStyle w:val="ListParagraph"/>
        <w:numPr>
          <w:ilvl w:val="0"/>
          <w:numId w:val="14"/>
        </w:numPr>
        <w:spacing w:line="360" w:lineRule="auto"/>
        <w:ind w:left="993" w:firstLine="142"/>
        <w:rPr>
          <w:rFonts w:ascii="Times New Roman" w:hAnsi="Times New Roman" w:cs="Times New Roman"/>
          <w:sz w:val="26"/>
        </w:rPr>
      </w:pPr>
      <w:r w:rsidRPr="006202A6">
        <w:rPr>
          <w:rFonts w:ascii="Times New Roman" w:hAnsi="Times New Roman" w:cs="Times New Roman"/>
          <w:sz w:val="26"/>
        </w:rPr>
        <w:t>Publisher – nơi gửi thông điệp</w:t>
      </w:r>
    </w:p>
    <w:p w14:paraId="49DF9DF7" w14:textId="354037BA" w:rsidR="00A5198A" w:rsidRPr="006202A6" w:rsidRDefault="00A40C94" w:rsidP="00266E7A">
      <w:pPr>
        <w:pStyle w:val="ListParagraph"/>
        <w:numPr>
          <w:ilvl w:val="0"/>
          <w:numId w:val="14"/>
        </w:numPr>
        <w:spacing w:line="360" w:lineRule="auto"/>
        <w:ind w:left="993" w:firstLine="142"/>
        <w:rPr>
          <w:rFonts w:ascii="Times New Roman" w:hAnsi="Times New Roman" w:cs="Times New Roman"/>
          <w:sz w:val="26"/>
        </w:rPr>
      </w:pPr>
      <w:r w:rsidRPr="006202A6">
        <w:rPr>
          <w:rFonts w:ascii="Times New Roman" w:hAnsi="Times New Roman" w:cs="Times New Roman"/>
          <w:sz w:val="26"/>
        </w:rPr>
        <w:t>Subscriber – nơi nhận thông điệp</w:t>
      </w:r>
    </w:p>
    <w:p w14:paraId="7BA6AF9C" w14:textId="2C816865" w:rsidR="00A40C94" w:rsidRPr="006202A6" w:rsidRDefault="00A40C94" w:rsidP="00266E7A">
      <w:pPr>
        <w:pStyle w:val="ListParagraph"/>
        <w:numPr>
          <w:ilvl w:val="0"/>
          <w:numId w:val="14"/>
        </w:numPr>
        <w:spacing w:line="360" w:lineRule="auto"/>
        <w:ind w:left="993" w:firstLine="142"/>
        <w:rPr>
          <w:rFonts w:ascii="Times New Roman" w:hAnsi="Times New Roman" w:cs="Times New Roman"/>
          <w:sz w:val="26"/>
        </w:rPr>
      </w:pPr>
      <w:r w:rsidRPr="006202A6">
        <w:rPr>
          <w:rFonts w:ascii="Times New Roman" w:hAnsi="Times New Roman" w:cs="Times New Roman"/>
          <w:sz w:val="26"/>
        </w:rPr>
        <w:t>Broker – điểm trung gian</w:t>
      </w:r>
    </w:p>
    <w:p w14:paraId="4B85403D" w14:textId="4D5845F0" w:rsidR="00A5198A" w:rsidRPr="006202A6" w:rsidRDefault="004F1E71" w:rsidP="00266E7A">
      <w:pPr>
        <w:pStyle w:val="ListParagraph"/>
        <w:numPr>
          <w:ilvl w:val="0"/>
          <w:numId w:val="11"/>
        </w:numPr>
        <w:spacing w:line="360" w:lineRule="auto"/>
        <w:ind w:left="851" w:firstLine="142"/>
        <w:rPr>
          <w:rFonts w:ascii="Times New Roman" w:hAnsi="Times New Roman" w:cs="Times New Roman"/>
          <w:sz w:val="26"/>
        </w:rPr>
      </w:pPr>
      <w:r w:rsidRPr="006202A6">
        <w:rPr>
          <w:rFonts w:ascii="Times New Roman" w:hAnsi="Times New Roman" w:cs="Times New Roman"/>
          <w:sz w:val="26"/>
        </w:rPr>
        <w:t xml:space="preserve"> </w:t>
      </w:r>
      <w:r w:rsidR="00A5198A" w:rsidRPr="006202A6">
        <w:rPr>
          <w:rFonts w:ascii="Times New Roman" w:hAnsi="Times New Roman" w:cs="Times New Roman"/>
          <w:sz w:val="26"/>
        </w:rPr>
        <w:t>Đặc điểm nổi bậ</w:t>
      </w:r>
      <w:r w:rsidRPr="006202A6">
        <w:rPr>
          <w:rFonts w:ascii="Times New Roman" w:hAnsi="Times New Roman" w:cs="Times New Roman"/>
          <w:sz w:val="26"/>
        </w:rPr>
        <w:t xml:space="preserve">c: </w:t>
      </w:r>
    </w:p>
    <w:p w14:paraId="43FA672E" w14:textId="645BF885" w:rsidR="004F1E71" w:rsidRPr="006202A6" w:rsidRDefault="001F0AE9" w:rsidP="00266E7A">
      <w:pPr>
        <w:pStyle w:val="ListParagraph"/>
        <w:numPr>
          <w:ilvl w:val="0"/>
          <w:numId w:val="15"/>
        </w:numPr>
        <w:spacing w:line="360" w:lineRule="auto"/>
        <w:ind w:left="993" w:firstLine="142"/>
        <w:rPr>
          <w:rFonts w:ascii="Times New Roman" w:hAnsi="Times New Roman" w:cs="Times New Roman"/>
          <w:sz w:val="26"/>
        </w:rPr>
      </w:pPr>
      <w:r w:rsidRPr="006202A6">
        <w:rPr>
          <w:rFonts w:ascii="Times New Roman" w:hAnsi="Times New Roman" w:cs="Times New Roman"/>
          <w:sz w:val="26"/>
        </w:rPr>
        <w:t>Tách biệt giữa Publisher và Subscriber</w:t>
      </w:r>
    </w:p>
    <w:p w14:paraId="752AE346" w14:textId="19F22097" w:rsidR="004F1E71" w:rsidRPr="006202A6" w:rsidRDefault="001F0AE9" w:rsidP="00266E7A">
      <w:pPr>
        <w:pStyle w:val="ListParagraph"/>
        <w:numPr>
          <w:ilvl w:val="0"/>
          <w:numId w:val="15"/>
        </w:numPr>
        <w:spacing w:line="360" w:lineRule="auto"/>
        <w:ind w:left="993" w:firstLine="142"/>
        <w:rPr>
          <w:rFonts w:ascii="Times New Roman" w:hAnsi="Times New Roman" w:cs="Times New Roman"/>
          <w:sz w:val="26"/>
        </w:rPr>
      </w:pPr>
      <w:r w:rsidRPr="006202A6">
        <w:rPr>
          <w:rFonts w:ascii="Times New Roman" w:hAnsi="Times New Roman" w:cs="Times New Roman"/>
          <w:sz w:val="26"/>
        </w:rPr>
        <w:t>Cả Publisher và Subscriber đều là Client và nó luôn kết nối đến 1 Broker trung tâm</w:t>
      </w:r>
    </w:p>
    <w:p w14:paraId="66F8A0FD" w14:textId="450B649E" w:rsidR="004F1E71" w:rsidRPr="006202A6" w:rsidRDefault="004F1E71" w:rsidP="0089176B">
      <w:pPr>
        <w:spacing w:line="360" w:lineRule="auto"/>
        <w:ind w:firstLine="851"/>
        <w:rPr>
          <w:b/>
        </w:rPr>
      </w:pPr>
      <w:r w:rsidRPr="006202A6">
        <w:rPr>
          <w:b/>
        </w:rPr>
        <w:lastRenderedPageBreak/>
        <w:t>Tính thừa kế và những đặc điểm riêng</w:t>
      </w:r>
    </w:p>
    <w:p w14:paraId="7018ADFA" w14:textId="4951BF86" w:rsidR="004F1E71" w:rsidRPr="006202A6" w:rsidRDefault="004F1E71" w:rsidP="00266E7A">
      <w:pPr>
        <w:pStyle w:val="ListParagraph"/>
        <w:numPr>
          <w:ilvl w:val="0"/>
          <w:numId w:val="11"/>
        </w:numPr>
        <w:spacing w:line="360" w:lineRule="auto"/>
        <w:ind w:left="851" w:firstLine="142"/>
        <w:rPr>
          <w:rFonts w:ascii="Times New Roman" w:hAnsi="Times New Roman" w:cs="Times New Roman"/>
          <w:b/>
          <w:sz w:val="26"/>
        </w:rPr>
      </w:pPr>
      <w:r w:rsidRPr="006202A6">
        <w:rPr>
          <w:rFonts w:ascii="Times New Roman" w:hAnsi="Times New Roman" w:cs="Times New Roman"/>
          <w:sz w:val="26"/>
        </w:rPr>
        <w:t xml:space="preserve">Tính thừa kế: </w:t>
      </w:r>
    </w:p>
    <w:p w14:paraId="08553EAA" w14:textId="31EA8360" w:rsidR="004F1E71" w:rsidRPr="006202A6" w:rsidRDefault="004F1E71" w:rsidP="00266E7A">
      <w:pPr>
        <w:pStyle w:val="ListParagraph"/>
        <w:numPr>
          <w:ilvl w:val="0"/>
          <w:numId w:val="12"/>
        </w:numPr>
        <w:spacing w:line="360" w:lineRule="auto"/>
        <w:ind w:left="993" w:firstLine="142"/>
        <w:rPr>
          <w:rFonts w:ascii="Times New Roman" w:hAnsi="Times New Roman" w:cs="Times New Roman"/>
          <w:b/>
          <w:sz w:val="26"/>
        </w:rPr>
      </w:pPr>
      <w:r w:rsidRPr="006202A6">
        <w:rPr>
          <w:rFonts w:ascii="Times New Roman" w:hAnsi="Times New Roman" w:cs="Times New Roman"/>
          <w:sz w:val="26"/>
        </w:rPr>
        <w:t>Space decoupling (Không gian tách biệt)</w:t>
      </w:r>
    </w:p>
    <w:p w14:paraId="0CBED9DD" w14:textId="150DCD98" w:rsidR="004F1E71" w:rsidRPr="006202A6" w:rsidRDefault="004F1E71" w:rsidP="00266E7A">
      <w:pPr>
        <w:pStyle w:val="ListParagraph"/>
        <w:numPr>
          <w:ilvl w:val="0"/>
          <w:numId w:val="12"/>
        </w:numPr>
        <w:spacing w:line="360" w:lineRule="auto"/>
        <w:ind w:left="993" w:firstLine="142"/>
        <w:rPr>
          <w:rFonts w:ascii="Times New Roman" w:hAnsi="Times New Roman" w:cs="Times New Roman"/>
          <w:b/>
          <w:sz w:val="26"/>
        </w:rPr>
      </w:pPr>
      <w:r w:rsidRPr="006202A6">
        <w:rPr>
          <w:rFonts w:ascii="Times New Roman" w:hAnsi="Times New Roman" w:cs="Times New Roman"/>
          <w:sz w:val="26"/>
        </w:rPr>
        <w:t>Time decoupling (Thời gian tách biệt)</w:t>
      </w:r>
    </w:p>
    <w:p w14:paraId="4D9506CD" w14:textId="5BA3C7C0" w:rsidR="004F1E71" w:rsidRPr="006202A6" w:rsidRDefault="004F1E71" w:rsidP="00266E7A">
      <w:pPr>
        <w:pStyle w:val="ListParagraph"/>
        <w:numPr>
          <w:ilvl w:val="0"/>
          <w:numId w:val="12"/>
        </w:numPr>
        <w:spacing w:line="360" w:lineRule="auto"/>
        <w:ind w:left="993" w:firstLine="142"/>
        <w:rPr>
          <w:rFonts w:ascii="Times New Roman" w:hAnsi="Times New Roman" w:cs="Times New Roman"/>
          <w:b/>
          <w:sz w:val="26"/>
        </w:rPr>
      </w:pPr>
      <w:r w:rsidRPr="006202A6">
        <w:rPr>
          <w:rFonts w:ascii="Times New Roman" w:hAnsi="Times New Roman" w:cs="Times New Roman"/>
          <w:sz w:val="26"/>
        </w:rPr>
        <w:t>Synchronization decoupling (Sự đồng bộ riêng lẻ)</w:t>
      </w:r>
    </w:p>
    <w:p w14:paraId="1E9E2650" w14:textId="479DB5D3" w:rsidR="004F1E71" w:rsidRPr="006202A6" w:rsidRDefault="004F1E71" w:rsidP="00266E7A">
      <w:pPr>
        <w:pStyle w:val="ListParagraph"/>
        <w:numPr>
          <w:ilvl w:val="0"/>
          <w:numId w:val="11"/>
        </w:numPr>
        <w:spacing w:line="360" w:lineRule="auto"/>
        <w:ind w:left="851" w:firstLine="142"/>
        <w:rPr>
          <w:rFonts w:ascii="Times New Roman" w:hAnsi="Times New Roman" w:cs="Times New Roman"/>
          <w:b/>
          <w:sz w:val="26"/>
        </w:rPr>
      </w:pPr>
      <w:r w:rsidRPr="006202A6">
        <w:rPr>
          <w:rFonts w:ascii="Times New Roman" w:hAnsi="Times New Roman" w:cs="Times New Roman"/>
          <w:sz w:val="26"/>
        </w:rPr>
        <w:t>Đặc điểm riêng biệt</w:t>
      </w:r>
    </w:p>
    <w:p w14:paraId="3532F1C8" w14:textId="2279774D" w:rsidR="004F1E71" w:rsidRPr="006202A6" w:rsidRDefault="004F1E71" w:rsidP="00266E7A">
      <w:pPr>
        <w:pStyle w:val="ListParagraph"/>
        <w:numPr>
          <w:ilvl w:val="0"/>
          <w:numId w:val="13"/>
        </w:numPr>
        <w:spacing w:line="360" w:lineRule="auto"/>
        <w:ind w:left="993" w:firstLine="141"/>
        <w:jc w:val="both"/>
        <w:rPr>
          <w:rFonts w:ascii="Times New Roman" w:hAnsi="Times New Roman" w:cs="Times New Roman"/>
          <w:b/>
          <w:sz w:val="26"/>
        </w:rPr>
      </w:pPr>
      <w:r w:rsidRPr="006202A6">
        <w:rPr>
          <w:rFonts w:ascii="Times New Roman" w:hAnsi="Times New Roman" w:cs="Times New Roman"/>
          <w:sz w:val="26"/>
        </w:rPr>
        <w:t>MQTT sử dụng cơ chế lọc thông điệp dựa vào tiêu đề (subject - based).</w:t>
      </w:r>
    </w:p>
    <w:p w14:paraId="7639CCFA" w14:textId="1D564996" w:rsidR="004F1E71" w:rsidRPr="006202A6" w:rsidRDefault="004F1E71" w:rsidP="00266E7A">
      <w:pPr>
        <w:pStyle w:val="ListParagraph"/>
        <w:numPr>
          <w:ilvl w:val="0"/>
          <w:numId w:val="13"/>
        </w:numPr>
        <w:spacing w:line="360" w:lineRule="auto"/>
        <w:ind w:left="993" w:firstLine="141"/>
        <w:jc w:val="both"/>
        <w:rPr>
          <w:rFonts w:ascii="Times New Roman" w:hAnsi="Times New Roman" w:cs="Times New Roman"/>
          <w:b/>
          <w:sz w:val="26"/>
        </w:rPr>
      </w:pPr>
      <w:r w:rsidRPr="006202A6">
        <w:rPr>
          <w:rFonts w:ascii="Times New Roman" w:hAnsi="Times New Roman" w:cs="Times New Roman"/>
          <w:sz w:val="26"/>
        </w:rPr>
        <w:t>MQTT có một tầng gọi là chất lượng dịch vụ (Quality of Services - QoS). Nó giúp cho dễ dàng nhận biết được là message có được truyền thành công hay không.</w:t>
      </w:r>
    </w:p>
    <w:p w14:paraId="1251CA46" w14:textId="15406AEC" w:rsidR="004F1E71" w:rsidRDefault="004F1E71" w:rsidP="0089176B">
      <w:pPr>
        <w:spacing w:line="360" w:lineRule="auto"/>
        <w:ind w:firstLine="851"/>
        <w:jc w:val="both"/>
        <w:rPr>
          <w:b/>
        </w:rPr>
      </w:pPr>
      <w:r w:rsidRPr="006202A6">
        <w:rPr>
          <w:b/>
        </w:rPr>
        <w:t>Cơ chế hoạt động</w:t>
      </w:r>
    </w:p>
    <w:p w14:paraId="31C8A652" w14:textId="77777777" w:rsidR="006C251D" w:rsidRPr="006202A6" w:rsidRDefault="006C251D" w:rsidP="00397388">
      <w:pPr>
        <w:spacing w:line="360" w:lineRule="auto"/>
        <w:jc w:val="both"/>
        <w:rPr>
          <w:b/>
        </w:rPr>
      </w:pPr>
    </w:p>
    <w:p w14:paraId="5BC3CDF4" w14:textId="77777777" w:rsidR="006C251D" w:rsidRDefault="004F1E71" w:rsidP="00397388">
      <w:pPr>
        <w:keepNext/>
        <w:spacing w:line="360" w:lineRule="auto"/>
        <w:jc w:val="center"/>
      </w:pPr>
      <w:r w:rsidRPr="006202A6">
        <w:rPr>
          <w:noProof/>
        </w:rPr>
        <w:drawing>
          <wp:inline distT="0" distB="0" distL="0" distR="0" wp14:anchorId="34EC507A" wp14:editId="68D83408">
            <wp:extent cx="45148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4850" cy="1581150"/>
                    </a:xfrm>
                    <a:prstGeom prst="rect">
                      <a:avLst/>
                    </a:prstGeom>
                  </pic:spPr>
                </pic:pic>
              </a:graphicData>
            </a:graphic>
          </wp:inline>
        </w:drawing>
      </w:r>
    </w:p>
    <w:p w14:paraId="29AF2F8C" w14:textId="77777777" w:rsidR="006C251D" w:rsidRDefault="006C251D" w:rsidP="00397388">
      <w:pPr>
        <w:keepNext/>
        <w:spacing w:line="360" w:lineRule="auto"/>
        <w:jc w:val="center"/>
      </w:pPr>
    </w:p>
    <w:p w14:paraId="5205021C" w14:textId="33D26666" w:rsidR="004F1E71" w:rsidRPr="006C251D" w:rsidRDefault="006C251D" w:rsidP="00397388">
      <w:pPr>
        <w:pStyle w:val="Caption"/>
        <w:spacing w:line="360" w:lineRule="auto"/>
        <w:jc w:val="center"/>
        <w:rPr>
          <w:i w:val="0"/>
          <w:sz w:val="26"/>
        </w:rPr>
      </w:pPr>
      <w:bookmarkStart w:id="141" w:name="_Toc504007992"/>
      <w:bookmarkStart w:id="142" w:name="_Toc504074552"/>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8E7AE6">
        <w:rPr>
          <w:i w:val="0"/>
          <w:noProof/>
          <w:sz w:val="26"/>
        </w:rPr>
        <w:t>4</w:t>
      </w:r>
      <w:r w:rsidRPr="006C251D">
        <w:rPr>
          <w:i w:val="0"/>
          <w:sz w:val="26"/>
        </w:rPr>
        <w:fldChar w:fldCharType="end"/>
      </w:r>
      <w:r w:rsidRPr="006C251D">
        <w:rPr>
          <w:i w:val="0"/>
          <w:sz w:val="26"/>
        </w:rPr>
        <w:t xml:space="preserve"> Cơ chế hoạt động của MQTT</w:t>
      </w:r>
      <w:bookmarkEnd w:id="141"/>
      <w:bookmarkEnd w:id="142"/>
    </w:p>
    <w:p w14:paraId="3C3B9DE4" w14:textId="36FBE686" w:rsidR="004F1E71" w:rsidRPr="006202A6" w:rsidRDefault="004F1E71" w:rsidP="0089176B">
      <w:pPr>
        <w:spacing w:line="360" w:lineRule="auto"/>
        <w:ind w:left="426" w:firstLine="425"/>
        <w:jc w:val="both"/>
      </w:pPr>
      <w:r w:rsidRPr="006202A6">
        <w:t>MQTT hoạt động theo cơ chế Client/Server, nơi mà mỗi thiết bị kết nối là một Client và kết nối đến một máy chủ, có thể hiểu như một điểm trung gian (Broker), thông qua giao thức TCP/IP (Transmission Control Protocol). Broker chịu trách nhiệm điều phối tất cả các thông điệp giữa</w:t>
      </w:r>
      <w:r w:rsidR="00A36183">
        <w:t xml:space="preserve"> phía</w:t>
      </w:r>
      <w:r w:rsidRPr="006202A6">
        <w:t xml:space="preserve"> gửi đến đúng địa chỉ nhận.</w:t>
      </w:r>
    </w:p>
    <w:p w14:paraId="1868E8FE" w14:textId="3EEA41C6" w:rsidR="004F1E71" w:rsidRPr="006202A6" w:rsidRDefault="004F1E71" w:rsidP="0089176B">
      <w:pPr>
        <w:spacing w:line="360" w:lineRule="auto"/>
        <w:ind w:left="426" w:firstLine="425"/>
        <w:jc w:val="both"/>
      </w:pPr>
      <w:r w:rsidRPr="006202A6">
        <w:t>MQTT là giao thức định hướng bản tin. Mỗi bản tin là một đoạn rời rạc của tính hiệu và Broker không thể nhìn thấy. Mỗi bản tin được Publish một địa chỉ, có thể hiểu như một kênh (Topic)</w:t>
      </w:r>
      <w:r w:rsidR="00784619" w:rsidRPr="006202A6">
        <w:t>. Client đăng kí vào một vài kê</w:t>
      </w:r>
      <w:r w:rsidR="00F02970" w:rsidRPr="006202A6">
        <w:t xml:space="preserve">nh để nhận/gửi </w:t>
      </w:r>
      <w:r w:rsidR="00F02970" w:rsidRPr="006202A6">
        <w:lastRenderedPageBreak/>
        <w:t>dữ liệu, gọi là S</w:t>
      </w:r>
      <w:r w:rsidR="00784619" w:rsidRPr="006202A6">
        <w:t>ubscribe. Client có thể Subscribe vào nhiều kênh. Mỗi Client sẽ nhận được dữ liệu khi bất kì trạm nào khác gửi dữ liệu vào kênh đã đăng kí. Khi một Client gửi một bản tin đến một nơi nào đó gọi là Publish</w:t>
      </w:r>
      <w:r w:rsidR="00247772" w:rsidRPr="006202A6">
        <w:t>.</w:t>
      </w:r>
    </w:p>
    <w:p w14:paraId="37867569" w14:textId="77777777" w:rsidR="00247772" w:rsidRPr="006202A6" w:rsidRDefault="00247772" w:rsidP="00247772">
      <w:pPr>
        <w:jc w:val="center"/>
      </w:pPr>
    </w:p>
    <w:p w14:paraId="443C8A84" w14:textId="77777777" w:rsidR="006B0B89" w:rsidRDefault="00247772" w:rsidP="006B0B89">
      <w:pPr>
        <w:keepNext/>
        <w:jc w:val="center"/>
      </w:pPr>
      <w:r w:rsidRPr="006202A6">
        <w:rPr>
          <w:noProof/>
        </w:rPr>
        <w:drawing>
          <wp:inline distT="0" distB="0" distL="0" distR="0" wp14:anchorId="69C70B8E" wp14:editId="34080E9E">
            <wp:extent cx="4448175" cy="236125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2743" cy="2368991"/>
                    </a:xfrm>
                    <a:prstGeom prst="rect">
                      <a:avLst/>
                    </a:prstGeom>
                  </pic:spPr>
                </pic:pic>
              </a:graphicData>
            </a:graphic>
          </wp:inline>
        </w:drawing>
      </w:r>
    </w:p>
    <w:p w14:paraId="436A2809" w14:textId="046DA691" w:rsidR="00247772" w:rsidRPr="006B0B89" w:rsidRDefault="006B0B89" w:rsidP="005B46C9">
      <w:pPr>
        <w:pStyle w:val="Caption"/>
        <w:jc w:val="center"/>
        <w:rPr>
          <w:i w:val="0"/>
          <w:sz w:val="26"/>
        </w:rPr>
      </w:pPr>
      <w:bookmarkStart w:id="143" w:name="_Toc504007993"/>
      <w:bookmarkStart w:id="144" w:name="_Toc504074553"/>
      <w:r w:rsidRPr="006B0B89">
        <w:rPr>
          <w:i w:val="0"/>
          <w:sz w:val="26"/>
        </w:rPr>
        <w:t>Hình 2.</w:t>
      </w:r>
      <w:r w:rsidRPr="006B0B89">
        <w:rPr>
          <w:i w:val="0"/>
          <w:sz w:val="26"/>
        </w:rPr>
        <w:fldChar w:fldCharType="begin"/>
      </w:r>
      <w:r w:rsidRPr="006B0B89">
        <w:rPr>
          <w:i w:val="0"/>
          <w:sz w:val="26"/>
        </w:rPr>
        <w:instrText xml:space="preserve"> SEQ Hình_2. \* ARABIC </w:instrText>
      </w:r>
      <w:r w:rsidRPr="006B0B89">
        <w:rPr>
          <w:i w:val="0"/>
          <w:sz w:val="26"/>
        </w:rPr>
        <w:fldChar w:fldCharType="separate"/>
      </w:r>
      <w:r w:rsidR="008E7AE6">
        <w:rPr>
          <w:i w:val="0"/>
          <w:noProof/>
          <w:sz w:val="26"/>
        </w:rPr>
        <w:t>5</w:t>
      </w:r>
      <w:r w:rsidRPr="006B0B89">
        <w:rPr>
          <w:i w:val="0"/>
          <w:sz w:val="26"/>
        </w:rPr>
        <w:fldChar w:fldCharType="end"/>
      </w:r>
      <w:r w:rsidRPr="006B0B89">
        <w:rPr>
          <w:i w:val="0"/>
          <w:sz w:val="26"/>
        </w:rPr>
        <w:t xml:space="preserve"> Cơ chế hoạt động MQTT</w:t>
      </w:r>
      <w:bookmarkEnd w:id="143"/>
      <w:bookmarkEnd w:id="144"/>
    </w:p>
    <w:p w14:paraId="6448823A" w14:textId="77777777" w:rsidR="006B0B89" w:rsidRDefault="006B0B89" w:rsidP="008D79A5"/>
    <w:p w14:paraId="4B01C7A6" w14:textId="6474BBB4" w:rsidR="00247772" w:rsidRPr="006202A6" w:rsidRDefault="008D79A5" w:rsidP="00241857">
      <w:pPr>
        <w:ind w:left="426" w:firstLine="425"/>
      </w:pPr>
      <w:r w:rsidRPr="006202A6">
        <w:t>Định dạng thông điệp</w:t>
      </w:r>
    </w:p>
    <w:p w14:paraId="663A8649" w14:textId="77777777" w:rsidR="008D79A5" w:rsidRPr="006202A6" w:rsidRDefault="008D79A5" w:rsidP="008D79A5"/>
    <w:p w14:paraId="0E89CC3E" w14:textId="77777777" w:rsidR="00321D4E" w:rsidRDefault="004E4A40" w:rsidP="00241857">
      <w:pPr>
        <w:keepNext/>
        <w:ind w:firstLine="851"/>
        <w:jc w:val="center"/>
      </w:pPr>
      <w:r w:rsidRPr="006202A6">
        <w:rPr>
          <w:noProof/>
        </w:rPr>
        <w:drawing>
          <wp:inline distT="0" distB="0" distL="0" distR="0" wp14:anchorId="48DF52FD" wp14:editId="4C945E49">
            <wp:extent cx="5580380" cy="1691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1691640"/>
                    </a:xfrm>
                    <a:prstGeom prst="rect">
                      <a:avLst/>
                    </a:prstGeom>
                  </pic:spPr>
                </pic:pic>
              </a:graphicData>
            </a:graphic>
          </wp:inline>
        </w:drawing>
      </w:r>
    </w:p>
    <w:p w14:paraId="2AD05EC1" w14:textId="35C5A951" w:rsidR="004F1E71" w:rsidRPr="00241857" w:rsidRDefault="00321D4E" w:rsidP="00241857">
      <w:pPr>
        <w:pStyle w:val="Caption"/>
        <w:jc w:val="center"/>
        <w:rPr>
          <w:i w:val="0"/>
          <w:sz w:val="26"/>
        </w:rPr>
      </w:pPr>
      <w:bookmarkStart w:id="145" w:name="_Toc504007994"/>
      <w:bookmarkStart w:id="146" w:name="_Toc504074554"/>
      <w:r w:rsidRPr="00321D4E">
        <w:rPr>
          <w:i w:val="0"/>
          <w:sz w:val="26"/>
        </w:rPr>
        <w:t>Hình 2.</w:t>
      </w:r>
      <w:r w:rsidRPr="00321D4E">
        <w:rPr>
          <w:i w:val="0"/>
          <w:sz w:val="26"/>
        </w:rPr>
        <w:fldChar w:fldCharType="begin"/>
      </w:r>
      <w:r w:rsidRPr="00321D4E">
        <w:rPr>
          <w:i w:val="0"/>
          <w:sz w:val="26"/>
        </w:rPr>
        <w:instrText xml:space="preserve"> SEQ Hình_2. \* ARABIC </w:instrText>
      </w:r>
      <w:r w:rsidRPr="00321D4E">
        <w:rPr>
          <w:i w:val="0"/>
          <w:sz w:val="26"/>
        </w:rPr>
        <w:fldChar w:fldCharType="separate"/>
      </w:r>
      <w:r w:rsidR="008E7AE6">
        <w:rPr>
          <w:i w:val="0"/>
          <w:noProof/>
          <w:sz w:val="26"/>
        </w:rPr>
        <w:t>6</w:t>
      </w:r>
      <w:r w:rsidRPr="00321D4E">
        <w:rPr>
          <w:i w:val="0"/>
          <w:sz w:val="26"/>
        </w:rPr>
        <w:fldChar w:fldCharType="end"/>
      </w:r>
      <w:r w:rsidRPr="00321D4E">
        <w:rPr>
          <w:i w:val="0"/>
          <w:sz w:val="26"/>
        </w:rPr>
        <w:t xml:space="preserve">  Định dạng thông điệp trong MQTT</w:t>
      </w:r>
      <w:bookmarkEnd w:id="145"/>
      <w:bookmarkEnd w:id="146"/>
    </w:p>
    <w:p w14:paraId="33699C1F" w14:textId="34397F3D"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47" w:name="_Toc504074485"/>
      <w:r w:rsidRPr="006202A6">
        <w:rPr>
          <w:rFonts w:ascii="Times New Roman" w:hAnsi="Times New Roman" w:cs="Times New Roman"/>
          <w:b/>
          <w:color w:val="000000" w:themeColor="text1"/>
          <w:szCs w:val="26"/>
        </w:rPr>
        <w:t>2.2.4 Chất lượng dịch vụ MQTT</w:t>
      </w:r>
      <w:bookmarkEnd w:id="147"/>
    </w:p>
    <w:p w14:paraId="79BD7887" w14:textId="77777777" w:rsidR="00321D4E" w:rsidRDefault="00330E4A" w:rsidP="00241857">
      <w:pPr>
        <w:keepNext/>
        <w:ind w:left="426" w:firstLine="425"/>
        <w:jc w:val="center"/>
      </w:pPr>
      <w:r w:rsidRPr="006202A6">
        <w:rPr>
          <w:noProof/>
        </w:rPr>
        <w:drawing>
          <wp:inline distT="0" distB="0" distL="0" distR="0" wp14:anchorId="2E189821" wp14:editId="7596FAEF">
            <wp:extent cx="4905375" cy="155130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5375" cy="1551305"/>
                    </a:xfrm>
                    <a:prstGeom prst="rect">
                      <a:avLst/>
                    </a:prstGeom>
                  </pic:spPr>
                </pic:pic>
              </a:graphicData>
            </a:graphic>
          </wp:inline>
        </w:drawing>
      </w:r>
    </w:p>
    <w:p w14:paraId="28518728" w14:textId="48C225AE" w:rsidR="004F1E71" w:rsidRPr="005B46C9" w:rsidRDefault="00321D4E" w:rsidP="00241857">
      <w:pPr>
        <w:pStyle w:val="Caption"/>
        <w:ind w:left="426" w:firstLine="425"/>
        <w:jc w:val="center"/>
        <w:rPr>
          <w:i w:val="0"/>
          <w:sz w:val="26"/>
        </w:rPr>
      </w:pPr>
      <w:bookmarkStart w:id="148" w:name="_Toc504007995"/>
      <w:bookmarkStart w:id="149" w:name="_Toc504074555"/>
      <w:r w:rsidRPr="005B46C9">
        <w:rPr>
          <w:i w:val="0"/>
          <w:sz w:val="26"/>
        </w:rPr>
        <w:t>Hình 2.</w:t>
      </w:r>
      <w:r w:rsidRPr="005B46C9">
        <w:rPr>
          <w:i w:val="0"/>
          <w:sz w:val="26"/>
        </w:rPr>
        <w:fldChar w:fldCharType="begin"/>
      </w:r>
      <w:r w:rsidRPr="005B46C9">
        <w:rPr>
          <w:i w:val="0"/>
          <w:sz w:val="26"/>
        </w:rPr>
        <w:instrText xml:space="preserve"> SEQ Hình_2. \* ARABIC </w:instrText>
      </w:r>
      <w:r w:rsidRPr="005B46C9">
        <w:rPr>
          <w:i w:val="0"/>
          <w:sz w:val="26"/>
        </w:rPr>
        <w:fldChar w:fldCharType="separate"/>
      </w:r>
      <w:r w:rsidR="008E7AE6">
        <w:rPr>
          <w:i w:val="0"/>
          <w:noProof/>
          <w:sz w:val="26"/>
        </w:rPr>
        <w:t>7</w:t>
      </w:r>
      <w:r w:rsidRPr="005B46C9">
        <w:rPr>
          <w:i w:val="0"/>
          <w:sz w:val="26"/>
        </w:rPr>
        <w:fldChar w:fldCharType="end"/>
      </w:r>
      <w:r w:rsidRPr="005B46C9">
        <w:rPr>
          <w:i w:val="0"/>
          <w:sz w:val="26"/>
        </w:rPr>
        <w:t xml:space="preserve"> Các mức chất lượng dịch vụ</w:t>
      </w:r>
      <w:bookmarkEnd w:id="148"/>
      <w:bookmarkEnd w:id="149"/>
    </w:p>
    <w:p w14:paraId="0F2B93E1" w14:textId="77777777" w:rsidR="000745E8" w:rsidRPr="006202A6" w:rsidRDefault="000745E8" w:rsidP="00241857">
      <w:pPr>
        <w:ind w:left="426" w:firstLine="425"/>
        <w:jc w:val="center"/>
      </w:pPr>
    </w:p>
    <w:p w14:paraId="77DEE0D2" w14:textId="6325F740" w:rsidR="004E4A40" w:rsidRPr="006202A6" w:rsidRDefault="004E4A40" w:rsidP="00241857">
      <w:pPr>
        <w:ind w:left="426" w:firstLine="425"/>
        <w:jc w:val="both"/>
      </w:pPr>
      <w:r w:rsidRPr="006202A6">
        <w:t>Với độ tin cậy ở mức 0, việc truyền nhận dựa hoàn toàn vào tính tin cậy của TCP/IP</w:t>
      </w:r>
      <w:r w:rsidR="00330E4A" w:rsidRPr="006202A6">
        <w:t>.</w:t>
      </w:r>
    </w:p>
    <w:p w14:paraId="044E96BE" w14:textId="77777777" w:rsidR="0029644F" w:rsidRPr="006202A6" w:rsidRDefault="0029644F" w:rsidP="00241857">
      <w:pPr>
        <w:ind w:left="426" w:firstLine="425"/>
        <w:jc w:val="both"/>
      </w:pPr>
    </w:p>
    <w:p w14:paraId="22BEAB79" w14:textId="77777777" w:rsidR="00A11581" w:rsidRDefault="00330E4A" w:rsidP="00241857">
      <w:pPr>
        <w:keepNext/>
        <w:ind w:left="426" w:firstLine="425"/>
        <w:jc w:val="center"/>
      </w:pPr>
      <w:r w:rsidRPr="006202A6">
        <w:rPr>
          <w:noProof/>
        </w:rPr>
        <w:drawing>
          <wp:inline distT="0" distB="0" distL="0" distR="0" wp14:anchorId="5C93E765" wp14:editId="2BB80FD7">
            <wp:extent cx="4943475" cy="17190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2418" cy="1725666"/>
                    </a:xfrm>
                    <a:prstGeom prst="rect">
                      <a:avLst/>
                    </a:prstGeom>
                  </pic:spPr>
                </pic:pic>
              </a:graphicData>
            </a:graphic>
          </wp:inline>
        </w:drawing>
      </w:r>
    </w:p>
    <w:p w14:paraId="21E4D757" w14:textId="3DE38FCB" w:rsidR="00330E4A" w:rsidRPr="00A11581" w:rsidRDefault="00A11581" w:rsidP="00241857">
      <w:pPr>
        <w:pStyle w:val="Caption"/>
        <w:ind w:left="426" w:firstLine="425"/>
        <w:jc w:val="center"/>
        <w:rPr>
          <w:i w:val="0"/>
          <w:sz w:val="26"/>
        </w:rPr>
      </w:pPr>
      <w:bookmarkStart w:id="150" w:name="_Toc504007996"/>
      <w:bookmarkStart w:id="151" w:name="_Toc504074556"/>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8</w:t>
      </w:r>
      <w:r w:rsidRPr="00A11581">
        <w:rPr>
          <w:i w:val="0"/>
          <w:sz w:val="26"/>
        </w:rPr>
        <w:fldChar w:fldCharType="end"/>
      </w:r>
      <w:r w:rsidRPr="00A11581">
        <w:rPr>
          <w:i w:val="0"/>
          <w:sz w:val="26"/>
        </w:rPr>
        <w:t xml:space="preserve"> QoS 0 trong MQTT</w:t>
      </w:r>
      <w:bookmarkEnd w:id="150"/>
      <w:bookmarkEnd w:id="151"/>
    </w:p>
    <w:p w14:paraId="3C63BEA4" w14:textId="48B4C732" w:rsidR="004E4A40" w:rsidRPr="006202A6" w:rsidRDefault="00330E4A" w:rsidP="00241857">
      <w:pPr>
        <w:ind w:left="426" w:firstLine="425"/>
      </w:pPr>
      <w:r w:rsidRPr="006202A6">
        <w:t xml:space="preserve"> </w:t>
      </w:r>
    </w:p>
    <w:p w14:paraId="35563ED2" w14:textId="5A4A98E3" w:rsidR="00330E4A" w:rsidRDefault="00330E4A" w:rsidP="00241857">
      <w:pPr>
        <w:ind w:left="426" w:firstLine="425"/>
        <w:jc w:val="both"/>
      </w:pPr>
      <w:r w:rsidRPr="006202A6">
        <w:t>Với độ tin cậy ở mức 1, các thông điệp được đảm bảo sẽ nhận nhưng có thể lặp.</w:t>
      </w:r>
    </w:p>
    <w:p w14:paraId="20E87522" w14:textId="77777777" w:rsidR="005B46C9" w:rsidRPr="006202A6" w:rsidRDefault="005B46C9" w:rsidP="00241857">
      <w:pPr>
        <w:ind w:left="426" w:firstLine="425"/>
        <w:jc w:val="both"/>
      </w:pPr>
    </w:p>
    <w:p w14:paraId="07B2ADCF" w14:textId="77777777" w:rsidR="00A11581" w:rsidRDefault="00330E4A" w:rsidP="00241857">
      <w:pPr>
        <w:keepNext/>
        <w:ind w:left="426" w:firstLine="425"/>
        <w:jc w:val="center"/>
      </w:pPr>
      <w:r w:rsidRPr="006202A6">
        <w:rPr>
          <w:noProof/>
        </w:rPr>
        <w:drawing>
          <wp:inline distT="0" distB="0" distL="0" distR="0" wp14:anchorId="3D4E630B" wp14:editId="305A6C7B">
            <wp:extent cx="4905375" cy="157912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3820" cy="1588277"/>
                    </a:xfrm>
                    <a:prstGeom prst="rect">
                      <a:avLst/>
                    </a:prstGeom>
                  </pic:spPr>
                </pic:pic>
              </a:graphicData>
            </a:graphic>
          </wp:inline>
        </w:drawing>
      </w:r>
    </w:p>
    <w:p w14:paraId="2728DE27" w14:textId="77777777" w:rsidR="00A11581" w:rsidRDefault="00A11581" w:rsidP="00241857">
      <w:pPr>
        <w:pStyle w:val="Caption"/>
        <w:ind w:left="426" w:firstLine="425"/>
        <w:jc w:val="center"/>
        <w:rPr>
          <w:i w:val="0"/>
          <w:sz w:val="26"/>
        </w:rPr>
      </w:pPr>
    </w:p>
    <w:p w14:paraId="52D78388" w14:textId="65DF4BA4" w:rsidR="00330E4A" w:rsidRPr="00A11581" w:rsidRDefault="00A11581" w:rsidP="00241857">
      <w:pPr>
        <w:pStyle w:val="Caption"/>
        <w:ind w:left="426" w:firstLine="425"/>
        <w:jc w:val="center"/>
        <w:rPr>
          <w:i w:val="0"/>
          <w:sz w:val="26"/>
        </w:rPr>
      </w:pPr>
      <w:bookmarkStart w:id="152" w:name="_Toc504007997"/>
      <w:bookmarkStart w:id="153" w:name="_Toc504074557"/>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9</w:t>
      </w:r>
      <w:r w:rsidRPr="00A11581">
        <w:rPr>
          <w:i w:val="0"/>
          <w:sz w:val="26"/>
        </w:rPr>
        <w:fldChar w:fldCharType="end"/>
      </w:r>
      <w:r w:rsidRPr="00A11581">
        <w:rPr>
          <w:i w:val="0"/>
          <w:sz w:val="26"/>
        </w:rPr>
        <w:t xml:space="preserve"> QoS 1 trong MQTT</w:t>
      </w:r>
      <w:bookmarkEnd w:id="152"/>
      <w:bookmarkEnd w:id="153"/>
    </w:p>
    <w:p w14:paraId="181389B6" w14:textId="77777777" w:rsidR="00330E4A" w:rsidRPr="006202A6" w:rsidRDefault="00330E4A" w:rsidP="00241857">
      <w:pPr>
        <w:ind w:left="426" w:firstLine="425"/>
      </w:pPr>
    </w:p>
    <w:p w14:paraId="6901F974" w14:textId="2F1A6ADA" w:rsidR="00330E4A" w:rsidRPr="006202A6" w:rsidRDefault="00330E4A" w:rsidP="00241857">
      <w:pPr>
        <w:ind w:left="426" w:firstLine="425"/>
        <w:jc w:val="both"/>
      </w:pPr>
      <w:r w:rsidRPr="006202A6">
        <w:t>Với độ tin cậy ở mứ</w:t>
      </w:r>
      <w:r w:rsidR="00241857">
        <w:t xml:space="preserve">c 2 </w:t>
      </w:r>
      <w:r w:rsidRPr="006202A6">
        <w:t>là sự kết hợp hoàn hảo của hai mức độ tin cậy trước đó.</w:t>
      </w:r>
    </w:p>
    <w:p w14:paraId="702C45D4" w14:textId="0E7AB6C3" w:rsidR="00A11581" w:rsidRPr="005B46C9" w:rsidRDefault="00330E4A" w:rsidP="00241857">
      <w:pPr>
        <w:keepNext/>
        <w:ind w:left="426" w:firstLine="425"/>
        <w:jc w:val="center"/>
      </w:pPr>
      <w:r w:rsidRPr="006202A6">
        <w:rPr>
          <w:noProof/>
        </w:rPr>
        <w:drawing>
          <wp:inline distT="0" distB="0" distL="0" distR="0" wp14:anchorId="7CE93CC6" wp14:editId="0CC7C0ED">
            <wp:extent cx="4667250" cy="1531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790" cy="1542474"/>
                    </a:xfrm>
                    <a:prstGeom prst="rect">
                      <a:avLst/>
                    </a:prstGeom>
                  </pic:spPr>
                </pic:pic>
              </a:graphicData>
            </a:graphic>
          </wp:inline>
        </w:drawing>
      </w:r>
    </w:p>
    <w:p w14:paraId="7E35709C" w14:textId="2B8A3552" w:rsidR="00330E4A" w:rsidRPr="00A11581" w:rsidRDefault="00A11581" w:rsidP="00241857">
      <w:pPr>
        <w:pStyle w:val="Caption"/>
        <w:ind w:left="426" w:firstLine="425"/>
        <w:jc w:val="center"/>
        <w:rPr>
          <w:i w:val="0"/>
          <w:sz w:val="26"/>
        </w:rPr>
      </w:pPr>
      <w:bookmarkStart w:id="154" w:name="_Toc504007998"/>
      <w:bookmarkStart w:id="155" w:name="_Toc504074558"/>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8E7AE6">
        <w:rPr>
          <w:i w:val="0"/>
          <w:noProof/>
          <w:sz w:val="26"/>
        </w:rPr>
        <w:t>10</w:t>
      </w:r>
      <w:r w:rsidRPr="00A11581">
        <w:rPr>
          <w:i w:val="0"/>
          <w:sz w:val="26"/>
        </w:rPr>
        <w:fldChar w:fldCharType="end"/>
      </w:r>
      <w:r w:rsidRPr="00A11581">
        <w:rPr>
          <w:i w:val="0"/>
          <w:sz w:val="26"/>
        </w:rPr>
        <w:t xml:space="preserve"> QoS 2 trong MQTT</w:t>
      </w:r>
      <w:bookmarkEnd w:id="154"/>
      <w:bookmarkEnd w:id="155"/>
    </w:p>
    <w:p w14:paraId="0F2A6EE4" w14:textId="77777777" w:rsidR="00330E4A" w:rsidRPr="006202A6" w:rsidRDefault="00330E4A" w:rsidP="00330E4A"/>
    <w:p w14:paraId="1CD32606" w14:textId="70FC9569"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56" w:name="_Toc504074486"/>
      <w:r w:rsidRPr="006202A6">
        <w:rPr>
          <w:rFonts w:ascii="Times New Roman" w:hAnsi="Times New Roman" w:cs="Times New Roman"/>
          <w:b/>
          <w:color w:val="000000" w:themeColor="text1"/>
          <w:szCs w:val="26"/>
        </w:rPr>
        <w:t>2.2.5 Luồng làm việc chính trong MQTT</w:t>
      </w:r>
      <w:bookmarkEnd w:id="156"/>
    </w:p>
    <w:p w14:paraId="055D7FB6" w14:textId="3ECD067E" w:rsidR="00C56ACA" w:rsidRPr="006202A6" w:rsidRDefault="00241857" w:rsidP="00266E7A">
      <w:pPr>
        <w:pStyle w:val="ListParagraph"/>
        <w:numPr>
          <w:ilvl w:val="0"/>
          <w:numId w:val="11"/>
        </w:numPr>
        <w:ind w:left="426" w:firstLine="141"/>
        <w:rPr>
          <w:rFonts w:ascii="Times New Roman" w:hAnsi="Times New Roman" w:cs="Times New Roman"/>
          <w:sz w:val="26"/>
          <w:szCs w:val="26"/>
        </w:rPr>
      </w:pPr>
      <w:r>
        <w:rPr>
          <w:rFonts w:ascii="Times New Roman" w:hAnsi="Times New Roman" w:cs="Times New Roman"/>
          <w:sz w:val="26"/>
          <w:szCs w:val="26"/>
        </w:rPr>
        <w:t xml:space="preserve"> </w:t>
      </w:r>
      <w:r w:rsidR="00D94F87" w:rsidRPr="006202A6">
        <w:rPr>
          <w:rFonts w:ascii="Times New Roman" w:hAnsi="Times New Roman" w:cs="Times New Roman"/>
          <w:sz w:val="26"/>
          <w:szCs w:val="26"/>
        </w:rPr>
        <w:t>Luồng kết nối trong MQTT</w:t>
      </w:r>
    </w:p>
    <w:p w14:paraId="0D719FF4" w14:textId="77777777" w:rsidR="00575FEA" w:rsidRPr="006202A6" w:rsidRDefault="00575FEA" w:rsidP="00241857">
      <w:pPr>
        <w:pStyle w:val="ListParagraph"/>
        <w:ind w:left="426" w:firstLine="425"/>
        <w:rPr>
          <w:rFonts w:ascii="Times New Roman" w:hAnsi="Times New Roman" w:cs="Times New Roman"/>
          <w:sz w:val="26"/>
          <w:szCs w:val="26"/>
        </w:rPr>
      </w:pPr>
    </w:p>
    <w:p w14:paraId="44582AF6" w14:textId="615F2055" w:rsidR="00BA50FA" w:rsidRPr="005B46C9" w:rsidRDefault="00D94F87" w:rsidP="00241857">
      <w:pPr>
        <w:ind w:left="426" w:firstLine="425"/>
        <w:jc w:val="center"/>
      </w:pPr>
      <w:r w:rsidRPr="006202A6">
        <w:rPr>
          <w:noProof/>
        </w:rPr>
        <w:drawing>
          <wp:inline distT="0" distB="0" distL="0" distR="0" wp14:anchorId="007DDDD6" wp14:editId="4540C3A4">
            <wp:extent cx="4638675" cy="15352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8386" cy="1581485"/>
                    </a:xfrm>
                    <a:prstGeom prst="rect">
                      <a:avLst/>
                    </a:prstGeom>
                  </pic:spPr>
                </pic:pic>
              </a:graphicData>
            </a:graphic>
          </wp:inline>
        </w:drawing>
      </w:r>
    </w:p>
    <w:p w14:paraId="0762B482" w14:textId="2C703557" w:rsidR="00D94F87" w:rsidRPr="00BA50FA" w:rsidRDefault="00BA50FA" w:rsidP="00241857">
      <w:pPr>
        <w:pStyle w:val="Caption"/>
        <w:ind w:left="426" w:firstLine="425"/>
        <w:jc w:val="center"/>
        <w:rPr>
          <w:i w:val="0"/>
          <w:sz w:val="34"/>
          <w:szCs w:val="26"/>
        </w:rPr>
      </w:pPr>
      <w:bookmarkStart w:id="157" w:name="_Toc504007999"/>
      <w:bookmarkStart w:id="158" w:name="_Toc504074559"/>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11</w:t>
      </w:r>
      <w:r w:rsidRPr="00BA50FA">
        <w:rPr>
          <w:i w:val="0"/>
          <w:sz w:val="26"/>
        </w:rPr>
        <w:fldChar w:fldCharType="end"/>
      </w:r>
      <w:r w:rsidRPr="00BA50FA">
        <w:rPr>
          <w:i w:val="0"/>
          <w:sz w:val="26"/>
        </w:rPr>
        <w:t xml:space="preserve"> Luồng kết nối trong MQTT</w:t>
      </w:r>
      <w:bookmarkEnd w:id="157"/>
      <w:bookmarkEnd w:id="158"/>
    </w:p>
    <w:p w14:paraId="09E1AEB0" w14:textId="77777777" w:rsidR="00012C0F" w:rsidRPr="006202A6" w:rsidRDefault="00012C0F" w:rsidP="00241857">
      <w:pPr>
        <w:pStyle w:val="ListParagraph"/>
        <w:ind w:left="426" w:firstLine="425"/>
        <w:rPr>
          <w:rFonts w:ascii="Times New Roman" w:hAnsi="Times New Roman" w:cs="Times New Roman"/>
          <w:sz w:val="26"/>
          <w:szCs w:val="26"/>
        </w:rPr>
      </w:pPr>
    </w:p>
    <w:p w14:paraId="76E9CE0A" w14:textId="6B53C094" w:rsidR="00D94F87" w:rsidRPr="006202A6" w:rsidRDefault="00241857" w:rsidP="00266E7A">
      <w:pPr>
        <w:pStyle w:val="ListParagraph"/>
        <w:numPr>
          <w:ilvl w:val="0"/>
          <w:numId w:val="11"/>
        </w:numPr>
        <w:ind w:left="426" w:firstLine="141"/>
        <w:rPr>
          <w:rFonts w:ascii="Times New Roman" w:hAnsi="Times New Roman" w:cs="Times New Roman"/>
          <w:sz w:val="26"/>
          <w:szCs w:val="26"/>
        </w:rPr>
      </w:pPr>
      <w:r>
        <w:rPr>
          <w:rFonts w:ascii="Times New Roman" w:hAnsi="Times New Roman" w:cs="Times New Roman"/>
          <w:sz w:val="26"/>
          <w:szCs w:val="26"/>
        </w:rPr>
        <w:t xml:space="preserve"> </w:t>
      </w:r>
      <w:r w:rsidR="00D94F87" w:rsidRPr="006202A6">
        <w:rPr>
          <w:rFonts w:ascii="Times New Roman" w:hAnsi="Times New Roman" w:cs="Times New Roman"/>
          <w:sz w:val="26"/>
          <w:szCs w:val="26"/>
        </w:rPr>
        <w:t>Luồng gửi dữ liệu trong MQTT</w:t>
      </w:r>
    </w:p>
    <w:p w14:paraId="576BB76F" w14:textId="77777777" w:rsidR="007A1355" w:rsidRPr="006202A6" w:rsidRDefault="007A1355" w:rsidP="00241857">
      <w:pPr>
        <w:pStyle w:val="ListParagraph"/>
        <w:ind w:left="426" w:firstLine="425"/>
        <w:rPr>
          <w:rFonts w:ascii="Times New Roman" w:hAnsi="Times New Roman" w:cs="Times New Roman"/>
          <w:sz w:val="26"/>
          <w:szCs w:val="26"/>
        </w:rPr>
      </w:pPr>
    </w:p>
    <w:p w14:paraId="3A11F5F7" w14:textId="77777777" w:rsidR="00BA50FA" w:rsidRDefault="00D94F87" w:rsidP="00241857">
      <w:pPr>
        <w:pStyle w:val="ListParagraph"/>
        <w:keepNext/>
        <w:ind w:left="426" w:firstLine="425"/>
      </w:pPr>
      <w:r w:rsidRPr="006202A6">
        <w:rPr>
          <w:rFonts w:ascii="Times New Roman" w:hAnsi="Times New Roman" w:cs="Times New Roman"/>
          <w:noProof/>
        </w:rPr>
        <w:drawing>
          <wp:inline distT="0" distB="0" distL="0" distR="0" wp14:anchorId="7CAD9ED4" wp14:editId="1A9B23B4">
            <wp:extent cx="4591050" cy="155943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529" cy="1576237"/>
                    </a:xfrm>
                    <a:prstGeom prst="rect">
                      <a:avLst/>
                    </a:prstGeom>
                  </pic:spPr>
                </pic:pic>
              </a:graphicData>
            </a:graphic>
          </wp:inline>
        </w:drawing>
      </w:r>
    </w:p>
    <w:p w14:paraId="0F87ADAF" w14:textId="58E1324D" w:rsidR="00D94F87" w:rsidRPr="00BA50FA" w:rsidRDefault="00BA50FA" w:rsidP="00241857">
      <w:pPr>
        <w:pStyle w:val="Caption"/>
        <w:ind w:left="426" w:firstLine="425"/>
        <w:jc w:val="center"/>
        <w:rPr>
          <w:i w:val="0"/>
          <w:sz w:val="34"/>
          <w:szCs w:val="26"/>
        </w:rPr>
      </w:pPr>
      <w:bookmarkStart w:id="159" w:name="_Toc504008000"/>
      <w:bookmarkStart w:id="160" w:name="_Toc504074560"/>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12</w:t>
      </w:r>
      <w:r w:rsidRPr="00BA50FA">
        <w:rPr>
          <w:i w:val="0"/>
          <w:sz w:val="26"/>
        </w:rPr>
        <w:fldChar w:fldCharType="end"/>
      </w:r>
      <w:r w:rsidRPr="00BA50FA">
        <w:rPr>
          <w:i w:val="0"/>
          <w:sz w:val="26"/>
        </w:rPr>
        <w:t xml:space="preserve"> Luồng gửi dữ liệu trong MQTT</w:t>
      </w:r>
      <w:bookmarkEnd w:id="159"/>
      <w:bookmarkEnd w:id="160"/>
    </w:p>
    <w:p w14:paraId="3CA0AE83" w14:textId="77777777" w:rsidR="008C21B1" w:rsidRPr="006202A6" w:rsidRDefault="008C21B1" w:rsidP="00241857">
      <w:pPr>
        <w:pStyle w:val="ListParagraph"/>
        <w:ind w:left="426" w:firstLine="425"/>
        <w:rPr>
          <w:rFonts w:ascii="Times New Roman" w:hAnsi="Times New Roman" w:cs="Times New Roman"/>
          <w:sz w:val="26"/>
          <w:szCs w:val="26"/>
        </w:rPr>
      </w:pPr>
    </w:p>
    <w:p w14:paraId="42754A2E" w14:textId="205E76D3" w:rsidR="00D94F87" w:rsidRPr="006202A6" w:rsidRDefault="00241857" w:rsidP="00266E7A">
      <w:pPr>
        <w:pStyle w:val="ListParagraph"/>
        <w:numPr>
          <w:ilvl w:val="0"/>
          <w:numId w:val="11"/>
        </w:numPr>
        <w:ind w:left="426" w:firstLine="141"/>
        <w:rPr>
          <w:rFonts w:ascii="Times New Roman" w:hAnsi="Times New Roman" w:cs="Times New Roman"/>
          <w:sz w:val="26"/>
          <w:szCs w:val="26"/>
        </w:rPr>
      </w:pPr>
      <w:r>
        <w:rPr>
          <w:rFonts w:ascii="Times New Roman" w:hAnsi="Times New Roman" w:cs="Times New Roman"/>
          <w:sz w:val="26"/>
          <w:szCs w:val="26"/>
        </w:rPr>
        <w:t xml:space="preserve"> </w:t>
      </w:r>
      <w:r w:rsidR="00D94F87" w:rsidRPr="006202A6">
        <w:rPr>
          <w:rFonts w:ascii="Times New Roman" w:hAnsi="Times New Roman" w:cs="Times New Roman"/>
          <w:sz w:val="26"/>
          <w:szCs w:val="26"/>
        </w:rPr>
        <w:t>Luồng đăng kí trong MQTT</w:t>
      </w:r>
    </w:p>
    <w:p w14:paraId="7CDB55E2" w14:textId="77777777" w:rsidR="00D12D1D" w:rsidRPr="006202A6" w:rsidRDefault="00D12D1D" w:rsidP="00241857">
      <w:pPr>
        <w:pStyle w:val="ListParagraph"/>
        <w:ind w:left="426" w:firstLine="425"/>
        <w:rPr>
          <w:rFonts w:ascii="Times New Roman" w:hAnsi="Times New Roman" w:cs="Times New Roman"/>
          <w:sz w:val="26"/>
          <w:szCs w:val="26"/>
        </w:rPr>
      </w:pPr>
    </w:p>
    <w:p w14:paraId="6E5BF932" w14:textId="77777777" w:rsidR="00BA50FA" w:rsidRDefault="00D94F87" w:rsidP="00241857">
      <w:pPr>
        <w:ind w:left="426" w:firstLine="425"/>
        <w:jc w:val="center"/>
      </w:pPr>
      <w:r w:rsidRPr="006202A6">
        <w:rPr>
          <w:noProof/>
        </w:rPr>
        <w:drawing>
          <wp:inline distT="0" distB="0" distL="0" distR="0" wp14:anchorId="051EE979" wp14:editId="0A45C956">
            <wp:extent cx="4945843" cy="1694576"/>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3034" cy="1717597"/>
                    </a:xfrm>
                    <a:prstGeom prst="rect">
                      <a:avLst/>
                    </a:prstGeom>
                  </pic:spPr>
                </pic:pic>
              </a:graphicData>
            </a:graphic>
          </wp:inline>
        </w:drawing>
      </w:r>
    </w:p>
    <w:p w14:paraId="72739F17" w14:textId="71E63A64" w:rsidR="00B82A28" w:rsidRPr="005B46C9" w:rsidRDefault="004E63A9" w:rsidP="00241857">
      <w:pPr>
        <w:pStyle w:val="Caption"/>
        <w:ind w:left="426" w:firstLine="425"/>
        <w:jc w:val="center"/>
        <w:rPr>
          <w:i w:val="0"/>
          <w:sz w:val="34"/>
          <w:szCs w:val="26"/>
        </w:rPr>
      </w:pPr>
      <w:bookmarkStart w:id="161" w:name="_Toc504008001"/>
      <w:bookmarkStart w:id="162" w:name="_Toc504074561"/>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13</w:t>
      </w:r>
      <w:r w:rsidR="00BA50FA" w:rsidRPr="00BA50FA">
        <w:rPr>
          <w:i w:val="0"/>
          <w:sz w:val="26"/>
        </w:rPr>
        <w:fldChar w:fldCharType="end"/>
      </w:r>
      <w:r w:rsidR="00BA50FA" w:rsidRPr="00BA50FA">
        <w:rPr>
          <w:i w:val="0"/>
          <w:sz w:val="26"/>
        </w:rPr>
        <w:t xml:space="preserve">  Pub/Sub trong MQTT</w:t>
      </w:r>
      <w:bookmarkEnd w:id="161"/>
      <w:bookmarkEnd w:id="162"/>
    </w:p>
    <w:p w14:paraId="5AA2D0C0" w14:textId="08442833" w:rsidR="00D94F87" w:rsidRPr="006202A6" w:rsidRDefault="00241857" w:rsidP="00266E7A">
      <w:pPr>
        <w:pStyle w:val="ListParagraph"/>
        <w:numPr>
          <w:ilvl w:val="0"/>
          <w:numId w:val="11"/>
        </w:numPr>
        <w:ind w:left="426" w:firstLine="141"/>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94F87" w:rsidRPr="006202A6">
        <w:rPr>
          <w:rFonts w:ascii="Times New Roman" w:hAnsi="Times New Roman" w:cs="Times New Roman"/>
          <w:sz w:val="26"/>
          <w:szCs w:val="26"/>
        </w:rPr>
        <w:t>Luồng hủy đăng kí trong MQTT</w:t>
      </w:r>
    </w:p>
    <w:p w14:paraId="4F1D3F89" w14:textId="77777777" w:rsidR="00D94F87" w:rsidRPr="006202A6" w:rsidRDefault="00D94F87" w:rsidP="00241857">
      <w:pPr>
        <w:pStyle w:val="ListParagraph"/>
        <w:ind w:left="426" w:firstLine="425"/>
        <w:rPr>
          <w:rFonts w:ascii="Times New Roman" w:hAnsi="Times New Roman" w:cs="Times New Roman"/>
          <w:sz w:val="26"/>
          <w:szCs w:val="26"/>
        </w:rPr>
      </w:pPr>
    </w:p>
    <w:p w14:paraId="7A8F63AB" w14:textId="23BBC8DF" w:rsidR="00BA50FA" w:rsidRPr="00BA50FA" w:rsidRDefault="00D94F87" w:rsidP="00241857">
      <w:pPr>
        <w:ind w:left="426" w:firstLine="425"/>
        <w:jc w:val="center"/>
      </w:pPr>
      <w:r w:rsidRPr="006202A6">
        <w:rPr>
          <w:noProof/>
        </w:rPr>
        <w:drawing>
          <wp:inline distT="0" distB="0" distL="0" distR="0" wp14:anchorId="5DB6A4CB" wp14:editId="044933B8">
            <wp:extent cx="4922607" cy="17700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2586" cy="1788048"/>
                    </a:xfrm>
                    <a:prstGeom prst="rect">
                      <a:avLst/>
                    </a:prstGeom>
                  </pic:spPr>
                </pic:pic>
              </a:graphicData>
            </a:graphic>
          </wp:inline>
        </w:drawing>
      </w:r>
    </w:p>
    <w:p w14:paraId="53E3C94A" w14:textId="15A73561" w:rsidR="008C6D50" w:rsidRDefault="00BA50FA" w:rsidP="008C6D50">
      <w:pPr>
        <w:pStyle w:val="Caption"/>
        <w:jc w:val="center"/>
        <w:rPr>
          <w:i w:val="0"/>
          <w:sz w:val="26"/>
        </w:rPr>
      </w:pPr>
      <w:bookmarkStart w:id="163" w:name="_Toc504008002"/>
      <w:bookmarkStart w:id="164" w:name="_Toc504074562"/>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14</w:t>
      </w:r>
      <w:r w:rsidRPr="00BA50FA">
        <w:rPr>
          <w:i w:val="0"/>
          <w:sz w:val="26"/>
        </w:rPr>
        <w:fldChar w:fldCharType="end"/>
      </w:r>
      <w:r w:rsidRPr="00BA50FA">
        <w:rPr>
          <w:i w:val="0"/>
          <w:sz w:val="26"/>
        </w:rPr>
        <w:t xml:space="preserve">  UnSubscribe trong MQTT</w:t>
      </w:r>
      <w:bookmarkEnd w:id="163"/>
      <w:bookmarkEnd w:id="164"/>
    </w:p>
    <w:p w14:paraId="73664E4E" w14:textId="4C759CFF" w:rsidR="008C6D50" w:rsidRPr="008C6D50" w:rsidRDefault="008C6D50" w:rsidP="008C6D50">
      <w:pPr>
        <w:pStyle w:val="Heading3"/>
        <w:rPr>
          <w:rFonts w:ascii="Times New Roman" w:hAnsi="Times New Roman" w:cs="Times New Roman"/>
          <w:b/>
          <w:color w:val="000000" w:themeColor="text1"/>
          <w:szCs w:val="18"/>
        </w:rPr>
      </w:pPr>
      <w:bookmarkStart w:id="165" w:name="_Toc504074487"/>
      <w:r w:rsidRPr="008C6D50">
        <w:rPr>
          <w:rFonts w:ascii="Times New Roman" w:hAnsi="Times New Roman" w:cs="Times New Roman"/>
          <w:b/>
          <w:color w:val="000000" w:themeColor="text1"/>
          <w:szCs w:val="18"/>
        </w:rPr>
        <w:t>2.2.6 Ưu nhược điểm của MQTT</w:t>
      </w:r>
      <w:bookmarkEnd w:id="165"/>
    </w:p>
    <w:p w14:paraId="4118EF92" w14:textId="5B43128A" w:rsidR="008C6D50" w:rsidRDefault="008C6D50" w:rsidP="00EA1757">
      <w:pPr>
        <w:ind w:left="426" w:firstLine="425"/>
      </w:pPr>
      <w:r>
        <w:t xml:space="preserve">Ưu điểm:  Với những đặc tính nổi bật của MQTT như có thể truyền tải trong môi trường băng thông thấp, độ ổn định cao. </w:t>
      </w:r>
    </w:p>
    <w:p w14:paraId="716AB627" w14:textId="49E0B467" w:rsidR="008C6D50" w:rsidRPr="008C6D50" w:rsidRDefault="008C6D50" w:rsidP="00EA1757">
      <w:pPr>
        <w:ind w:left="426" w:firstLine="425"/>
      </w:pPr>
      <w:r>
        <w:t>Nhược điểm: MQTT không có khả năng xử lý logic, vì không xử lý Logic nên một Broker có thể bị quá tải bởi các message mà không làm cách nào để dừng nhận message này. Vì thế trong hệ thống, nhóm đưa ra các exception khi kiểm tra tin nhắn.</w:t>
      </w:r>
    </w:p>
    <w:p w14:paraId="1F8843A7" w14:textId="5BF88AD5" w:rsidR="003B65F2" w:rsidRPr="006202A6" w:rsidRDefault="00803FEE" w:rsidP="00397388">
      <w:pPr>
        <w:pStyle w:val="Heading2"/>
        <w:numPr>
          <w:ilvl w:val="1"/>
          <w:numId w:val="5"/>
        </w:numPr>
        <w:spacing w:line="360" w:lineRule="auto"/>
        <w:rPr>
          <w:rFonts w:ascii="Times New Roman" w:hAnsi="Times New Roman" w:cs="Times New Roman"/>
          <w:b/>
          <w:color w:val="000000" w:themeColor="text1"/>
        </w:rPr>
      </w:pPr>
      <w:r w:rsidRPr="006202A6">
        <w:rPr>
          <w:rFonts w:ascii="Times New Roman" w:hAnsi="Times New Roman" w:cs="Times New Roman"/>
          <w:b/>
          <w:color w:val="auto"/>
        </w:rPr>
        <w:t xml:space="preserve"> </w:t>
      </w:r>
      <w:bookmarkStart w:id="166" w:name="_Toc504074488"/>
      <w:r w:rsidR="00847848" w:rsidRPr="006202A6">
        <w:rPr>
          <w:rFonts w:ascii="Times New Roman" w:hAnsi="Times New Roman" w:cs="Times New Roman"/>
          <w:b/>
          <w:color w:val="auto"/>
        </w:rPr>
        <w:t>Chuẩn truyền thông</w:t>
      </w:r>
      <w:r w:rsidR="00BB1AA1" w:rsidRPr="006202A6">
        <w:rPr>
          <w:rFonts w:ascii="Times New Roman" w:hAnsi="Times New Roman" w:cs="Times New Roman"/>
          <w:b/>
          <w:color w:val="auto"/>
        </w:rPr>
        <w:t xml:space="preserve"> </w:t>
      </w:r>
      <w:r w:rsidR="006A6ECE" w:rsidRPr="006202A6">
        <w:rPr>
          <w:rFonts w:ascii="Times New Roman" w:hAnsi="Times New Roman" w:cs="Times New Roman"/>
          <w:b/>
          <w:color w:val="auto"/>
        </w:rPr>
        <w:t>SPI</w:t>
      </w:r>
      <w:bookmarkEnd w:id="133"/>
      <w:bookmarkEnd w:id="134"/>
      <w:bookmarkEnd w:id="135"/>
      <w:bookmarkEnd w:id="166"/>
      <w:r w:rsidR="003B65F2" w:rsidRPr="006202A6">
        <w:rPr>
          <w:rFonts w:ascii="Times New Roman" w:hAnsi="Times New Roman" w:cs="Times New Roman"/>
          <w:b/>
          <w:color w:val="auto"/>
        </w:rPr>
        <w:t xml:space="preserve">  </w:t>
      </w:r>
    </w:p>
    <w:p w14:paraId="49982C0B" w14:textId="3564394B" w:rsidR="00847848" w:rsidRPr="006202A6" w:rsidRDefault="007B443E" w:rsidP="00397388">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167" w:name="_Toc473484106"/>
      <w:bookmarkStart w:id="168" w:name="_Toc473484251"/>
      <w:bookmarkStart w:id="169" w:name="_Toc474362623"/>
      <w:bookmarkStart w:id="170" w:name="_Toc504074489"/>
      <w:r w:rsidR="00803FEE" w:rsidRPr="006202A6">
        <w:rPr>
          <w:rFonts w:ascii="Times New Roman" w:hAnsi="Times New Roman" w:cs="Times New Roman"/>
          <w:b/>
          <w:color w:val="auto"/>
          <w:szCs w:val="26"/>
        </w:rPr>
        <w:t>2.3</w:t>
      </w:r>
      <w:r w:rsidRPr="006202A6">
        <w:rPr>
          <w:rFonts w:ascii="Times New Roman" w:hAnsi="Times New Roman" w:cs="Times New Roman"/>
          <w:b/>
          <w:color w:val="auto"/>
          <w:szCs w:val="26"/>
        </w:rPr>
        <w:t xml:space="preserve">.1 </w:t>
      </w:r>
      <w:r w:rsidR="009544CC" w:rsidRPr="006202A6">
        <w:rPr>
          <w:rFonts w:ascii="Times New Roman" w:hAnsi="Times New Roman" w:cs="Times New Roman"/>
          <w:b/>
          <w:color w:val="auto"/>
          <w:szCs w:val="26"/>
        </w:rPr>
        <w:t>Khái niệm</w:t>
      </w:r>
      <w:bookmarkEnd w:id="167"/>
      <w:bookmarkEnd w:id="168"/>
      <w:bookmarkEnd w:id="169"/>
      <w:bookmarkEnd w:id="170"/>
      <w:r w:rsidR="009544CC" w:rsidRPr="006202A6">
        <w:rPr>
          <w:rFonts w:ascii="Times New Roman" w:hAnsi="Times New Roman" w:cs="Times New Roman"/>
          <w:b/>
          <w:color w:val="auto"/>
          <w:szCs w:val="26"/>
        </w:rPr>
        <w:tab/>
      </w:r>
    </w:p>
    <w:p w14:paraId="55DC7973" w14:textId="102BFDFB" w:rsidR="00BA50FA" w:rsidRPr="006202A6" w:rsidRDefault="00847848" w:rsidP="00EA1757">
      <w:pPr>
        <w:spacing w:line="360" w:lineRule="auto"/>
        <w:ind w:left="426" w:firstLine="425"/>
        <w:rPr>
          <w:szCs w:val="26"/>
        </w:rPr>
      </w:pPr>
      <w:r w:rsidRPr="006202A6">
        <w:rPr>
          <w:szCs w:val="26"/>
        </w:rPr>
        <w:t>SPI</w:t>
      </w:r>
      <w:r w:rsidR="007B443E" w:rsidRPr="006202A6">
        <w:rPr>
          <w:szCs w:val="26"/>
        </w:rPr>
        <w:t xml:space="preserve"> </w:t>
      </w:r>
      <w:r w:rsidR="007B443E" w:rsidRPr="006202A6">
        <w:rPr>
          <w:szCs w:val="26"/>
          <w:vertAlign w:val="superscript"/>
        </w:rPr>
        <w:t>(</w:t>
      </w:r>
      <w:r w:rsidR="007B443E" w:rsidRPr="006202A6">
        <w:rPr>
          <w:rStyle w:val="FootnoteReference"/>
          <w:szCs w:val="26"/>
        </w:rPr>
        <w:footnoteReference w:id="1"/>
      </w:r>
      <w:r w:rsidR="007B443E" w:rsidRPr="006202A6">
        <w:rPr>
          <w:szCs w:val="26"/>
          <w:vertAlign w:val="superscript"/>
        </w:rPr>
        <w:t>)</w:t>
      </w:r>
      <w:r w:rsidR="007C3F58" w:rsidRPr="006202A6">
        <w:rPr>
          <w:szCs w:val="26"/>
          <w:vertAlign w:val="superscript"/>
        </w:rPr>
        <w:t xml:space="preserve"> </w:t>
      </w:r>
      <w:r w:rsidRPr="006202A6">
        <w:rPr>
          <w:szCs w:val="26"/>
        </w:rPr>
        <w:t>(Serial Peripheral Bus)</w:t>
      </w:r>
      <w:r w:rsidR="00842D99" w:rsidRPr="006202A6">
        <w:rPr>
          <w:szCs w:val="26"/>
        </w:rPr>
        <w:t xml:space="preserve"> </w:t>
      </w:r>
      <w:r w:rsidR="00E20ABD" w:rsidRPr="006202A6">
        <w:rPr>
          <w:szCs w:val="26"/>
        </w:rPr>
        <w:t xml:space="preserve">được phát triển bởi Motorola. Đây là một chuẩn đồng bộ nối tiếp để truyền dữ liệu ở chế độ song công toàn phần (full- duplex) tức trong cùng một thời điểm có thể xảy ra đồng thời quá trình truyền và nhận. Đôi khi SPI còn được gọi là chuẩn giao tiếp 4 dây (Four-wire).      </w:t>
      </w:r>
    </w:p>
    <w:p w14:paraId="3C599AB8" w14:textId="77777777" w:rsidR="00BA50FA" w:rsidRDefault="00255CCC" w:rsidP="00EA1757">
      <w:pPr>
        <w:keepNext/>
        <w:spacing w:line="360" w:lineRule="auto"/>
        <w:ind w:left="426" w:firstLine="425"/>
        <w:jc w:val="center"/>
      </w:pPr>
      <w:r w:rsidRPr="006202A6">
        <w:rPr>
          <w:noProof/>
        </w:rPr>
        <w:drawing>
          <wp:inline distT="0" distB="0" distL="0" distR="0" wp14:anchorId="2DA53185" wp14:editId="3569784F">
            <wp:extent cx="3314700" cy="790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4700" cy="790575"/>
                    </a:xfrm>
                    <a:prstGeom prst="rect">
                      <a:avLst/>
                    </a:prstGeom>
                  </pic:spPr>
                </pic:pic>
              </a:graphicData>
            </a:graphic>
          </wp:inline>
        </w:drawing>
      </w:r>
      <w:bookmarkStart w:id="171" w:name="_Toc473481422"/>
      <w:bookmarkStart w:id="172" w:name="_Toc473481659"/>
      <w:bookmarkStart w:id="173" w:name="_Toc473482177"/>
      <w:bookmarkStart w:id="174" w:name="_Toc473484252"/>
      <w:bookmarkStart w:id="175" w:name="_Toc473484403"/>
    </w:p>
    <w:p w14:paraId="6AB9A2DD" w14:textId="466CDA26" w:rsidR="00960780" w:rsidRPr="00BA50FA" w:rsidRDefault="00736428" w:rsidP="00EA1757">
      <w:pPr>
        <w:pStyle w:val="Caption"/>
        <w:spacing w:line="360" w:lineRule="auto"/>
        <w:ind w:left="426" w:firstLine="425"/>
        <w:jc w:val="center"/>
        <w:rPr>
          <w:i w:val="0"/>
          <w:color w:val="000000" w:themeColor="text1"/>
          <w:sz w:val="26"/>
          <w:szCs w:val="26"/>
        </w:rPr>
      </w:pPr>
      <w:bookmarkStart w:id="176" w:name="_Toc504008003"/>
      <w:bookmarkStart w:id="177" w:name="_Toc504074563"/>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15</w:t>
      </w:r>
      <w:r w:rsidR="00BA50FA" w:rsidRPr="00BA50FA">
        <w:rPr>
          <w:i w:val="0"/>
          <w:sz w:val="26"/>
        </w:rPr>
        <w:fldChar w:fldCharType="end"/>
      </w:r>
      <w:r w:rsidR="00BA50FA" w:rsidRPr="00BA50FA">
        <w:rPr>
          <w:i w:val="0"/>
          <w:sz w:val="26"/>
        </w:rPr>
        <w:t xml:space="preserve">  Sơ đồ giao tiếp SPI</w:t>
      </w:r>
      <w:bookmarkEnd w:id="171"/>
      <w:bookmarkEnd w:id="172"/>
      <w:bookmarkEnd w:id="173"/>
      <w:bookmarkEnd w:id="174"/>
      <w:bookmarkEnd w:id="175"/>
      <w:bookmarkEnd w:id="176"/>
      <w:bookmarkEnd w:id="177"/>
    </w:p>
    <w:p w14:paraId="5360FB7D" w14:textId="321773A9" w:rsidR="00763217" w:rsidRPr="006202A6" w:rsidRDefault="00763217" w:rsidP="00EA1757">
      <w:pPr>
        <w:spacing w:line="360" w:lineRule="auto"/>
        <w:ind w:left="426" w:firstLine="425"/>
        <w:jc w:val="both"/>
        <w:rPr>
          <w:szCs w:val="26"/>
        </w:rPr>
      </w:pPr>
      <w:r w:rsidRPr="006202A6">
        <w:rPr>
          <w:szCs w:val="26"/>
        </w:rPr>
        <w:t xml:space="preserve">SPI là giao diện đồng bộ, bất cứ quá trình truyền nào cũng được đồng bộ hóa với tín hiệu clock </w:t>
      </w:r>
      <w:proofErr w:type="gramStart"/>
      <w:r w:rsidRPr="006202A6">
        <w:rPr>
          <w:szCs w:val="26"/>
        </w:rPr>
        <w:t>chung</w:t>
      </w:r>
      <w:proofErr w:type="gramEnd"/>
      <w:r w:rsidRPr="006202A6">
        <w:rPr>
          <w:szCs w:val="26"/>
        </w:rPr>
        <w:t>. Tín hiệu này sinh ra bởi master.</w:t>
      </w:r>
      <w:r w:rsidR="00E20ABD" w:rsidRPr="006202A6">
        <w:rPr>
          <w:szCs w:val="26"/>
        </w:rPr>
        <w:t xml:space="preserve"> </w:t>
      </w:r>
    </w:p>
    <w:p w14:paraId="48D80F47" w14:textId="4A9CDABA" w:rsidR="00E20ABD" w:rsidRPr="006202A6" w:rsidRDefault="00E20ABD" w:rsidP="00EA1757">
      <w:pPr>
        <w:spacing w:line="360" w:lineRule="auto"/>
        <w:ind w:left="426" w:firstLine="425"/>
        <w:jc w:val="both"/>
        <w:rPr>
          <w:szCs w:val="26"/>
        </w:rPr>
      </w:pPr>
      <w:r w:rsidRPr="006202A6">
        <w:rPr>
          <w:szCs w:val="26"/>
        </w:rPr>
        <w:t>Trong giao diện SPI có bốn tín hiệu số:</w:t>
      </w:r>
    </w:p>
    <w:p w14:paraId="4F2B4306" w14:textId="2CD2D49E" w:rsidR="00E20ABD" w:rsidRPr="006202A6" w:rsidRDefault="00EA1757" w:rsidP="00EA1757">
      <w:pPr>
        <w:pStyle w:val="ListParagraph"/>
        <w:numPr>
          <w:ilvl w:val="0"/>
          <w:numId w:val="2"/>
        </w:numPr>
        <w:spacing w:line="360" w:lineRule="auto"/>
        <w:ind w:left="1134" w:hanging="14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7B443E" w:rsidRPr="006202A6">
        <w:rPr>
          <w:rFonts w:ascii="Times New Roman" w:hAnsi="Times New Roman" w:cs="Times New Roman"/>
          <w:sz w:val="26"/>
          <w:szCs w:val="26"/>
        </w:rPr>
        <w:t xml:space="preserve">MOSI hay SI – cổng ra của bên Master (Master </w:t>
      </w:r>
      <w:proofErr w:type="gramStart"/>
      <w:r w:rsidR="007B443E" w:rsidRPr="006202A6">
        <w:rPr>
          <w:rFonts w:ascii="Times New Roman" w:hAnsi="Times New Roman" w:cs="Times New Roman"/>
          <w:sz w:val="26"/>
          <w:szCs w:val="26"/>
        </w:rPr>
        <w:t>Out</w:t>
      </w:r>
      <w:proofErr w:type="gramEnd"/>
      <w:r w:rsidR="007B443E" w:rsidRPr="006202A6">
        <w:rPr>
          <w:rFonts w:ascii="Times New Roman" w:hAnsi="Times New Roman" w:cs="Times New Roman"/>
          <w:sz w:val="26"/>
          <w:szCs w:val="26"/>
        </w:rPr>
        <w:t xml:space="preserve"> Slave I</w:t>
      </w:r>
      <w:r w:rsidR="001658E3" w:rsidRPr="006202A6">
        <w:rPr>
          <w:rFonts w:ascii="Times New Roman" w:hAnsi="Times New Roman" w:cs="Times New Roman"/>
          <w:sz w:val="26"/>
          <w:szCs w:val="26"/>
        </w:rPr>
        <w:t>n</w:t>
      </w:r>
      <w:r w:rsidR="007B443E" w:rsidRPr="006202A6">
        <w:rPr>
          <w:rFonts w:ascii="Times New Roman" w:hAnsi="Times New Roman" w:cs="Times New Roman"/>
          <w:sz w:val="26"/>
          <w:szCs w:val="26"/>
        </w:rPr>
        <w:t>). Đây là chân dành cho việc truyền tín hiệu từ thiết bị chủ động đến thiết bị bị động.</w:t>
      </w:r>
    </w:p>
    <w:p w14:paraId="565797EE" w14:textId="2C405CAB" w:rsidR="00E20ABD" w:rsidRPr="006202A6" w:rsidRDefault="00EA1757" w:rsidP="00EA1757">
      <w:pPr>
        <w:pStyle w:val="ListParagraph"/>
        <w:spacing w:line="360" w:lineRule="auto"/>
        <w:ind w:left="1134" w:hanging="141"/>
        <w:jc w:val="both"/>
        <w:rPr>
          <w:rFonts w:ascii="Times New Roman" w:hAnsi="Times New Roman" w:cs="Times New Roman"/>
          <w:sz w:val="26"/>
          <w:szCs w:val="26"/>
        </w:rPr>
      </w:pPr>
      <w:r>
        <w:rPr>
          <w:rFonts w:ascii="Times New Roman" w:hAnsi="Times New Roman" w:cs="Times New Roman"/>
          <w:sz w:val="26"/>
          <w:szCs w:val="26"/>
        </w:rPr>
        <w:t xml:space="preserve">-  </w:t>
      </w:r>
      <w:r w:rsidR="007B443E" w:rsidRPr="006202A6">
        <w:rPr>
          <w:rFonts w:ascii="Times New Roman" w:hAnsi="Times New Roman" w:cs="Times New Roman"/>
          <w:sz w:val="26"/>
          <w:szCs w:val="26"/>
        </w:rPr>
        <w:t xml:space="preserve">MISO hay SO – Công ra bên Slave (Master IN Slave Out). Đây là chân </w:t>
      </w:r>
      <w:r>
        <w:rPr>
          <w:rFonts w:ascii="Times New Roman" w:hAnsi="Times New Roman" w:cs="Times New Roman"/>
          <w:sz w:val="26"/>
          <w:szCs w:val="26"/>
        </w:rPr>
        <w:t xml:space="preserve">   </w:t>
      </w:r>
      <w:r w:rsidR="007B443E" w:rsidRPr="006202A6">
        <w:rPr>
          <w:rFonts w:ascii="Times New Roman" w:hAnsi="Times New Roman" w:cs="Times New Roman"/>
          <w:sz w:val="26"/>
          <w:szCs w:val="26"/>
        </w:rPr>
        <w:t>dành cho việc truyền dữ liệu từ Slave đến Master.</w:t>
      </w:r>
    </w:p>
    <w:p w14:paraId="648460E2" w14:textId="3C2FDF84" w:rsidR="00E20ABD" w:rsidRPr="006202A6" w:rsidRDefault="00EA1757" w:rsidP="00EA1757">
      <w:pPr>
        <w:pStyle w:val="ListParagraph"/>
        <w:spacing w:line="360" w:lineRule="auto"/>
        <w:ind w:left="1134" w:hanging="141"/>
        <w:jc w:val="both"/>
        <w:rPr>
          <w:rFonts w:ascii="Times New Roman" w:hAnsi="Times New Roman" w:cs="Times New Roman"/>
          <w:sz w:val="26"/>
          <w:szCs w:val="26"/>
        </w:rPr>
      </w:pPr>
      <w:r>
        <w:rPr>
          <w:rFonts w:ascii="Times New Roman" w:hAnsi="Times New Roman" w:cs="Times New Roman"/>
          <w:sz w:val="26"/>
          <w:szCs w:val="26"/>
        </w:rPr>
        <w:t xml:space="preserve">-  </w:t>
      </w:r>
      <w:r w:rsidR="007B443E" w:rsidRPr="006202A6">
        <w:rPr>
          <w:rFonts w:ascii="Times New Roman" w:hAnsi="Times New Roman" w:cs="Times New Roman"/>
          <w:sz w:val="26"/>
          <w:szCs w:val="26"/>
        </w:rPr>
        <w:t>SCLK hay SCK là tín hiệu clock đồng bộ (Serial Clock). Xung nhịp chỉ được tạo bởi Master.</w:t>
      </w:r>
    </w:p>
    <w:p w14:paraId="6A43CD41" w14:textId="4919266D" w:rsidR="007B443E" w:rsidRPr="006202A6" w:rsidRDefault="00EA1757" w:rsidP="00EA1757">
      <w:pPr>
        <w:pStyle w:val="ListParagraph"/>
        <w:spacing w:line="360" w:lineRule="auto"/>
        <w:ind w:left="1134" w:hanging="141"/>
        <w:jc w:val="both"/>
        <w:rPr>
          <w:rFonts w:ascii="Times New Roman" w:hAnsi="Times New Roman" w:cs="Times New Roman"/>
          <w:sz w:val="26"/>
          <w:szCs w:val="26"/>
        </w:rPr>
      </w:pPr>
      <w:r>
        <w:rPr>
          <w:rFonts w:ascii="Times New Roman" w:hAnsi="Times New Roman" w:cs="Times New Roman"/>
          <w:sz w:val="26"/>
          <w:szCs w:val="26"/>
        </w:rPr>
        <w:t xml:space="preserve">-  </w:t>
      </w:r>
      <w:r w:rsidR="007B443E" w:rsidRPr="006202A6">
        <w:rPr>
          <w:rFonts w:ascii="Times New Roman" w:hAnsi="Times New Roman" w:cs="Times New Roman"/>
          <w:sz w:val="26"/>
          <w:szCs w:val="26"/>
        </w:rPr>
        <w:t xml:space="preserve">CS hay SS là tín hiệu chọn </w:t>
      </w:r>
      <w:proofErr w:type="gramStart"/>
      <w:r w:rsidR="007B443E" w:rsidRPr="006202A6">
        <w:rPr>
          <w:rFonts w:ascii="Times New Roman" w:hAnsi="Times New Roman" w:cs="Times New Roman"/>
          <w:sz w:val="26"/>
          <w:szCs w:val="26"/>
        </w:rPr>
        <w:t>vi</w:t>
      </w:r>
      <w:proofErr w:type="gramEnd"/>
      <w:r w:rsidR="007B443E" w:rsidRPr="006202A6">
        <w:rPr>
          <w:rFonts w:ascii="Times New Roman" w:hAnsi="Times New Roman" w:cs="Times New Roman"/>
          <w:sz w:val="26"/>
          <w:szCs w:val="26"/>
        </w:rPr>
        <w:t xml:space="preserve"> mạch (Chip Select hoặc Slave Select). SS </w:t>
      </w:r>
      <w:r>
        <w:rPr>
          <w:rFonts w:ascii="Times New Roman" w:hAnsi="Times New Roman" w:cs="Times New Roman"/>
          <w:sz w:val="26"/>
          <w:szCs w:val="26"/>
        </w:rPr>
        <w:t xml:space="preserve">  </w:t>
      </w:r>
      <w:r w:rsidR="007B443E" w:rsidRPr="006202A6">
        <w:rPr>
          <w:rFonts w:ascii="Times New Roman" w:hAnsi="Times New Roman" w:cs="Times New Roman"/>
          <w:sz w:val="26"/>
          <w:szCs w:val="26"/>
        </w:rPr>
        <w:t xml:space="preserve">sẽ ở mức cao khi không làm việc. Nếu Master </w:t>
      </w:r>
      <w:proofErr w:type="gramStart"/>
      <w:r w:rsidR="007B443E" w:rsidRPr="006202A6">
        <w:rPr>
          <w:rFonts w:ascii="Times New Roman" w:hAnsi="Times New Roman" w:cs="Times New Roman"/>
          <w:sz w:val="26"/>
          <w:szCs w:val="26"/>
        </w:rPr>
        <w:t>kéo</w:t>
      </w:r>
      <w:proofErr w:type="gramEnd"/>
      <w:r w:rsidR="007B443E" w:rsidRPr="006202A6">
        <w:rPr>
          <w:rFonts w:ascii="Times New Roman" w:hAnsi="Times New Roman" w:cs="Times New Roman"/>
          <w:sz w:val="26"/>
          <w:szCs w:val="26"/>
        </w:rPr>
        <w:t xml:space="preserve"> SS xuông thấp thì sẽ xảy ra quá trình giao tiếp. </w:t>
      </w:r>
    </w:p>
    <w:p w14:paraId="7E424337" w14:textId="20898CB6" w:rsidR="004B6261" w:rsidRPr="006202A6" w:rsidRDefault="00E20ABD" w:rsidP="00397388">
      <w:pPr>
        <w:pStyle w:val="Heading3"/>
        <w:spacing w:line="360" w:lineRule="auto"/>
        <w:rPr>
          <w:rFonts w:ascii="Times New Roman" w:hAnsi="Times New Roman" w:cs="Times New Roman"/>
        </w:rPr>
      </w:pPr>
      <w:r w:rsidRPr="006202A6">
        <w:rPr>
          <w:rFonts w:ascii="Times New Roman" w:hAnsi="Times New Roman" w:cs="Times New Roman"/>
          <w:b/>
          <w:color w:val="auto"/>
          <w:szCs w:val="26"/>
        </w:rPr>
        <w:t xml:space="preserve">     </w:t>
      </w:r>
      <w:bookmarkStart w:id="178" w:name="_Toc473484108"/>
      <w:bookmarkStart w:id="179" w:name="_Toc473484253"/>
      <w:bookmarkStart w:id="180" w:name="_Toc474362625"/>
      <w:bookmarkStart w:id="181" w:name="_Toc504074490"/>
      <w:r w:rsidR="002A24EB" w:rsidRPr="006202A6">
        <w:rPr>
          <w:rFonts w:ascii="Times New Roman" w:hAnsi="Times New Roman" w:cs="Times New Roman"/>
          <w:b/>
          <w:color w:val="auto"/>
          <w:szCs w:val="26"/>
        </w:rPr>
        <w:t>2</w:t>
      </w:r>
      <w:r w:rsidR="00510A5F" w:rsidRPr="006202A6">
        <w:rPr>
          <w:rFonts w:ascii="Times New Roman" w:hAnsi="Times New Roman" w:cs="Times New Roman"/>
          <w:b/>
          <w:color w:val="auto"/>
          <w:szCs w:val="26"/>
        </w:rPr>
        <w:t>.</w:t>
      </w:r>
      <w:r w:rsidR="00803FEE" w:rsidRPr="006202A6">
        <w:rPr>
          <w:rFonts w:ascii="Times New Roman" w:hAnsi="Times New Roman" w:cs="Times New Roman"/>
          <w:b/>
          <w:color w:val="auto"/>
          <w:szCs w:val="26"/>
        </w:rPr>
        <w:t>3</w:t>
      </w:r>
      <w:r w:rsidR="00510A5F" w:rsidRPr="006202A6">
        <w:rPr>
          <w:rFonts w:ascii="Times New Roman" w:hAnsi="Times New Roman" w:cs="Times New Roman"/>
          <w:b/>
          <w:color w:val="auto"/>
          <w:szCs w:val="26"/>
        </w:rPr>
        <w:t>.2 Hoạt động</w:t>
      </w:r>
      <w:bookmarkEnd w:id="178"/>
      <w:bookmarkEnd w:id="179"/>
      <w:bookmarkEnd w:id="180"/>
      <w:bookmarkEnd w:id="181"/>
      <w:r w:rsidR="002A24EB" w:rsidRPr="006202A6">
        <w:rPr>
          <w:rFonts w:ascii="Times New Roman" w:hAnsi="Times New Roman" w:cs="Times New Roman"/>
          <w:b/>
          <w:color w:val="auto"/>
          <w:szCs w:val="26"/>
        </w:rPr>
        <w:t xml:space="preserve"> </w:t>
      </w:r>
    </w:p>
    <w:p w14:paraId="4F198599" w14:textId="0554EFF2" w:rsidR="00206383" w:rsidRPr="006202A6" w:rsidRDefault="00F860EF" w:rsidP="00EA1757">
      <w:pPr>
        <w:spacing w:line="360" w:lineRule="auto"/>
        <w:ind w:left="426" w:firstLine="425"/>
        <w:jc w:val="both"/>
        <w:rPr>
          <w:szCs w:val="26"/>
        </w:rPr>
      </w:pPr>
      <w:r w:rsidRPr="006202A6">
        <w:rPr>
          <w:szCs w:val="26"/>
        </w:rPr>
        <w:t>M</w:t>
      </w:r>
      <w:r w:rsidR="002A24EB" w:rsidRPr="006202A6">
        <w:rPr>
          <w:szCs w:val="26"/>
        </w:rPr>
        <w:t xml:space="preserve">ỗi chip Master </w:t>
      </w:r>
      <w:proofErr w:type="gramStart"/>
      <w:r w:rsidR="00891741" w:rsidRPr="006202A6">
        <w:rPr>
          <w:szCs w:val="26"/>
        </w:rPr>
        <w:t>hay</w:t>
      </w:r>
      <w:proofErr w:type="gramEnd"/>
      <w:r w:rsidR="002A24EB" w:rsidRPr="006202A6">
        <w:rPr>
          <w:szCs w:val="26"/>
        </w:rPr>
        <w:t xml:space="preserve"> </w:t>
      </w:r>
      <w:r w:rsidRPr="006202A6">
        <w:rPr>
          <w:szCs w:val="26"/>
        </w:rPr>
        <w:t>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gọi là “song công”.</w:t>
      </w:r>
    </w:p>
    <w:p w14:paraId="1A088DC9" w14:textId="77777777" w:rsidR="00BA50FA" w:rsidRDefault="001C05D7" w:rsidP="00EA1757">
      <w:pPr>
        <w:keepNext/>
        <w:spacing w:line="360" w:lineRule="auto"/>
        <w:ind w:left="426" w:firstLine="425"/>
        <w:jc w:val="both"/>
      </w:pPr>
      <w:r w:rsidRPr="006202A6">
        <w:rPr>
          <w:szCs w:val="26"/>
        </w:rPr>
        <w:t xml:space="preserve">    </w:t>
      </w:r>
      <w:r w:rsidR="00F860EF" w:rsidRPr="006202A6">
        <w:rPr>
          <w:noProof/>
        </w:rPr>
        <w:drawing>
          <wp:inline distT="0" distB="0" distL="0" distR="0" wp14:anchorId="05B368EF" wp14:editId="644A8404">
            <wp:extent cx="5076825" cy="1893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9769" cy="1901894"/>
                    </a:xfrm>
                    <a:prstGeom prst="rect">
                      <a:avLst/>
                    </a:prstGeom>
                  </pic:spPr>
                </pic:pic>
              </a:graphicData>
            </a:graphic>
          </wp:inline>
        </w:drawing>
      </w:r>
    </w:p>
    <w:p w14:paraId="212718B9" w14:textId="24AF161E" w:rsidR="00F860EF" w:rsidRPr="00BA50FA" w:rsidRDefault="00736428" w:rsidP="00EA1757">
      <w:pPr>
        <w:pStyle w:val="Caption"/>
        <w:spacing w:line="360" w:lineRule="auto"/>
        <w:ind w:left="426" w:firstLine="425"/>
        <w:jc w:val="center"/>
        <w:rPr>
          <w:i w:val="0"/>
          <w:sz w:val="26"/>
        </w:rPr>
      </w:pPr>
      <w:bookmarkStart w:id="182" w:name="_Toc504008004"/>
      <w:bookmarkStart w:id="183" w:name="_Toc504074564"/>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16</w:t>
      </w:r>
      <w:r w:rsidR="00BA50FA" w:rsidRPr="00BA50FA">
        <w:rPr>
          <w:i w:val="0"/>
          <w:sz w:val="26"/>
        </w:rPr>
        <w:fldChar w:fldCharType="end"/>
      </w:r>
      <w:r w:rsidR="00BA50FA" w:rsidRPr="00BA50FA">
        <w:rPr>
          <w:i w:val="0"/>
          <w:sz w:val="26"/>
        </w:rPr>
        <w:t xml:space="preserve"> Truyền dữ liệu trong SPI</w:t>
      </w:r>
      <w:bookmarkEnd w:id="182"/>
      <w:bookmarkEnd w:id="183"/>
    </w:p>
    <w:p w14:paraId="483C1D3C" w14:textId="77777777" w:rsidR="009663F4" w:rsidRPr="006202A6" w:rsidRDefault="009663F4" w:rsidP="00EA1757">
      <w:pPr>
        <w:spacing w:line="360" w:lineRule="auto"/>
        <w:ind w:left="426" w:firstLine="425"/>
      </w:pPr>
    </w:p>
    <w:p w14:paraId="7C80F6B9" w14:textId="070C5414" w:rsidR="0035015C" w:rsidRPr="006202A6" w:rsidRDefault="00361976" w:rsidP="00EA1757">
      <w:pPr>
        <w:spacing w:line="360" w:lineRule="auto"/>
        <w:ind w:left="426" w:firstLine="425"/>
        <w:jc w:val="both"/>
        <w:rPr>
          <w:szCs w:val="26"/>
        </w:rPr>
      </w:pPr>
      <w:r w:rsidRPr="006202A6">
        <w:rPr>
          <w:szCs w:val="26"/>
        </w:rPr>
        <w:t xml:space="preserve">Cực của xung giữ nhịp, phase và các chế độ hoạt động: cực của xung giữ nhịp (Clock Polarity) được gọi tắt là CPOL là khái niệm dùng chỉ trạng thái của </w:t>
      </w:r>
      <w:r w:rsidRPr="006202A6">
        <w:rPr>
          <w:szCs w:val="26"/>
        </w:rPr>
        <w:lastRenderedPageBreak/>
        <w:t xml:space="preserve">chân SCK ở trạng thái nghỉ. </w:t>
      </w:r>
      <w:r w:rsidR="009663F4" w:rsidRPr="006202A6">
        <w:rPr>
          <w:szCs w:val="26"/>
        </w:rPr>
        <w:t xml:space="preserve">Ở trạng thái nghỉ (Idle), chân SCK có thể được giữ ở mức cao (CPOL=1) hoặc thấp (CPOL=0). Phase (CPHA) dùng để chỉ cách mà dữ liệu được lấy mẫu (sample) </w:t>
      </w:r>
      <w:proofErr w:type="gramStart"/>
      <w:r w:rsidR="009663F4" w:rsidRPr="006202A6">
        <w:rPr>
          <w:szCs w:val="26"/>
        </w:rPr>
        <w:t>theo</w:t>
      </w:r>
      <w:proofErr w:type="gramEnd"/>
      <w:r w:rsidR="009663F4" w:rsidRPr="006202A6">
        <w:rPr>
          <w:szCs w:val="26"/>
        </w:rPr>
        <w:t xml:space="preserve"> xung giữ nhịp. Dữ liệu có thể được lấy mẫu ở cạnh lên của</w:t>
      </w:r>
      <w:r w:rsidR="00FC7D93" w:rsidRPr="006202A6">
        <w:rPr>
          <w:szCs w:val="26"/>
        </w:rPr>
        <w:t xml:space="preserve"> </w:t>
      </w:r>
      <w:r w:rsidR="009663F4" w:rsidRPr="006202A6">
        <w:rPr>
          <w:szCs w:val="26"/>
        </w:rPr>
        <w:t xml:space="preserve">SCK (CPHA=0) hoặc cạnh xuống (CPHA=1). Sự kết hợp của SPOL và CPHA làm nên 4 chế độ hoạt động của SPI. </w:t>
      </w:r>
    </w:p>
    <w:p w14:paraId="1B996738" w14:textId="218A5176" w:rsidR="004478AF"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84" w:name="_Toc473484112"/>
      <w:bookmarkStart w:id="185" w:name="_Toc473484257"/>
      <w:bookmarkStart w:id="186" w:name="_Toc474362629"/>
      <w:bookmarkStart w:id="187" w:name="_Toc504074491"/>
      <w:r w:rsidRPr="006202A6">
        <w:rPr>
          <w:rStyle w:val="Hyperlink"/>
          <w:rFonts w:ascii="Times New Roman" w:hAnsi="Times New Roman" w:cs="Times New Roman"/>
          <w:b/>
          <w:color w:val="auto"/>
          <w:u w:val="none"/>
        </w:rPr>
        <w:t>Tổng quan về Framework AngularJS</w:t>
      </w:r>
      <w:bookmarkEnd w:id="187"/>
    </w:p>
    <w:p w14:paraId="5263F21C" w14:textId="6BF66666"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88" w:name="_Toc504074492"/>
      <w:r w:rsidRPr="006202A6">
        <w:rPr>
          <w:rFonts w:ascii="Times New Roman" w:hAnsi="Times New Roman" w:cs="Times New Roman"/>
          <w:b/>
          <w:color w:val="auto"/>
        </w:rPr>
        <w:t>Khái niệm về AngularJS</w:t>
      </w:r>
      <w:bookmarkEnd w:id="188"/>
    </w:p>
    <w:p w14:paraId="42AA1989" w14:textId="75813EF5" w:rsidR="004478AF" w:rsidRPr="006202A6" w:rsidRDefault="004478AF" w:rsidP="00EA1757">
      <w:pPr>
        <w:spacing w:line="360" w:lineRule="auto"/>
        <w:ind w:left="426" w:firstLine="425"/>
        <w:jc w:val="both"/>
      </w:pPr>
      <w:r w:rsidRPr="006202A6">
        <w:t>AngularJS là một JavaScript framework được phát triển bởi Google, là mã nguồn mở v</w:t>
      </w:r>
      <w:r w:rsidR="00A63D0C" w:rsidRPr="006202A6">
        <w:t xml:space="preserve">à được sinh ra để đáp ứng nhu cầu xây dựng một Website </w:t>
      </w:r>
      <w:proofErr w:type="gramStart"/>
      <w:r w:rsidR="00A63D0C" w:rsidRPr="006202A6">
        <w:t>theo</w:t>
      </w:r>
      <w:proofErr w:type="gramEnd"/>
      <w:r w:rsidR="00A63D0C" w:rsidRPr="006202A6">
        <w:t xml:space="preserve"> Single Page Application.</w:t>
      </w:r>
      <w:r w:rsidR="005B46C9">
        <w:t xml:space="preserve"> </w:t>
      </w:r>
    </w:p>
    <w:p w14:paraId="01B5918C" w14:textId="0C3F8EC4" w:rsidR="00A63D0C" w:rsidRPr="006202A6" w:rsidRDefault="00A63D0C" w:rsidP="00EA1757">
      <w:pPr>
        <w:spacing w:line="360" w:lineRule="auto"/>
        <w:ind w:left="426" w:firstLine="425"/>
        <w:jc w:val="both"/>
      </w:pPr>
      <w:r w:rsidRPr="006202A6">
        <w:t>AngularJS phiên bản đầu tiên được release vào ngày 20.10.2017 và phiên bản mới nhất hiện tại là Angular 5.</w:t>
      </w:r>
    </w:p>
    <w:p w14:paraId="5F4BF8A2" w14:textId="7E27E0FE"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89" w:name="_Toc504074493"/>
      <w:r w:rsidRPr="006202A6">
        <w:rPr>
          <w:rFonts w:ascii="Times New Roman" w:hAnsi="Times New Roman" w:cs="Times New Roman"/>
          <w:b/>
          <w:color w:val="auto"/>
          <w:szCs w:val="26"/>
        </w:rPr>
        <w:t>Đặc trưng của AngularJS</w:t>
      </w:r>
      <w:bookmarkEnd w:id="189"/>
    </w:p>
    <w:p w14:paraId="05E02549" w14:textId="40DC03FA" w:rsidR="00A63D0C" w:rsidRPr="006202A6" w:rsidRDefault="00A63D0C" w:rsidP="00EA1757">
      <w:pPr>
        <w:pStyle w:val="ListParagraph"/>
        <w:spacing w:line="360" w:lineRule="auto"/>
        <w:ind w:left="426" w:firstLine="425"/>
        <w:rPr>
          <w:rFonts w:ascii="Times New Roman" w:hAnsi="Times New Roman" w:cs="Times New Roman"/>
          <w:sz w:val="26"/>
        </w:rPr>
      </w:pPr>
      <w:r w:rsidRPr="006202A6">
        <w:rPr>
          <w:rFonts w:ascii="Times New Roman" w:hAnsi="Times New Roman" w:cs="Times New Roman"/>
          <w:sz w:val="26"/>
        </w:rPr>
        <w:t>Phát triển dựa trên Javascript.</w:t>
      </w:r>
    </w:p>
    <w:p w14:paraId="12862F94" w14:textId="3636311C" w:rsidR="00A63D0C" w:rsidRPr="006202A6" w:rsidRDefault="00A63D0C" w:rsidP="00EA1757">
      <w:pPr>
        <w:pStyle w:val="ListParagraph"/>
        <w:spacing w:line="360" w:lineRule="auto"/>
        <w:ind w:left="426" w:firstLine="425"/>
        <w:jc w:val="both"/>
        <w:rPr>
          <w:rFonts w:ascii="Times New Roman" w:hAnsi="Times New Roman" w:cs="Times New Roman"/>
          <w:sz w:val="26"/>
        </w:rPr>
      </w:pPr>
      <w:r w:rsidRPr="006202A6">
        <w:rPr>
          <w:rFonts w:ascii="Times New Roman" w:hAnsi="Times New Roman" w:cs="Times New Roman"/>
          <w:sz w:val="26"/>
        </w:rPr>
        <w:t xml:space="preserve">Tạo ra các ứng dụng client-side </w:t>
      </w:r>
      <w:proofErr w:type="gramStart"/>
      <w:r w:rsidRPr="006202A6">
        <w:rPr>
          <w:rFonts w:ascii="Times New Roman" w:hAnsi="Times New Roman" w:cs="Times New Roman"/>
          <w:sz w:val="26"/>
        </w:rPr>
        <w:t>theo</w:t>
      </w:r>
      <w:proofErr w:type="gramEnd"/>
      <w:r w:rsidRPr="006202A6">
        <w:rPr>
          <w:rFonts w:ascii="Times New Roman" w:hAnsi="Times New Roman" w:cs="Times New Roman"/>
          <w:sz w:val="26"/>
        </w:rPr>
        <w:t xml:space="preserve"> mô hình MVC (Model – View - Controller).</w:t>
      </w:r>
    </w:p>
    <w:p w14:paraId="7AFBE2BC" w14:textId="2C363258" w:rsidR="00A63D0C" w:rsidRPr="006202A6" w:rsidRDefault="00A63D0C" w:rsidP="00EA1757">
      <w:pPr>
        <w:pStyle w:val="ListParagraph"/>
        <w:spacing w:line="360" w:lineRule="auto"/>
        <w:ind w:left="426" w:firstLine="425"/>
        <w:jc w:val="both"/>
        <w:rPr>
          <w:rFonts w:ascii="Times New Roman" w:hAnsi="Times New Roman" w:cs="Times New Roman"/>
          <w:sz w:val="26"/>
        </w:rPr>
      </w:pPr>
      <w:r w:rsidRPr="006202A6">
        <w:rPr>
          <w:rFonts w:ascii="Times New Roman" w:hAnsi="Times New Roman" w:cs="Times New Roman"/>
          <w:sz w:val="26"/>
        </w:rPr>
        <w:t>Khả năng tương thích cao, tự động xử lý mã javascript để phù hợp với mỗi trình duyệt.</w:t>
      </w:r>
    </w:p>
    <w:p w14:paraId="4EDA0387" w14:textId="52A929ED" w:rsidR="00A63D0C" w:rsidRPr="00057644" w:rsidRDefault="00A63D0C" w:rsidP="00057644">
      <w:pPr>
        <w:pStyle w:val="ListParagraph"/>
        <w:spacing w:line="360" w:lineRule="auto"/>
        <w:ind w:left="426" w:firstLine="425"/>
        <w:jc w:val="both"/>
        <w:rPr>
          <w:rFonts w:ascii="Times New Roman" w:hAnsi="Times New Roman" w:cs="Times New Roman"/>
          <w:sz w:val="26"/>
        </w:rPr>
      </w:pPr>
      <w:r w:rsidRPr="006202A6">
        <w:rPr>
          <w:rFonts w:ascii="Times New Roman" w:hAnsi="Times New Roman" w:cs="Times New Roman"/>
          <w:sz w:val="26"/>
        </w:rPr>
        <w:t>Mã nguồn mở, miễn phí hoàn toàn và được sử dụng rộng rãi.</w:t>
      </w:r>
    </w:p>
    <w:p w14:paraId="401B9B76" w14:textId="4CA57305"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90" w:name="_Toc504074494"/>
      <w:r w:rsidRPr="006202A6">
        <w:rPr>
          <w:rFonts w:ascii="Times New Roman" w:hAnsi="Times New Roman" w:cs="Times New Roman"/>
          <w:b/>
          <w:color w:val="auto"/>
          <w:szCs w:val="26"/>
        </w:rPr>
        <w:t>Các tính năng cơ bản của AngularJS</w:t>
      </w:r>
      <w:bookmarkEnd w:id="190"/>
    </w:p>
    <w:p w14:paraId="15AA5901" w14:textId="77777777" w:rsidR="00BA50FA" w:rsidRDefault="000C35A3" w:rsidP="00057644">
      <w:pPr>
        <w:keepNext/>
        <w:spacing w:line="360" w:lineRule="auto"/>
        <w:ind w:left="426" w:firstLine="425"/>
      </w:pPr>
      <w:r w:rsidRPr="006202A6">
        <w:rPr>
          <w:noProof/>
        </w:rPr>
        <w:drawing>
          <wp:inline distT="0" distB="0" distL="0" distR="0" wp14:anchorId="6E2622AF" wp14:editId="7D83B988">
            <wp:extent cx="4076700" cy="217148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8049" cy="2177533"/>
                    </a:xfrm>
                    <a:prstGeom prst="rect">
                      <a:avLst/>
                    </a:prstGeom>
                  </pic:spPr>
                </pic:pic>
              </a:graphicData>
            </a:graphic>
          </wp:inline>
        </w:drawing>
      </w:r>
    </w:p>
    <w:p w14:paraId="7A74F42A" w14:textId="34DDA73C" w:rsidR="000C35A3" w:rsidRPr="00BA50FA" w:rsidRDefault="00736428" w:rsidP="00057644">
      <w:pPr>
        <w:pStyle w:val="Caption"/>
        <w:spacing w:line="360" w:lineRule="auto"/>
        <w:ind w:left="426" w:firstLine="425"/>
        <w:jc w:val="center"/>
        <w:rPr>
          <w:i w:val="0"/>
          <w:sz w:val="26"/>
        </w:rPr>
      </w:pPr>
      <w:bookmarkStart w:id="191" w:name="_Toc504008005"/>
      <w:bookmarkStart w:id="192" w:name="_Toc504074565"/>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17</w:t>
      </w:r>
      <w:r w:rsidR="00BA50FA" w:rsidRPr="00BA50FA">
        <w:rPr>
          <w:i w:val="0"/>
          <w:sz w:val="26"/>
        </w:rPr>
        <w:fldChar w:fldCharType="end"/>
      </w:r>
      <w:r w:rsidR="00BA50FA" w:rsidRPr="00BA50FA">
        <w:rPr>
          <w:i w:val="0"/>
          <w:sz w:val="26"/>
        </w:rPr>
        <w:t xml:space="preserve"> Các thành phần cơ bản trong AngularJS</w:t>
      </w:r>
      <w:bookmarkEnd w:id="191"/>
      <w:bookmarkEnd w:id="192"/>
    </w:p>
    <w:p w14:paraId="30E7DC56" w14:textId="7673C531" w:rsidR="00B6614E" w:rsidRPr="006202A6" w:rsidRDefault="00057644" w:rsidP="00266E7A">
      <w:pPr>
        <w:pStyle w:val="ListParagraph"/>
        <w:numPr>
          <w:ilvl w:val="0"/>
          <w:numId w:val="17"/>
        </w:numPr>
        <w:spacing w:line="360" w:lineRule="auto"/>
        <w:ind w:left="993" w:hanging="142"/>
        <w:rPr>
          <w:rFonts w:ascii="Times New Roman" w:hAnsi="Times New Roman" w:cs="Times New Roman"/>
        </w:rPr>
      </w:pPr>
      <w:r>
        <w:rPr>
          <w:rFonts w:ascii="Times New Roman" w:hAnsi="Times New Roman" w:cs="Times New Roman"/>
          <w:sz w:val="26"/>
        </w:rPr>
        <w:lastRenderedPageBreak/>
        <w:t xml:space="preserve"> </w:t>
      </w:r>
      <w:r w:rsidR="00B6614E" w:rsidRPr="006202A6">
        <w:rPr>
          <w:rFonts w:ascii="Times New Roman" w:hAnsi="Times New Roman" w:cs="Times New Roman"/>
          <w:sz w:val="26"/>
        </w:rPr>
        <w:t>Data-binding: tự động đồng bộ dữ liệu giữa Model và View.</w:t>
      </w:r>
    </w:p>
    <w:p w14:paraId="24EDAB9C" w14:textId="33536564" w:rsidR="00B6614E" w:rsidRPr="006202A6" w:rsidRDefault="00057644" w:rsidP="00266E7A">
      <w:pPr>
        <w:pStyle w:val="ListParagraph"/>
        <w:numPr>
          <w:ilvl w:val="0"/>
          <w:numId w:val="17"/>
        </w:numPr>
        <w:spacing w:line="360" w:lineRule="auto"/>
        <w:ind w:left="993" w:hanging="142"/>
        <w:rPr>
          <w:rFonts w:ascii="Times New Roman" w:hAnsi="Times New Roman" w:cs="Times New Roman"/>
        </w:rPr>
      </w:pPr>
      <w:r>
        <w:rPr>
          <w:rFonts w:ascii="Times New Roman" w:hAnsi="Times New Roman" w:cs="Times New Roman"/>
          <w:sz w:val="26"/>
        </w:rPr>
        <w:t xml:space="preserve"> </w:t>
      </w:r>
      <w:r w:rsidR="00B6614E" w:rsidRPr="006202A6">
        <w:rPr>
          <w:rFonts w:ascii="Times New Roman" w:hAnsi="Times New Roman" w:cs="Times New Roman"/>
          <w:sz w:val="26"/>
        </w:rPr>
        <w:t>Scope: Đây là những đối tượng kết nối giữa Controller và View.</w:t>
      </w:r>
    </w:p>
    <w:p w14:paraId="5D6D4590" w14:textId="216573FD"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Controller: Những hàm Javascript xử lý data kết hợp giữa Model và View.</w:t>
      </w:r>
    </w:p>
    <w:p w14:paraId="06CE6CD4" w14:textId="4C1F6F66"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Service: Các service để thao tới với những API của ngôn ngữ Backend như PHP, .NET…</w:t>
      </w:r>
    </w:p>
    <w:p w14:paraId="35198DA8" w14:textId="6D0188A0"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Filter: Bộ lọc ra các thành phần của một mảng và trả về mảng mới.</w:t>
      </w:r>
    </w:p>
    <w:p w14:paraId="305C3BE6" w14:textId="6EE34387"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Directives: giúp tạo ra các thẻ HTML (View) tùy chỉnh.</w:t>
      </w:r>
    </w:p>
    <w:p w14:paraId="2D6A9633" w14:textId="1FA29758"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Templates: hiển thị thông tin từ Controller, đây là một thành phần của Views.</w:t>
      </w:r>
    </w:p>
    <w:p w14:paraId="4049ACD6" w14:textId="3B94C3D7"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Routing: chuyển đổi giữa các Action trong Controller.</w:t>
      </w:r>
    </w:p>
    <w:p w14:paraId="1ABE95C5" w14:textId="5529E3C6"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MVC: Mô hình chia thành 3 phân riêng biệt (Model – View - Controller).</w:t>
      </w:r>
    </w:p>
    <w:p w14:paraId="0B8805B3" w14:textId="43140682"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Deep Linking: Liên kết sâu cho phép bạn mã hóa trạng thái của ứng dụng trong các URL để nó có thể đánh dấu được với công cụ tìm kiếm</w:t>
      </w:r>
    </w:p>
    <w:p w14:paraId="0C5B1057" w14:textId="724A926C" w:rsidR="00B6614E" w:rsidRPr="006202A6" w:rsidRDefault="00057644" w:rsidP="00266E7A">
      <w:pPr>
        <w:pStyle w:val="ListParagraph"/>
        <w:numPr>
          <w:ilvl w:val="0"/>
          <w:numId w:val="17"/>
        </w:numPr>
        <w:spacing w:line="360" w:lineRule="auto"/>
        <w:ind w:left="993" w:hanging="142"/>
        <w:rPr>
          <w:rFonts w:ascii="Times New Roman" w:hAnsi="Times New Roman" w:cs="Times New Roman"/>
          <w:sz w:val="26"/>
        </w:rPr>
      </w:pPr>
      <w:r>
        <w:rPr>
          <w:rFonts w:ascii="Times New Roman" w:hAnsi="Times New Roman" w:cs="Times New Roman"/>
          <w:sz w:val="26"/>
        </w:rPr>
        <w:t xml:space="preserve"> </w:t>
      </w:r>
      <w:r w:rsidR="00B6614E" w:rsidRPr="006202A6">
        <w:rPr>
          <w:rFonts w:ascii="Times New Roman" w:hAnsi="Times New Roman" w:cs="Times New Roman"/>
          <w:sz w:val="26"/>
        </w:rPr>
        <w:t>Dependency Injection: Tính năng tái sử dụng component.</w:t>
      </w:r>
    </w:p>
    <w:p w14:paraId="3083D595" w14:textId="14CE9C61"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93" w:name="_Toc504074495"/>
      <w:r w:rsidRPr="006202A6">
        <w:rPr>
          <w:rFonts w:ascii="Times New Roman" w:hAnsi="Times New Roman" w:cs="Times New Roman"/>
          <w:b/>
          <w:color w:val="auto"/>
          <w:szCs w:val="26"/>
        </w:rPr>
        <w:t>Ưu và nhược điểm trong AngularJS</w:t>
      </w:r>
      <w:bookmarkEnd w:id="193"/>
    </w:p>
    <w:p w14:paraId="514126B3" w14:textId="642965E2" w:rsidR="00A63D0C" w:rsidRPr="003B1DF6" w:rsidRDefault="003B1DF6" w:rsidP="003B1DF6">
      <w:pPr>
        <w:spacing w:line="360" w:lineRule="auto"/>
      </w:pPr>
      <w:r>
        <w:t xml:space="preserve">           </w:t>
      </w:r>
      <w:r w:rsidR="00A63D0C" w:rsidRPr="003B1DF6">
        <w:t>Ưu điểm</w:t>
      </w:r>
      <w:r>
        <w:t>:</w:t>
      </w:r>
    </w:p>
    <w:p w14:paraId="0786A745" w14:textId="477C5EF2"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tạo ra các một ứng dụng Single Page Application dễ dàng</w:t>
      </w:r>
      <w:r w:rsidR="0016174B" w:rsidRPr="006202A6">
        <w:rPr>
          <w:rFonts w:ascii="Times New Roman" w:hAnsi="Times New Roman" w:cs="Times New Roman"/>
          <w:sz w:val="26"/>
        </w:rPr>
        <w:t>.</w:t>
      </w:r>
    </w:p>
    <w:p w14:paraId="5541B0B3" w14:textId="1DC4E9C0"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data binding tới HTML, khiến cho người dùng cảm giác linh hoạt, thân thiện.</w:t>
      </w:r>
    </w:p>
    <w:p w14:paraId="5424AB1A" w14:textId="3B0F4276"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Dễ dàng Unit Test.</w:t>
      </w:r>
    </w:p>
    <w:p w14:paraId="26483468" w14:textId="5F3DDEC0"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Dễ dàng tái sử dụng component.</w:t>
      </w:r>
    </w:p>
    <w:p w14:paraId="53758A0C" w14:textId="0E7A6B10"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Giúp lập trình viên viết code ít hơn với nhiều chức năng hơn.</w:t>
      </w:r>
    </w:p>
    <w:p w14:paraId="704E7F66" w14:textId="0969F3CC" w:rsidR="00A63D0C" w:rsidRPr="006202A6" w:rsidRDefault="00A63D0C" w:rsidP="00266E7A">
      <w:pPr>
        <w:pStyle w:val="ListParagraph"/>
        <w:numPr>
          <w:ilvl w:val="0"/>
          <w:numId w:val="36"/>
        </w:numPr>
        <w:spacing w:line="360" w:lineRule="auto"/>
        <w:jc w:val="both"/>
        <w:rPr>
          <w:rFonts w:ascii="Times New Roman" w:hAnsi="Times New Roman" w:cs="Times New Roman"/>
          <w:sz w:val="26"/>
        </w:rPr>
      </w:pPr>
      <w:r w:rsidRPr="006202A6">
        <w:rPr>
          <w:rFonts w:ascii="Times New Roman" w:hAnsi="Times New Roman" w:cs="Times New Roman"/>
          <w:sz w:val="26"/>
        </w:rPr>
        <w:t>Chạy được trên các loại trình duyệt, trên cả PC lẫn mobile.</w:t>
      </w:r>
    </w:p>
    <w:p w14:paraId="45838AB3" w14:textId="10A953DD" w:rsidR="00A63D0C" w:rsidRDefault="003B1DF6" w:rsidP="003B1DF6">
      <w:pPr>
        <w:spacing w:line="360" w:lineRule="auto"/>
      </w:pPr>
      <w:r>
        <w:t xml:space="preserve">            </w:t>
      </w:r>
      <w:r w:rsidR="00A63D0C" w:rsidRPr="003B1DF6">
        <w:t>Nhược điểm</w:t>
      </w:r>
    </w:p>
    <w:p w14:paraId="771AD43C" w14:textId="03205C45" w:rsidR="00651CE1" w:rsidRPr="00651CE1" w:rsidRDefault="00651CE1" w:rsidP="00266E7A">
      <w:pPr>
        <w:pStyle w:val="ListParagraph"/>
        <w:numPr>
          <w:ilvl w:val="0"/>
          <w:numId w:val="37"/>
        </w:numPr>
        <w:spacing w:line="360" w:lineRule="auto"/>
        <w:jc w:val="both"/>
        <w:rPr>
          <w:rFonts w:ascii="Times New Roman" w:hAnsi="Times New Roman" w:cs="Times New Roman"/>
          <w:sz w:val="26"/>
        </w:rPr>
      </w:pPr>
      <w:r w:rsidRPr="006202A6">
        <w:rPr>
          <w:rFonts w:ascii="Times New Roman" w:hAnsi="Times New Roman" w:cs="Times New Roman"/>
          <w:sz w:val="26"/>
        </w:rPr>
        <w:t>Nếu người sử dụng ứng dụng của vô hiệu hóa Javascript thì AngularJS không hoạt động.</w:t>
      </w:r>
    </w:p>
    <w:p w14:paraId="40BA8851" w14:textId="680FB1BC" w:rsidR="00A63D0C" w:rsidRPr="006202A6" w:rsidRDefault="00A63D0C" w:rsidP="00266E7A">
      <w:pPr>
        <w:pStyle w:val="ListParagraph"/>
        <w:numPr>
          <w:ilvl w:val="0"/>
          <w:numId w:val="37"/>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 xml:space="preserve">Không </w:t>
      </w:r>
      <w:proofErr w:type="gramStart"/>
      <w:r w:rsidRPr="006202A6">
        <w:rPr>
          <w:rFonts w:ascii="Times New Roman" w:hAnsi="Times New Roman" w:cs="Times New Roman"/>
          <w:sz w:val="26"/>
        </w:rPr>
        <w:t>an</w:t>
      </w:r>
      <w:proofErr w:type="gramEnd"/>
      <w:r w:rsidRPr="006202A6">
        <w:rPr>
          <w:rFonts w:ascii="Times New Roman" w:hAnsi="Times New Roman" w:cs="Times New Roman"/>
          <w:sz w:val="26"/>
        </w:rPr>
        <w:t xml:space="preserve"> toàn: được phát triển từ javascipt cho nên ứng dụng được viết bởi AngularJS không an toàn. Nên có sự bảo mật và xác thực phía server sẽ giúp ứng dụng trở nên </w:t>
      </w:r>
      <w:proofErr w:type="gramStart"/>
      <w:r w:rsidRPr="006202A6">
        <w:rPr>
          <w:rFonts w:ascii="Times New Roman" w:hAnsi="Times New Roman" w:cs="Times New Roman"/>
          <w:sz w:val="26"/>
        </w:rPr>
        <w:t>an</w:t>
      </w:r>
      <w:proofErr w:type="gramEnd"/>
      <w:r w:rsidRPr="006202A6">
        <w:rPr>
          <w:rFonts w:ascii="Times New Roman" w:hAnsi="Times New Roman" w:cs="Times New Roman"/>
          <w:sz w:val="26"/>
        </w:rPr>
        <w:t xml:space="preserve"> toàn hơn.</w:t>
      </w:r>
    </w:p>
    <w:p w14:paraId="023A6202" w14:textId="222E41E9"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94" w:name="_Toc504074496"/>
      <w:r w:rsidRPr="006202A6">
        <w:rPr>
          <w:rFonts w:ascii="Times New Roman" w:hAnsi="Times New Roman" w:cs="Times New Roman"/>
          <w:b/>
          <w:color w:val="auto"/>
        </w:rPr>
        <w:t>Single Page App</w:t>
      </w:r>
      <w:r w:rsidR="005035DE">
        <w:rPr>
          <w:rFonts w:ascii="Times New Roman" w:hAnsi="Times New Roman" w:cs="Times New Roman"/>
          <w:b/>
          <w:color w:val="auto"/>
        </w:rPr>
        <w:t>lication</w:t>
      </w:r>
      <w:bookmarkEnd w:id="194"/>
    </w:p>
    <w:p w14:paraId="3BD5034C" w14:textId="1E38F9EB" w:rsidR="00CD4F3E" w:rsidRDefault="00230D1B" w:rsidP="003B1DF6">
      <w:pPr>
        <w:spacing w:line="360" w:lineRule="auto"/>
        <w:ind w:left="426" w:firstLine="425"/>
        <w:jc w:val="both"/>
      </w:pPr>
      <w:r w:rsidRPr="006202A6">
        <w:t>Trước khi ra đời, kiến trúc phổ biến của các công nghệ Web là Client – Server. Về phía Server, dù là bất kỳ ngôn ngữ nào, tóm lại cũng chỉ là Database, hệ thống Backend để truy xuất dữ liệu từ Database và một hệ thống làm việc với HTTP Protocol để gửi nhận request, xử lý request và trả lại response cho người dùng</w:t>
      </w:r>
      <w:r w:rsidR="00F51E4A" w:rsidRPr="006202A6">
        <w:t>.</w:t>
      </w:r>
    </w:p>
    <w:p w14:paraId="07F72679" w14:textId="77777777" w:rsidR="00BA50FA" w:rsidRPr="006202A6" w:rsidRDefault="00BA50FA" w:rsidP="003B1DF6">
      <w:pPr>
        <w:spacing w:line="360" w:lineRule="auto"/>
        <w:ind w:left="426" w:firstLine="425"/>
        <w:jc w:val="both"/>
      </w:pPr>
    </w:p>
    <w:p w14:paraId="20696FEA" w14:textId="0A67A52D" w:rsidR="00BA50FA" w:rsidRPr="005B46C9" w:rsidRDefault="00F51E4A" w:rsidP="003B1DF6">
      <w:pPr>
        <w:keepNext/>
        <w:spacing w:line="360" w:lineRule="auto"/>
        <w:ind w:left="426" w:firstLine="425"/>
        <w:jc w:val="center"/>
      </w:pPr>
      <w:r w:rsidRPr="006202A6">
        <w:rPr>
          <w:noProof/>
        </w:rPr>
        <w:drawing>
          <wp:inline distT="0" distB="0" distL="0" distR="0" wp14:anchorId="368A15CB" wp14:editId="6A72ED67">
            <wp:extent cx="50673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2686050"/>
                    </a:xfrm>
                    <a:prstGeom prst="rect">
                      <a:avLst/>
                    </a:prstGeom>
                  </pic:spPr>
                </pic:pic>
              </a:graphicData>
            </a:graphic>
          </wp:inline>
        </w:drawing>
      </w:r>
    </w:p>
    <w:p w14:paraId="1F716F58" w14:textId="45387269" w:rsidR="006F25CD" w:rsidRPr="005B46C9" w:rsidRDefault="00BA50FA" w:rsidP="003B1DF6">
      <w:pPr>
        <w:pStyle w:val="Caption"/>
        <w:spacing w:line="360" w:lineRule="auto"/>
        <w:ind w:left="426" w:firstLine="425"/>
        <w:jc w:val="center"/>
        <w:rPr>
          <w:i w:val="0"/>
          <w:sz w:val="26"/>
        </w:rPr>
      </w:pPr>
      <w:bookmarkStart w:id="195" w:name="_Toc504008006"/>
      <w:bookmarkStart w:id="196" w:name="_Toc504074566"/>
      <w:r>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18</w:t>
      </w:r>
      <w:r w:rsidRPr="00BA50FA">
        <w:rPr>
          <w:i w:val="0"/>
          <w:sz w:val="26"/>
        </w:rPr>
        <w:fldChar w:fldCharType="end"/>
      </w:r>
      <w:r w:rsidRPr="00BA50FA">
        <w:rPr>
          <w:i w:val="0"/>
          <w:sz w:val="26"/>
        </w:rPr>
        <w:t xml:space="preserve"> Mô hình Web truyền thống</w:t>
      </w:r>
      <w:bookmarkEnd w:id="195"/>
      <w:bookmarkEnd w:id="196"/>
    </w:p>
    <w:p w14:paraId="613766F1" w14:textId="4C406DAB" w:rsidR="00F51E4A" w:rsidRPr="006202A6" w:rsidRDefault="0062707C" w:rsidP="003B1DF6">
      <w:pPr>
        <w:spacing w:line="360" w:lineRule="auto"/>
        <w:ind w:left="426" w:firstLine="425"/>
        <w:jc w:val="both"/>
      </w:pPr>
      <w:r w:rsidRPr="006202A6">
        <w:t>Như mô hình Web truyền thống, Khi Client gửi reuqest thì server tính toán và trả về trang Web đó dưới dạng mã HTML và hầu như không có bất kì sự liên kết nào giữa 2 yêu cầu gần nhau. Do đó khi có nhiều yêu cầu được đưa ra thì quá trình tính toán sẽ diễn ra lâu hơn và nặng hơn.</w:t>
      </w:r>
    </w:p>
    <w:p w14:paraId="43F35522" w14:textId="29FAF9E4" w:rsidR="0062707C" w:rsidRPr="006202A6" w:rsidRDefault="0062707C" w:rsidP="003B1DF6">
      <w:pPr>
        <w:spacing w:line="360" w:lineRule="auto"/>
        <w:ind w:left="426" w:firstLine="425"/>
      </w:pPr>
      <w:r w:rsidRPr="006202A6">
        <w:t>Với một Web IoT, việc response trả về phải nhanh để tiết kiệm data. Vì thế, nhóm đã chọn công nghệ gọi là Single Page Application (SPA) để giải quyết bài toán trên</w:t>
      </w:r>
      <w:r w:rsidR="006B435A" w:rsidRPr="006202A6">
        <w:t>.</w:t>
      </w:r>
    </w:p>
    <w:p w14:paraId="22F0B0FA" w14:textId="77777777" w:rsidR="00BA50FA" w:rsidRDefault="006B435A" w:rsidP="003B1DF6">
      <w:pPr>
        <w:keepNext/>
        <w:spacing w:line="360" w:lineRule="auto"/>
        <w:ind w:left="426" w:firstLine="425"/>
        <w:jc w:val="center"/>
      </w:pPr>
      <w:r w:rsidRPr="006202A6">
        <w:rPr>
          <w:noProof/>
        </w:rPr>
        <w:lastRenderedPageBreak/>
        <w:drawing>
          <wp:inline distT="0" distB="0" distL="0" distR="0" wp14:anchorId="13CDDFCF" wp14:editId="5C0FC50A">
            <wp:extent cx="50768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6825" cy="2724150"/>
                    </a:xfrm>
                    <a:prstGeom prst="rect">
                      <a:avLst/>
                    </a:prstGeom>
                  </pic:spPr>
                </pic:pic>
              </a:graphicData>
            </a:graphic>
          </wp:inline>
        </w:drawing>
      </w:r>
    </w:p>
    <w:p w14:paraId="277E3AB5" w14:textId="2EF215DD" w:rsidR="006B435A" w:rsidRPr="00BA50FA" w:rsidRDefault="00BA50FA" w:rsidP="003B1DF6">
      <w:pPr>
        <w:pStyle w:val="Caption"/>
        <w:spacing w:line="360" w:lineRule="auto"/>
        <w:ind w:left="426" w:firstLine="425"/>
        <w:jc w:val="center"/>
        <w:rPr>
          <w:i w:val="0"/>
          <w:sz w:val="26"/>
        </w:rPr>
      </w:pPr>
      <w:bookmarkStart w:id="197" w:name="_Toc504008007"/>
      <w:bookmarkStart w:id="198" w:name="_Toc504074567"/>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8E7AE6">
        <w:rPr>
          <w:i w:val="0"/>
          <w:noProof/>
          <w:sz w:val="26"/>
        </w:rPr>
        <w:t>19</w:t>
      </w:r>
      <w:r w:rsidRPr="00BA50FA">
        <w:rPr>
          <w:i w:val="0"/>
          <w:sz w:val="26"/>
        </w:rPr>
        <w:fldChar w:fldCharType="end"/>
      </w:r>
      <w:r w:rsidRPr="00BA50FA">
        <w:rPr>
          <w:i w:val="0"/>
          <w:sz w:val="26"/>
        </w:rPr>
        <w:t xml:space="preserve"> Mô hình Web SPA</w:t>
      </w:r>
      <w:bookmarkEnd w:id="197"/>
      <w:bookmarkEnd w:id="198"/>
    </w:p>
    <w:p w14:paraId="40B8977F" w14:textId="13CC1A98" w:rsidR="006B435A" w:rsidRPr="006202A6" w:rsidRDefault="006B435A" w:rsidP="003B1DF6">
      <w:pPr>
        <w:spacing w:line="360" w:lineRule="auto"/>
        <w:ind w:left="426" w:firstLine="425"/>
        <w:jc w:val="both"/>
      </w:pPr>
      <w:r w:rsidRPr="006202A6">
        <w:t xml:space="preserve">Với công nghệ SPA, khi Client gửi request lần đầu thì server sẽ tính toán và trả về trang Web dưới dạng HTML. Tuy nhiên ở những lần yêu cầu tiếp </w:t>
      </w:r>
      <w:proofErr w:type="gramStart"/>
      <w:r w:rsidRPr="006202A6">
        <w:t>theo</w:t>
      </w:r>
      <w:proofErr w:type="gramEnd"/>
      <w:r w:rsidRPr="006202A6">
        <w:t xml:space="preserve"> thì Client chỉ phải request những phần nào cần và Server sẽ chỉ trả dữ liệu với dạng JSON. Đều đó giúp rút ngắn thời gian truyền tải. Hay nói cách khác SPA chỉ load những nội dung cần thiết.</w:t>
      </w:r>
    </w:p>
    <w:p w14:paraId="6D3A693E" w14:textId="69685B64" w:rsidR="0035015C"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99" w:name="_Toc504074497"/>
      <w:r w:rsidRPr="006202A6">
        <w:rPr>
          <w:rStyle w:val="Hyperlink"/>
          <w:rFonts w:ascii="Times New Roman" w:hAnsi="Times New Roman" w:cs="Times New Roman"/>
          <w:b/>
          <w:color w:val="auto"/>
          <w:u w:val="none"/>
        </w:rPr>
        <w:t>Tổng quan về</w:t>
      </w:r>
      <w:r w:rsidR="006B5224" w:rsidRPr="006202A6">
        <w:rPr>
          <w:rStyle w:val="Hyperlink"/>
          <w:rFonts w:ascii="Times New Roman" w:hAnsi="Times New Roman" w:cs="Times New Roman"/>
          <w:b/>
          <w:color w:val="auto"/>
          <w:u w:val="none"/>
        </w:rPr>
        <w:t xml:space="preserve"> </w:t>
      </w:r>
      <w:r w:rsidRPr="006202A6">
        <w:rPr>
          <w:rStyle w:val="Hyperlink"/>
          <w:rFonts w:ascii="Times New Roman" w:hAnsi="Times New Roman" w:cs="Times New Roman"/>
          <w:b/>
          <w:color w:val="auto"/>
          <w:u w:val="none"/>
        </w:rPr>
        <w:t>PHP và Web API</w:t>
      </w:r>
      <w:bookmarkEnd w:id="199"/>
    </w:p>
    <w:p w14:paraId="547567E4" w14:textId="28C9B812" w:rsidR="008E2648" w:rsidRPr="006202A6" w:rsidRDefault="00FD72DE" w:rsidP="003B1DF6">
      <w:pPr>
        <w:spacing w:line="360" w:lineRule="auto"/>
        <w:ind w:left="426" w:firstLine="425"/>
        <w:jc w:val="both"/>
      </w:pPr>
      <w:r>
        <w:t>PHP (PHP</w:t>
      </w:r>
      <w:r w:rsidR="008E2648" w:rsidRPr="006202A6">
        <w:t>:</w:t>
      </w:r>
      <w:r>
        <w:t xml:space="preserve"> </w:t>
      </w:r>
      <w:r w:rsidR="00DF2380">
        <w:t>Hypertext Preprocessor</w:t>
      </w:r>
      <w:r w:rsidR="008E2648" w:rsidRPr="006202A6">
        <w:t>) là một ngôn ngữ lập trình kịch bản hay là một loại mã lệnh được viết cho Server. Dễ dàng nhúng vào HTML. Do đó tố</w:t>
      </w:r>
      <w:r w:rsidR="00897343" w:rsidRPr="006202A6">
        <w:t>i ưu hóa cho các ứng dụng Web, tốc độ nhanh, dễ học và thời gian xây dựng sản phẩm tương đối ngắn hơn so với các ngôn ngữ khác. Vì thế, PHP đang được đông đảo các nhà phát triển trên thế giới sử dụng.</w:t>
      </w:r>
    </w:p>
    <w:p w14:paraId="1B302645" w14:textId="07E14AD9" w:rsidR="00897343" w:rsidRPr="006202A6" w:rsidRDefault="00897343" w:rsidP="003B1DF6">
      <w:pPr>
        <w:spacing w:line="360" w:lineRule="auto"/>
        <w:ind w:left="426" w:firstLine="425"/>
        <w:jc w:val="both"/>
      </w:pPr>
      <w:r w:rsidRPr="006202A6">
        <w:t>PHP là ngôn ngữ lập trình mã nguồn mở và có thể chạy được trên nhiều nền tảng khác nhau như Windows, Mac, Linux. Phiên bản đầu tiên được Rasmus Lerdorf ra mắt vào 1994. Phiên bản mới nhất là PHP 7.</w:t>
      </w:r>
    </w:p>
    <w:p w14:paraId="5DF2A19D" w14:textId="5DEEFC8F" w:rsidR="00897343" w:rsidRPr="006202A6" w:rsidRDefault="00897343" w:rsidP="003B1DF6">
      <w:pPr>
        <w:spacing w:line="360" w:lineRule="auto"/>
        <w:ind w:left="426" w:firstLine="425"/>
        <w:jc w:val="both"/>
      </w:pPr>
      <w:r w:rsidRPr="006202A6">
        <w:t>Hiện nay PHP đang được phát triển thành nhiều Framework khác nhau để nâng cao chất lượng sản phẩm. Các Framework hiện nay đang được ưa chuộng như Laravel, Sympony, CodeIgniter</w:t>
      </w:r>
      <w:r w:rsidR="002A68B9" w:rsidRPr="006202A6">
        <w:t>.</w:t>
      </w:r>
    </w:p>
    <w:p w14:paraId="4C5E3611" w14:textId="39BA58F8" w:rsidR="00BC62F6" w:rsidRPr="006202A6" w:rsidRDefault="00BC62F6" w:rsidP="003B1DF6">
      <w:pPr>
        <w:spacing w:line="360" w:lineRule="auto"/>
        <w:ind w:left="426" w:firstLine="425"/>
        <w:jc w:val="both"/>
      </w:pPr>
      <w:r w:rsidRPr="006202A6">
        <w:t xml:space="preserve">Một đoạn code mẫu PHP như sau: </w:t>
      </w:r>
    </w:p>
    <w:p w14:paraId="31C0CE03" w14:textId="77777777" w:rsidR="00FE4FB2" w:rsidRPr="006202A6" w:rsidRDefault="00FE4FB2" w:rsidP="00397388">
      <w:pPr>
        <w:spacing w:line="360" w:lineRule="auto"/>
        <w:ind w:left="360"/>
        <w:jc w:val="both"/>
      </w:pPr>
    </w:p>
    <w:p w14:paraId="0CF49AA0" w14:textId="03751B3E" w:rsidR="00BA50FA" w:rsidRPr="00AE2A7B" w:rsidRDefault="00BC62F6" w:rsidP="00AE2A7B">
      <w:pPr>
        <w:keepNext/>
        <w:spacing w:line="360" w:lineRule="auto"/>
        <w:ind w:left="360"/>
        <w:jc w:val="center"/>
      </w:pPr>
      <w:r w:rsidRPr="006202A6">
        <w:rPr>
          <w:noProof/>
        </w:rPr>
        <w:drawing>
          <wp:inline distT="0" distB="0" distL="0" distR="0" wp14:anchorId="1A6A6A70" wp14:editId="7F821D1B">
            <wp:extent cx="2714625" cy="2000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4625" cy="2000250"/>
                    </a:xfrm>
                    <a:prstGeom prst="rect">
                      <a:avLst/>
                    </a:prstGeom>
                  </pic:spPr>
                </pic:pic>
              </a:graphicData>
            </a:graphic>
          </wp:inline>
        </w:drawing>
      </w:r>
    </w:p>
    <w:p w14:paraId="0346B4B5" w14:textId="183D887E" w:rsidR="00977811" w:rsidRPr="00157BAF" w:rsidRDefault="00157BAF" w:rsidP="00397388">
      <w:pPr>
        <w:pStyle w:val="Caption"/>
        <w:spacing w:line="360" w:lineRule="auto"/>
        <w:jc w:val="center"/>
        <w:rPr>
          <w:i w:val="0"/>
          <w:sz w:val="26"/>
        </w:rPr>
      </w:pPr>
      <w:r>
        <w:rPr>
          <w:i w:val="0"/>
          <w:sz w:val="26"/>
        </w:rPr>
        <w:t xml:space="preserve">        </w:t>
      </w:r>
      <w:bookmarkStart w:id="200" w:name="_Toc504008008"/>
      <w:bookmarkStart w:id="201" w:name="_Toc504074568"/>
      <w:r w:rsidR="00BA50FA" w:rsidRPr="00BA50FA">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8E7AE6">
        <w:rPr>
          <w:i w:val="0"/>
          <w:noProof/>
          <w:sz w:val="26"/>
        </w:rPr>
        <w:t>20</w:t>
      </w:r>
      <w:r w:rsidR="00BA50FA" w:rsidRPr="00BA50FA">
        <w:rPr>
          <w:i w:val="0"/>
          <w:sz w:val="26"/>
        </w:rPr>
        <w:fldChar w:fldCharType="end"/>
      </w:r>
      <w:r w:rsidR="00BA50FA" w:rsidRPr="00BA50FA">
        <w:rPr>
          <w:i w:val="0"/>
          <w:sz w:val="26"/>
        </w:rPr>
        <w:t xml:space="preserve"> Một đoạn code đơn giản PHP</w:t>
      </w:r>
      <w:bookmarkEnd w:id="200"/>
      <w:bookmarkEnd w:id="201"/>
    </w:p>
    <w:p w14:paraId="700CCF14" w14:textId="2C00D2DF" w:rsidR="007955A4"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202" w:name="_Toc504074498"/>
      <w:r w:rsidRPr="006202A6">
        <w:rPr>
          <w:rStyle w:val="Hyperlink"/>
          <w:rFonts w:ascii="Times New Roman" w:hAnsi="Times New Roman" w:cs="Times New Roman"/>
          <w:b/>
          <w:color w:val="auto"/>
          <w:u w:val="none"/>
        </w:rPr>
        <w:t>Tổng quan về AJAX, Jquery</w:t>
      </w:r>
      <w:bookmarkEnd w:id="202"/>
    </w:p>
    <w:p w14:paraId="36A691A0" w14:textId="62BD5382"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203" w:name="_Toc504074499"/>
      <w:r w:rsidRPr="006202A6">
        <w:rPr>
          <w:rFonts w:ascii="Times New Roman" w:hAnsi="Times New Roman" w:cs="Times New Roman"/>
          <w:b/>
          <w:color w:val="auto"/>
        </w:rPr>
        <w:t>AJAX</w:t>
      </w:r>
      <w:bookmarkEnd w:id="203"/>
    </w:p>
    <w:p w14:paraId="2A027474" w14:textId="350B1AC3" w:rsidR="00711762" w:rsidRPr="006202A6" w:rsidRDefault="00711762" w:rsidP="00266E7A">
      <w:pPr>
        <w:pStyle w:val="ListParagraph"/>
        <w:numPr>
          <w:ilvl w:val="0"/>
          <w:numId w:val="20"/>
        </w:numPr>
        <w:spacing w:line="360" w:lineRule="auto"/>
        <w:rPr>
          <w:rFonts w:ascii="Times New Roman" w:hAnsi="Times New Roman" w:cs="Times New Roman"/>
          <w:sz w:val="26"/>
        </w:rPr>
      </w:pPr>
      <w:r w:rsidRPr="006202A6">
        <w:rPr>
          <w:rFonts w:ascii="Times New Roman" w:hAnsi="Times New Roman" w:cs="Times New Roman"/>
          <w:sz w:val="26"/>
        </w:rPr>
        <w:t>Khái niệm</w:t>
      </w:r>
    </w:p>
    <w:p w14:paraId="0BDF5841" w14:textId="3A8A46C5" w:rsidR="00711762" w:rsidRPr="006202A6" w:rsidRDefault="001D7FFA" w:rsidP="003B1DF6">
      <w:pPr>
        <w:pStyle w:val="ListParagraph"/>
        <w:spacing w:line="360" w:lineRule="auto"/>
        <w:ind w:left="426" w:firstLine="141"/>
        <w:jc w:val="both"/>
        <w:rPr>
          <w:rFonts w:ascii="Times New Roman" w:hAnsi="Times New Roman" w:cs="Times New Roman"/>
          <w:sz w:val="26"/>
        </w:rPr>
      </w:pPr>
      <w:r w:rsidRPr="006202A6">
        <w:rPr>
          <w:rFonts w:ascii="Times New Roman" w:hAnsi="Times New Roman" w:cs="Times New Roman"/>
          <w:sz w:val="26"/>
        </w:rPr>
        <w:t xml:space="preserve">Asynchronous JavaScript and XML là một kĩ thuật được sử dụng trong các ứng dụng Web để tạo ra các ứng dụng giàu tính tương tác. Từ “Ajax” được ông Jesse James Garrett đưa ra và dùng đầu tiên vào năm. Kĩ thuật “Ajax” là sự két hợp giữa các ngôn ngữ: </w:t>
      </w:r>
    </w:p>
    <w:p w14:paraId="3F2EA47A" w14:textId="4FC1ADC4" w:rsidR="001D7FFA" w:rsidRPr="006202A6" w:rsidRDefault="001D7FFA" w:rsidP="00266E7A">
      <w:pPr>
        <w:pStyle w:val="ListParagraph"/>
        <w:numPr>
          <w:ilvl w:val="0"/>
          <w:numId w:val="21"/>
        </w:numPr>
        <w:spacing w:line="360" w:lineRule="auto"/>
        <w:ind w:left="426" w:firstLine="141"/>
        <w:jc w:val="both"/>
        <w:rPr>
          <w:rFonts w:ascii="Times New Roman" w:hAnsi="Times New Roman" w:cs="Times New Roman"/>
          <w:sz w:val="26"/>
        </w:rPr>
      </w:pPr>
      <w:r w:rsidRPr="006202A6">
        <w:rPr>
          <w:rFonts w:ascii="Times New Roman" w:hAnsi="Times New Roman" w:cs="Times New Roman"/>
          <w:sz w:val="26"/>
        </w:rPr>
        <w:t>HTML, CSS trong việc hiển thị thông tin.</w:t>
      </w:r>
    </w:p>
    <w:p w14:paraId="0E723E03" w14:textId="369694C0" w:rsidR="001D7FFA" w:rsidRPr="006202A6" w:rsidRDefault="001D7FFA" w:rsidP="00266E7A">
      <w:pPr>
        <w:pStyle w:val="ListParagraph"/>
        <w:numPr>
          <w:ilvl w:val="0"/>
          <w:numId w:val="21"/>
        </w:numPr>
        <w:spacing w:line="360" w:lineRule="auto"/>
        <w:ind w:left="426" w:firstLine="141"/>
        <w:jc w:val="both"/>
        <w:rPr>
          <w:rFonts w:ascii="Times New Roman" w:hAnsi="Times New Roman" w:cs="Times New Roman"/>
          <w:sz w:val="26"/>
        </w:rPr>
      </w:pPr>
      <w:r w:rsidRPr="006202A6">
        <w:rPr>
          <w:rFonts w:ascii="Times New Roman" w:hAnsi="Times New Roman" w:cs="Times New Roman"/>
          <w:sz w:val="26"/>
        </w:rPr>
        <w:t>Javascript nhằm hiển thị thông tin động và tương tác với những thông tin hiển thị.</w:t>
      </w:r>
    </w:p>
    <w:p w14:paraId="105561D3" w14:textId="61F50347" w:rsidR="001D7FFA" w:rsidRPr="006202A6" w:rsidRDefault="001D7FFA" w:rsidP="00266E7A">
      <w:pPr>
        <w:pStyle w:val="ListParagraph"/>
        <w:numPr>
          <w:ilvl w:val="0"/>
          <w:numId w:val="21"/>
        </w:numPr>
        <w:spacing w:line="360" w:lineRule="auto"/>
        <w:ind w:left="426" w:firstLine="141"/>
        <w:jc w:val="both"/>
        <w:rPr>
          <w:rFonts w:ascii="Times New Roman" w:hAnsi="Times New Roman" w:cs="Times New Roman"/>
          <w:sz w:val="26"/>
        </w:rPr>
      </w:pPr>
      <w:r w:rsidRPr="006202A6">
        <w:rPr>
          <w:rFonts w:ascii="Times New Roman" w:hAnsi="Times New Roman" w:cs="Times New Roman"/>
          <w:sz w:val="26"/>
        </w:rPr>
        <w:t xml:space="preserve">XML thường là định dạng cho dữ liệu truyền, </w:t>
      </w:r>
      <w:r w:rsidR="00E31F16" w:rsidRPr="006202A6">
        <w:rPr>
          <w:rFonts w:ascii="Times New Roman" w:hAnsi="Times New Roman" w:cs="Times New Roman"/>
          <w:sz w:val="26"/>
        </w:rPr>
        <w:t>mặc dù bất kỳ định dạng nào cũng có thể dùng như JSON, HTML.</w:t>
      </w:r>
      <w:r w:rsidRPr="006202A6">
        <w:rPr>
          <w:rFonts w:ascii="Times New Roman" w:hAnsi="Times New Roman" w:cs="Times New Roman"/>
          <w:sz w:val="26"/>
        </w:rPr>
        <w:tab/>
      </w:r>
    </w:p>
    <w:p w14:paraId="56F9356B" w14:textId="64CFEAA5" w:rsidR="00505774" w:rsidRPr="006202A6" w:rsidRDefault="00711762" w:rsidP="00266E7A">
      <w:pPr>
        <w:pStyle w:val="ListParagraph"/>
        <w:numPr>
          <w:ilvl w:val="0"/>
          <w:numId w:val="20"/>
        </w:numPr>
        <w:spacing w:line="360" w:lineRule="auto"/>
        <w:rPr>
          <w:rFonts w:ascii="Times New Roman" w:hAnsi="Times New Roman" w:cs="Times New Roman"/>
          <w:sz w:val="26"/>
        </w:rPr>
      </w:pPr>
      <w:r w:rsidRPr="006202A6">
        <w:rPr>
          <w:rFonts w:ascii="Times New Roman" w:hAnsi="Times New Roman" w:cs="Times New Roman"/>
          <w:sz w:val="26"/>
        </w:rPr>
        <w:t>Chức năng</w:t>
      </w:r>
    </w:p>
    <w:p w14:paraId="6649A545" w14:textId="42DC7DBB" w:rsidR="004E69CB" w:rsidRPr="00AE2A7B" w:rsidRDefault="004E69CB" w:rsidP="003B1DF6">
      <w:pPr>
        <w:tabs>
          <w:tab w:val="left" w:pos="5505"/>
        </w:tabs>
        <w:spacing w:line="360" w:lineRule="auto"/>
        <w:ind w:left="284" w:firstLine="284"/>
      </w:pPr>
      <w:r w:rsidRPr="00AE2A7B">
        <w:t>Mô hình Web truyền thống</w:t>
      </w:r>
    </w:p>
    <w:p w14:paraId="7572BA19"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lastRenderedPageBreak/>
        <w:drawing>
          <wp:inline distT="0" distB="0" distL="0" distR="0" wp14:anchorId="3F7D551B" wp14:editId="756BB594">
            <wp:extent cx="1895475" cy="283497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3713" cy="2847292"/>
                    </a:xfrm>
                    <a:prstGeom prst="rect">
                      <a:avLst/>
                    </a:prstGeom>
                  </pic:spPr>
                </pic:pic>
              </a:graphicData>
            </a:graphic>
          </wp:inline>
        </w:drawing>
      </w:r>
    </w:p>
    <w:p w14:paraId="1E9E2FB2" w14:textId="0BAA0F03" w:rsidR="004E69CB" w:rsidRPr="00157BAF" w:rsidRDefault="00157BAF" w:rsidP="00397388">
      <w:pPr>
        <w:pStyle w:val="Caption"/>
        <w:spacing w:line="360" w:lineRule="auto"/>
        <w:jc w:val="center"/>
        <w:rPr>
          <w:i w:val="0"/>
          <w:sz w:val="34"/>
        </w:rPr>
      </w:pPr>
      <w:r>
        <w:rPr>
          <w:i w:val="0"/>
          <w:sz w:val="26"/>
        </w:rPr>
        <w:t xml:space="preserve">                             </w:t>
      </w:r>
      <w:bookmarkStart w:id="204" w:name="_Toc504008009"/>
      <w:bookmarkStart w:id="205" w:name="_Toc504074569"/>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8E7AE6">
        <w:rPr>
          <w:i w:val="0"/>
          <w:noProof/>
          <w:sz w:val="26"/>
        </w:rPr>
        <w:t>21</w:t>
      </w:r>
      <w:r w:rsidRPr="00157BAF">
        <w:rPr>
          <w:i w:val="0"/>
          <w:sz w:val="26"/>
        </w:rPr>
        <w:fldChar w:fldCharType="end"/>
      </w:r>
      <w:r w:rsidRPr="00157BAF">
        <w:rPr>
          <w:i w:val="0"/>
          <w:sz w:val="26"/>
        </w:rPr>
        <w:t xml:space="preserve"> Mô hình Web truyền thống</w:t>
      </w:r>
      <w:bookmarkEnd w:id="204"/>
      <w:bookmarkEnd w:id="205"/>
    </w:p>
    <w:p w14:paraId="5EDBF30F" w14:textId="77777777" w:rsidR="00AE2A7B" w:rsidRDefault="00AE2A7B" w:rsidP="00AE2A7B">
      <w:pPr>
        <w:tabs>
          <w:tab w:val="left" w:pos="5505"/>
        </w:tabs>
        <w:spacing w:line="360" w:lineRule="auto"/>
      </w:pPr>
    </w:p>
    <w:p w14:paraId="40106D39" w14:textId="1528F216" w:rsidR="004E69CB" w:rsidRPr="00AE2A7B" w:rsidRDefault="00AE2A7B" w:rsidP="00AE2A7B">
      <w:pPr>
        <w:tabs>
          <w:tab w:val="left" w:pos="5505"/>
        </w:tabs>
        <w:spacing w:line="360" w:lineRule="auto"/>
      </w:pPr>
      <w:r>
        <w:t xml:space="preserve">       </w:t>
      </w:r>
      <w:r w:rsidR="004E69CB" w:rsidRPr="00AE2A7B">
        <w:t>Mô hình Web kết hợp kĩ thuật AJAX</w:t>
      </w:r>
    </w:p>
    <w:p w14:paraId="45B58201"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drawing>
          <wp:inline distT="0" distB="0" distL="0" distR="0" wp14:anchorId="1B21767D" wp14:editId="478A8286">
            <wp:extent cx="1762125" cy="34415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2772" cy="3462317"/>
                    </a:xfrm>
                    <a:prstGeom prst="rect">
                      <a:avLst/>
                    </a:prstGeom>
                  </pic:spPr>
                </pic:pic>
              </a:graphicData>
            </a:graphic>
          </wp:inline>
        </w:drawing>
      </w:r>
    </w:p>
    <w:p w14:paraId="709F84BE" w14:textId="160E9346" w:rsidR="004E69CB" w:rsidRPr="00157BAF" w:rsidRDefault="00157BAF" w:rsidP="00397388">
      <w:pPr>
        <w:pStyle w:val="Caption"/>
        <w:spacing w:line="360" w:lineRule="auto"/>
        <w:jc w:val="center"/>
        <w:rPr>
          <w:i w:val="0"/>
          <w:sz w:val="34"/>
        </w:rPr>
      </w:pPr>
      <w:r>
        <w:rPr>
          <w:i w:val="0"/>
          <w:sz w:val="26"/>
        </w:rPr>
        <w:t xml:space="preserve">                             </w:t>
      </w:r>
      <w:bookmarkStart w:id="206" w:name="_Toc504008010"/>
      <w:bookmarkStart w:id="207" w:name="_Toc504074570"/>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8E7AE6">
        <w:rPr>
          <w:i w:val="0"/>
          <w:noProof/>
          <w:sz w:val="26"/>
        </w:rPr>
        <w:t>22</w:t>
      </w:r>
      <w:r w:rsidRPr="00157BAF">
        <w:rPr>
          <w:i w:val="0"/>
          <w:sz w:val="26"/>
        </w:rPr>
        <w:fldChar w:fldCharType="end"/>
      </w:r>
      <w:r w:rsidRPr="00157BAF">
        <w:rPr>
          <w:i w:val="0"/>
          <w:sz w:val="26"/>
        </w:rPr>
        <w:t xml:space="preserve"> Mô hình Web khi dùng AJAX</w:t>
      </w:r>
      <w:bookmarkEnd w:id="206"/>
      <w:bookmarkEnd w:id="207"/>
    </w:p>
    <w:p w14:paraId="435A1E02" w14:textId="5835A995" w:rsidR="001813D7" w:rsidRPr="00AE2A7B" w:rsidRDefault="001813D7" w:rsidP="003B1DF6">
      <w:pPr>
        <w:tabs>
          <w:tab w:val="left" w:pos="5505"/>
        </w:tabs>
        <w:spacing w:line="360" w:lineRule="auto"/>
        <w:ind w:left="284" w:firstLine="283"/>
        <w:jc w:val="both"/>
      </w:pPr>
      <w:r w:rsidRPr="00AE2A7B">
        <w:lastRenderedPageBreak/>
        <w:t>Ajax giúp việc xử lý thông tin trên Client thay vì trên Server như truyền thống. Server chỉ làm một việc là nhận request từ Client và trả về dữ liệu cho Client. Các ứng dụng Web truyền thống về bản chất là gửi dữ liệu từ các Form, tới Server và Server xử lý và trả về một trang Web mới. Do Server phải tạo ra một trang Web mới nên các ứng dụng chạy chậm hơn.</w:t>
      </w:r>
    </w:p>
    <w:p w14:paraId="6F47C566" w14:textId="63B5A2F9"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208" w:name="_Toc504074500"/>
      <w:r w:rsidRPr="006202A6">
        <w:rPr>
          <w:rFonts w:ascii="Times New Roman" w:hAnsi="Times New Roman" w:cs="Times New Roman"/>
          <w:b/>
          <w:color w:val="auto"/>
        </w:rPr>
        <w:t>Jquery</w:t>
      </w:r>
      <w:bookmarkEnd w:id="208"/>
    </w:p>
    <w:p w14:paraId="0CF99AF3" w14:textId="397E7DA5" w:rsidR="00505774" w:rsidRPr="006202A6" w:rsidRDefault="00505774" w:rsidP="00266E7A">
      <w:pPr>
        <w:pStyle w:val="ListParagraph"/>
        <w:numPr>
          <w:ilvl w:val="0"/>
          <w:numId w:val="22"/>
        </w:numPr>
        <w:spacing w:line="360" w:lineRule="auto"/>
        <w:jc w:val="both"/>
        <w:rPr>
          <w:rFonts w:ascii="Times New Roman" w:hAnsi="Times New Roman" w:cs="Times New Roman"/>
          <w:sz w:val="26"/>
        </w:rPr>
      </w:pPr>
      <w:r w:rsidRPr="006202A6">
        <w:rPr>
          <w:rFonts w:ascii="Times New Roman" w:hAnsi="Times New Roman" w:cs="Times New Roman"/>
          <w:sz w:val="26"/>
        </w:rPr>
        <w:t>Khái niệm</w:t>
      </w:r>
    </w:p>
    <w:p w14:paraId="37E1F84F" w14:textId="17240AA9" w:rsidR="00505774" w:rsidRPr="006202A6" w:rsidRDefault="00505774" w:rsidP="003B1DF6">
      <w:pPr>
        <w:pStyle w:val="ListParagraph"/>
        <w:spacing w:line="360" w:lineRule="auto"/>
        <w:ind w:left="284" w:firstLine="283"/>
        <w:jc w:val="both"/>
        <w:rPr>
          <w:rFonts w:ascii="Times New Roman" w:hAnsi="Times New Roman" w:cs="Times New Roman"/>
          <w:sz w:val="26"/>
        </w:rPr>
      </w:pPr>
      <w:r w:rsidRPr="006202A6">
        <w:rPr>
          <w:rFonts w:ascii="Times New Roman" w:hAnsi="Times New Roman" w:cs="Times New Roman"/>
          <w:sz w:val="26"/>
        </w:rPr>
        <w:t xml:space="preserve">jQuery là thư viện kiểu mới của JavaScript, được tạo bởi John Resig vào năm 2006 với một phương châm tuyệt vời </w:t>
      </w:r>
      <w:r w:rsidRPr="006202A6">
        <w:rPr>
          <w:rFonts w:ascii="Times New Roman" w:hAnsi="Times New Roman" w:cs="Times New Roman"/>
          <w:b/>
          <w:sz w:val="26"/>
        </w:rPr>
        <w:t xml:space="preserve">Write Less, do more – </w:t>
      </w:r>
      <w:r w:rsidRPr="006202A6">
        <w:rPr>
          <w:rFonts w:ascii="Times New Roman" w:hAnsi="Times New Roman" w:cs="Times New Roman"/>
          <w:sz w:val="26"/>
        </w:rPr>
        <w:t>Viết ít hơn, làm nhiều hơn</w:t>
      </w:r>
      <w:r w:rsidR="00C030AA" w:rsidRPr="006202A6">
        <w:rPr>
          <w:rFonts w:ascii="Times New Roman" w:hAnsi="Times New Roman" w:cs="Times New Roman"/>
          <w:sz w:val="26"/>
        </w:rPr>
        <w:t>.</w:t>
      </w:r>
    </w:p>
    <w:p w14:paraId="3107E68A" w14:textId="6BF7EE86" w:rsidR="00C030AA" w:rsidRPr="006202A6" w:rsidRDefault="00C030AA" w:rsidP="003B1DF6">
      <w:pPr>
        <w:pStyle w:val="ListParagraph"/>
        <w:spacing w:line="360" w:lineRule="auto"/>
        <w:ind w:left="284" w:firstLine="283"/>
        <w:jc w:val="both"/>
        <w:rPr>
          <w:rFonts w:ascii="Times New Roman" w:hAnsi="Times New Roman" w:cs="Times New Roman"/>
          <w:sz w:val="26"/>
        </w:rPr>
      </w:pPr>
      <w:r w:rsidRPr="006202A6">
        <w:rPr>
          <w:rFonts w:ascii="Times New Roman" w:hAnsi="Times New Roman" w:cs="Times New Roman"/>
          <w:sz w:val="26"/>
        </w:rPr>
        <w:t>Jquery làm đơn giản hóa việc truyền tải HTML, xử lý sự kiện, tạo hiệu ứng động và tương tác với AJAX.</w:t>
      </w:r>
    </w:p>
    <w:p w14:paraId="752372CC" w14:textId="428CC354" w:rsidR="00C030AA" w:rsidRPr="00AE2A7B" w:rsidRDefault="00AE2A7B" w:rsidP="003B1DF6">
      <w:pPr>
        <w:spacing w:line="360" w:lineRule="auto"/>
        <w:ind w:left="284" w:firstLine="283"/>
        <w:jc w:val="both"/>
      </w:pPr>
      <w:r>
        <w:t xml:space="preserve">     </w:t>
      </w:r>
      <w:r w:rsidR="00C030AA" w:rsidRPr="00AE2A7B">
        <w:t>Jquery là một bộ phận công cụ tiện ích Javascript, làm đơn giản hóa các tác vụ</w:t>
      </w:r>
      <w:r w:rsidR="003B1DF6">
        <w:t xml:space="preserve"> đa</w:t>
      </w:r>
      <w:r>
        <w:t xml:space="preserve"> </w:t>
      </w:r>
      <w:r w:rsidR="00C030AA" w:rsidRPr="00AE2A7B">
        <w:t>dạng với việc viết ít Code hơn.</w:t>
      </w:r>
    </w:p>
    <w:p w14:paraId="19E3213A" w14:textId="7D07FF5E" w:rsidR="00505774" w:rsidRPr="006202A6" w:rsidRDefault="00505774" w:rsidP="00266E7A">
      <w:pPr>
        <w:pStyle w:val="ListParagraph"/>
        <w:numPr>
          <w:ilvl w:val="0"/>
          <w:numId w:val="22"/>
        </w:numPr>
        <w:spacing w:line="360" w:lineRule="auto"/>
        <w:jc w:val="both"/>
        <w:rPr>
          <w:rFonts w:ascii="Times New Roman" w:hAnsi="Times New Roman" w:cs="Times New Roman"/>
          <w:sz w:val="26"/>
        </w:rPr>
      </w:pPr>
      <w:r w:rsidRPr="006202A6">
        <w:rPr>
          <w:rFonts w:ascii="Times New Roman" w:hAnsi="Times New Roman" w:cs="Times New Roman"/>
          <w:sz w:val="26"/>
        </w:rPr>
        <w:t>Chức năng</w:t>
      </w:r>
    </w:p>
    <w:p w14:paraId="44A913B9" w14:textId="005A00B2" w:rsidR="00CC13C3" w:rsidRPr="006202A6" w:rsidRDefault="00DE604A" w:rsidP="00266E7A">
      <w:pPr>
        <w:pStyle w:val="ListParagraph"/>
        <w:numPr>
          <w:ilvl w:val="0"/>
          <w:numId w:val="23"/>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Thao tác DOM</w:t>
      </w:r>
      <w:r w:rsidR="00CC13C3" w:rsidRPr="006202A6">
        <w:rPr>
          <w:rFonts w:ascii="Times New Roman" w:hAnsi="Times New Roman" w:cs="Times New Roman"/>
          <w:sz w:val="26"/>
        </w:rPr>
        <w:t xml:space="preserve">: jQuery giúp dễ dàng lựa chọn các phần tử DOM để traverse (duyệt) một cách dễ dàng như sử dụng CSS, và chỉnh sửa nội dung của chúng bởi sử dụng phương tiện Selector mã nguồn mở, mà được gọi là </w:t>
      </w:r>
      <w:proofErr w:type="gramStart"/>
      <w:r w:rsidR="00CC13C3" w:rsidRPr="006202A6">
        <w:rPr>
          <w:rFonts w:ascii="Times New Roman" w:hAnsi="Times New Roman" w:cs="Times New Roman"/>
          <w:sz w:val="26"/>
        </w:rPr>
        <w:t>Sizzle</w:t>
      </w:r>
      <w:proofErr w:type="gramEnd"/>
      <w:r w:rsidR="00CC13C3" w:rsidRPr="006202A6">
        <w:rPr>
          <w:rFonts w:ascii="Times New Roman" w:hAnsi="Times New Roman" w:cs="Times New Roman"/>
          <w:sz w:val="26"/>
        </w:rPr>
        <w:t>.</w:t>
      </w:r>
    </w:p>
    <w:p w14:paraId="6BA9B830" w14:textId="49B48897" w:rsidR="00CC13C3" w:rsidRPr="006202A6" w:rsidRDefault="00CC13C3" w:rsidP="00266E7A">
      <w:pPr>
        <w:pStyle w:val="ListParagraph"/>
        <w:numPr>
          <w:ilvl w:val="0"/>
          <w:numId w:val="23"/>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 xml:space="preserve">Xử lý sự kiện: jQuery tương tác với người dùng tốt hơn bằng việc xử lý các sự kiện đa dạng mà không làm cho HTML rối </w:t>
      </w:r>
      <w:proofErr w:type="gramStart"/>
      <w:r w:rsidRPr="006202A6">
        <w:rPr>
          <w:rFonts w:ascii="Times New Roman" w:hAnsi="Times New Roman" w:cs="Times New Roman"/>
          <w:sz w:val="26"/>
        </w:rPr>
        <w:t>tung</w:t>
      </w:r>
      <w:proofErr w:type="gramEnd"/>
      <w:r w:rsidRPr="006202A6">
        <w:rPr>
          <w:rFonts w:ascii="Times New Roman" w:hAnsi="Times New Roman" w:cs="Times New Roman"/>
          <w:sz w:val="26"/>
        </w:rPr>
        <w:t xml:space="preserve"> lên với các Event Handler.</w:t>
      </w:r>
    </w:p>
    <w:p w14:paraId="084E94F1" w14:textId="3DCD36EB" w:rsidR="00CC13C3" w:rsidRPr="006202A6" w:rsidRDefault="00CC13C3" w:rsidP="00266E7A">
      <w:pPr>
        <w:pStyle w:val="ListParagraph"/>
        <w:numPr>
          <w:ilvl w:val="0"/>
          <w:numId w:val="23"/>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Hỗ trợ AJAX: jQuery giúp cho bạn rất nhiều để phát triển một size giàu tính năng và phản hồi tốt sử dụng công nghệ AJAX.</w:t>
      </w:r>
    </w:p>
    <w:p w14:paraId="1628FF0C" w14:textId="3824D151" w:rsidR="00CC13C3" w:rsidRPr="006202A6" w:rsidRDefault="00CC13C3" w:rsidP="00266E7A">
      <w:pPr>
        <w:pStyle w:val="ListParagraph"/>
        <w:numPr>
          <w:ilvl w:val="0"/>
          <w:numId w:val="23"/>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Hiệu ứng: jQuery đi kèm với rất nhiều các hiệu ứng đa dạng và đẹp mắt mà lập trình viên có thể sử dụng trong các ứng dụng Web của mình.</w:t>
      </w:r>
    </w:p>
    <w:p w14:paraId="511F4848" w14:textId="0AF2A596" w:rsidR="00CC13C3" w:rsidRPr="006202A6" w:rsidRDefault="00CC13C3" w:rsidP="00266E7A">
      <w:pPr>
        <w:pStyle w:val="ListParagraph"/>
        <w:numPr>
          <w:ilvl w:val="0"/>
          <w:numId w:val="23"/>
        </w:numPr>
        <w:spacing w:line="360" w:lineRule="auto"/>
        <w:ind w:left="851" w:hanging="284"/>
        <w:jc w:val="both"/>
        <w:rPr>
          <w:rFonts w:ascii="Times New Roman" w:hAnsi="Times New Roman" w:cs="Times New Roman"/>
          <w:sz w:val="26"/>
        </w:rPr>
      </w:pPr>
      <w:r w:rsidRPr="006202A6">
        <w:rPr>
          <w:rFonts w:ascii="Times New Roman" w:hAnsi="Times New Roman" w:cs="Times New Roman"/>
          <w:sz w:val="26"/>
        </w:rPr>
        <w:t xml:space="preserve">Gọn nhẹ: jQuery là </w:t>
      </w:r>
      <w:proofErr w:type="gramStart"/>
      <w:r w:rsidRPr="006202A6">
        <w:rPr>
          <w:rFonts w:ascii="Times New Roman" w:hAnsi="Times New Roman" w:cs="Times New Roman"/>
          <w:sz w:val="26"/>
        </w:rPr>
        <w:t>thư</w:t>
      </w:r>
      <w:proofErr w:type="gramEnd"/>
      <w:r w:rsidRPr="006202A6">
        <w:rPr>
          <w:rFonts w:ascii="Times New Roman" w:hAnsi="Times New Roman" w:cs="Times New Roman"/>
          <w:sz w:val="26"/>
        </w:rPr>
        <w:t xml:space="preserve"> viện gọn nhẹ, nó chỉ có kích cở khoảng 19KB (gzipped).</w:t>
      </w:r>
    </w:p>
    <w:p w14:paraId="49665C64" w14:textId="2BB7755B" w:rsidR="00754470" w:rsidRPr="006202A6" w:rsidRDefault="007925EF" w:rsidP="00A775FC">
      <w:pPr>
        <w:pStyle w:val="Heading2"/>
        <w:spacing w:line="360" w:lineRule="auto"/>
        <w:rPr>
          <w:rStyle w:val="Hyperlink"/>
          <w:rFonts w:ascii="Times New Roman" w:hAnsi="Times New Roman" w:cs="Times New Roman"/>
          <w:b/>
          <w:color w:val="auto"/>
          <w:u w:val="none"/>
        </w:rPr>
      </w:pPr>
      <w:bookmarkStart w:id="209" w:name="_Toc504074501"/>
      <w:r w:rsidRPr="006202A6">
        <w:rPr>
          <w:rStyle w:val="Hyperlink"/>
          <w:rFonts w:ascii="Times New Roman" w:hAnsi="Times New Roman" w:cs="Times New Roman"/>
          <w:b/>
          <w:color w:val="auto"/>
          <w:u w:val="none"/>
        </w:rPr>
        <w:lastRenderedPageBreak/>
        <w:t>2.7</w:t>
      </w:r>
      <w:r w:rsidR="00A821A7" w:rsidRPr="006202A6">
        <w:rPr>
          <w:rStyle w:val="Hyperlink"/>
          <w:rFonts w:ascii="Times New Roman" w:hAnsi="Times New Roman" w:cs="Times New Roman"/>
          <w:b/>
          <w:color w:val="auto"/>
          <w:u w:val="none"/>
        </w:rPr>
        <w:t xml:space="preserve"> </w:t>
      </w:r>
      <w:r w:rsidR="00A959B3" w:rsidRPr="006202A6">
        <w:rPr>
          <w:rStyle w:val="Hyperlink"/>
          <w:rFonts w:ascii="Times New Roman" w:hAnsi="Times New Roman" w:cs="Times New Roman"/>
          <w:b/>
          <w:color w:val="auto"/>
          <w:u w:val="none"/>
        </w:rPr>
        <w:t>Linh kiện được sử dụng trong quá trình thực hiện đồ án</w:t>
      </w:r>
      <w:bookmarkEnd w:id="184"/>
      <w:bookmarkEnd w:id="185"/>
      <w:bookmarkEnd w:id="186"/>
      <w:bookmarkEnd w:id="209"/>
    </w:p>
    <w:p w14:paraId="3E304843" w14:textId="0B218375" w:rsidR="00E525C4" w:rsidRPr="006202A6" w:rsidRDefault="007925EF" w:rsidP="00A775FC">
      <w:pPr>
        <w:pStyle w:val="Heading3"/>
        <w:spacing w:line="360" w:lineRule="auto"/>
        <w:ind w:firstLine="360"/>
        <w:rPr>
          <w:rFonts w:ascii="Times New Roman" w:hAnsi="Times New Roman" w:cs="Times New Roman"/>
          <w:b/>
          <w:color w:val="auto"/>
          <w:szCs w:val="26"/>
        </w:rPr>
      </w:pPr>
      <w:bookmarkStart w:id="210" w:name="_Toc473484113"/>
      <w:bookmarkStart w:id="211" w:name="_Toc473484258"/>
      <w:bookmarkStart w:id="212" w:name="_Toc474362630"/>
      <w:bookmarkStart w:id="213" w:name="_Toc504074502"/>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 xml:space="preserve">.1 </w:t>
      </w:r>
      <w:bookmarkEnd w:id="210"/>
      <w:bookmarkEnd w:id="211"/>
      <w:bookmarkEnd w:id="212"/>
      <w:r w:rsidR="008F3229" w:rsidRPr="006202A6">
        <w:rPr>
          <w:rFonts w:ascii="Times New Roman" w:hAnsi="Times New Roman" w:cs="Times New Roman"/>
          <w:b/>
          <w:color w:val="auto"/>
          <w:szCs w:val="26"/>
        </w:rPr>
        <w:t xml:space="preserve">Module cảm biến nhận dạng vân </w:t>
      </w:r>
      <w:proofErr w:type="gramStart"/>
      <w:r w:rsidR="008F3229" w:rsidRPr="006202A6">
        <w:rPr>
          <w:rFonts w:ascii="Times New Roman" w:hAnsi="Times New Roman" w:cs="Times New Roman"/>
          <w:b/>
          <w:color w:val="auto"/>
          <w:szCs w:val="26"/>
        </w:rPr>
        <w:t>tay</w:t>
      </w:r>
      <w:proofErr w:type="gramEnd"/>
      <w:r w:rsidR="008F3229" w:rsidRPr="006202A6">
        <w:rPr>
          <w:rFonts w:ascii="Times New Roman" w:hAnsi="Times New Roman" w:cs="Times New Roman"/>
          <w:b/>
          <w:color w:val="auto"/>
          <w:szCs w:val="26"/>
        </w:rPr>
        <w:t xml:space="preserve"> R307</w:t>
      </w:r>
      <w:bookmarkEnd w:id="213"/>
    </w:p>
    <w:p w14:paraId="39D4ACE1" w14:textId="04C45F6F" w:rsidR="008F3229" w:rsidRPr="006202A6" w:rsidRDefault="008F3229" w:rsidP="00AC62AC">
      <w:pPr>
        <w:spacing w:line="360" w:lineRule="auto"/>
        <w:ind w:left="426" w:firstLine="425"/>
        <w:rPr>
          <w:szCs w:val="26"/>
        </w:rPr>
      </w:pPr>
      <w:r w:rsidRPr="006202A6">
        <w:rPr>
          <w:szCs w:val="26"/>
        </w:rPr>
        <w:t xml:space="preserve">Module cảm biến nhận dạng vân </w:t>
      </w:r>
      <w:proofErr w:type="gramStart"/>
      <w:r w:rsidRPr="006202A6">
        <w:rPr>
          <w:szCs w:val="26"/>
        </w:rPr>
        <w:t>tay</w:t>
      </w:r>
      <w:proofErr w:type="gramEnd"/>
      <w:r w:rsidRPr="006202A6">
        <w:rPr>
          <w:szCs w:val="26"/>
        </w:rPr>
        <w:t xml:space="preserve"> R307 được tích hợp nhân xử lý nhận dạng vân tay, cùng với bộ nhớ flash bên trong có khả năng lưu trữ lớn. Sử dụng giao tiếp UART TTL dễ dàng giao tiếp với các dòng </w:t>
      </w:r>
      <w:proofErr w:type="gramStart"/>
      <w:r w:rsidRPr="006202A6">
        <w:rPr>
          <w:szCs w:val="26"/>
        </w:rPr>
        <w:t>vi</w:t>
      </w:r>
      <w:proofErr w:type="gramEnd"/>
      <w:r w:rsidRPr="006202A6">
        <w:rPr>
          <w:szCs w:val="26"/>
        </w:rPr>
        <w:t xml:space="preserve"> điều khiển thông dụng, thích hợp cho các ứng dụng bảo mật, chấm công.</w:t>
      </w:r>
    </w:p>
    <w:p w14:paraId="69012215" w14:textId="77777777" w:rsidR="00FD704C" w:rsidRDefault="008F3229" w:rsidP="00AC62AC">
      <w:pPr>
        <w:keepNext/>
        <w:spacing w:line="360" w:lineRule="auto"/>
        <w:ind w:left="426" w:firstLine="425"/>
        <w:jc w:val="center"/>
      </w:pPr>
      <w:r w:rsidRPr="006202A6">
        <w:rPr>
          <w:noProof/>
        </w:rPr>
        <w:drawing>
          <wp:inline distT="0" distB="0" distL="0" distR="0" wp14:anchorId="06106859" wp14:editId="3E7FC213">
            <wp:extent cx="4610100" cy="220218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2202180"/>
                    </a:xfrm>
                    <a:prstGeom prst="rect">
                      <a:avLst/>
                    </a:prstGeom>
                    <a:noFill/>
                    <a:ln>
                      <a:noFill/>
                    </a:ln>
                  </pic:spPr>
                </pic:pic>
              </a:graphicData>
            </a:graphic>
          </wp:inline>
        </w:drawing>
      </w:r>
    </w:p>
    <w:p w14:paraId="3486F4C1" w14:textId="017299CD" w:rsidR="008F3229" w:rsidRPr="00AE2A7B" w:rsidRDefault="00FD704C" w:rsidP="00AC62AC">
      <w:pPr>
        <w:pStyle w:val="Caption"/>
        <w:spacing w:line="360" w:lineRule="auto"/>
        <w:ind w:left="426" w:firstLine="425"/>
        <w:jc w:val="center"/>
        <w:rPr>
          <w:i w:val="0"/>
          <w:sz w:val="26"/>
          <w:szCs w:val="26"/>
        </w:rPr>
      </w:pPr>
      <w:bookmarkStart w:id="214" w:name="_Toc504008011"/>
      <w:bookmarkStart w:id="215" w:name="_Toc504074571"/>
      <w:r w:rsidRPr="00A775FC">
        <w:rPr>
          <w:i w:val="0"/>
          <w:sz w:val="26"/>
          <w:szCs w:val="26"/>
        </w:rPr>
        <w:t>Hình 2.</w:t>
      </w:r>
      <w:r w:rsidRPr="00A775FC">
        <w:rPr>
          <w:i w:val="0"/>
          <w:sz w:val="26"/>
          <w:szCs w:val="26"/>
        </w:rPr>
        <w:fldChar w:fldCharType="begin"/>
      </w:r>
      <w:r w:rsidRPr="00A775FC">
        <w:rPr>
          <w:i w:val="0"/>
          <w:sz w:val="26"/>
          <w:szCs w:val="26"/>
        </w:rPr>
        <w:instrText xml:space="preserve"> SEQ Hình_2. \* ARABIC </w:instrText>
      </w:r>
      <w:r w:rsidRPr="00A775FC">
        <w:rPr>
          <w:i w:val="0"/>
          <w:sz w:val="26"/>
          <w:szCs w:val="26"/>
        </w:rPr>
        <w:fldChar w:fldCharType="separate"/>
      </w:r>
      <w:r w:rsidR="008E7AE6">
        <w:rPr>
          <w:i w:val="0"/>
          <w:noProof/>
          <w:sz w:val="26"/>
          <w:szCs w:val="26"/>
        </w:rPr>
        <w:t>23</w:t>
      </w:r>
      <w:r w:rsidRPr="00A775FC">
        <w:rPr>
          <w:i w:val="0"/>
          <w:sz w:val="26"/>
          <w:szCs w:val="26"/>
        </w:rPr>
        <w:fldChar w:fldCharType="end"/>
      </w:r>
      <w:r w:rsidRPr="00A775FC">
        <w:rPr>
          <w:i w:val="0"/>
          <w:sz w:val="26"/>
          <w:szCs w:val="26"/>
        </w:rPr>
        <w:t xml:space="preserve"> Module cảm biến nhận dạng vân </w:t>
      </w:r>
      <w:proofErr w:type="gramStart"/>
      <w:r w:rsidRPr="00A775FC">
        <w:rPr>
          <w:i w:val="0"/>
          <w:sz w:val="26"/>
          <w:szCs w:val="26"/>
        </w:rPr>
        <w:t>tay</w:t>
      </w:r>
      <w:proofErr w:type="gramEnd"/>
      <w:r w:rsidRPr="00A775FC">
        <w:rPr>
          <w:i w:val="0"/>
          <w:sz w:val="26"/>
          <w:szCs w:val="26"/>
        </w:rPr>
        <w:t xml:space="preserve"> R307</w:t>
      </w:r>
      <w:bookmarkEnd w:id="214"/>
      <w:bookmarkEnd w:id="215"/>
    </w:p>
    <w:p w14:paraId="7C62B68C" w14:textId="77777777" w:rsidR="008F3229" w:rsidRPr="006202A6" w:rsidRDefault="008F3229" w:rsidP="00AC62AC">
      <w:pPr>
        <w:spacing w:line="360" w:lineRule="auto"/>
        <w:ind w:left="426" w:firstLine="425"/>
        <w:rPr>
          <w:szCs w:val="26"/>
        </w:rPr>
      </w:pPr>
      <w:r w:rsidRPr="006202A6">
        <w:rPr>
          <w:szCs w:val="26"/>
        </w:rPr>
        <w:t>Thông số kỹ thuật</w:t>
      </w:r>
    </w:p>
    <w:p w14:paraId="7202177C"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 xml:space="preserve">Loại cảm biến: quang học. </w:t>
      </w:r>
    </w:p>
    <w:p w14:paraId="5D2A1A8C" w14:textId="7E5B9664"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Giao tiếp: USB2.0/</w:t>
      </w:r>
      <w:r w:rsidR="00AE2A7B">
        <w:rPr>
          <w:rFonts w:ascii="Times New Roman" w:hAnsi="Times New Roman" w:cs="Times New Roman"/>
          <w:sz w:val="26"/>
          <w:szCs w:val="26"/>
        </w:rPr>
        <w:t xml:space="preserve"> </w:t>
      </w:r>
      <w:proofErr w:type="gramStart"/>
      <w:r w:rsidRPr="006202A6">
        <w:rPr>
          <w:rFonts w:ascii="Times New Roman" w:hAnsi="Times New Roman" w:cs="Times New Roman"/>
          <w:sz w:val="26"/>
          <w:szCs w:val="26"/>
        </w:rPr>
        <w:t>UART(</w:t>
      </w:r>
      <w:proofErr w:type="gramEnd"/>
      <w:r w:rsidRPr="006202A6">
        <w:rPr>
          <w:rFonts w:ascii="Times New Roman" w:hAnsi="Times New Roman" w:cs="Times New Roman"/>
          <w:sz w:val="26"/>
          <w:szCs w:val="26"/>
        </w:rPr>
        <w:t>TTL logical level).</w:t>
      </w:r>
    </w:p>
    <w:p w14:paraId="3349584F"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Thời gian nhận diện: 0.2 sec.</w:t>
      </w:r>
    </w:p>
    <w:p w14:paraId="1FCD944F"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Thời gian quét ảnh: 0.3 sec.</w:t>
      </w:r>
    </w:p>
    <w:p w14:paraId="2CBF6AB9"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 xml:space="preserve">Kích thước mẫu vân </w:t>
      </w:r>
      <w:proofErr w:type="gramStart"/>
      <w:r w:rsidRPr="006202A6">
        <w:rPr>
          <w:rFonts w:ascii="Times New Roman" w:hAnsi="Times New Roman" w:cs="Times New Roman"/>
          <w:sz w:val="26"/>
          <w:szCs w:val="26"/>
        </w:rPr>
        <w:t>tay</w:t>
      </w:r>
      <w:proofErr w:type="gramEnd"/>
      <w:r w:rsidRPr="006202A6">
        <w:rPr>
          <w:rFonts w:ascii="Times New Roman" w:hAnsi="Times New Roman" w:cs="Times New Roman"/>
          <w:sz w:val="26"/>
          <w:szCs w:val="26"/>
        </w:rPr>
        <w:t>: 512 bytes.</w:t>
      </w:r>
    </w:p>
    <w:p w14:paraId="466E14BF"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 xml:space="preserve">Dung lượng lưu trữ mẫu vân </w:t>
      </w:r>
      <w:proofErr w:type="gramStart"/>
      <w:r w:rsidRPr="006202A6">
        <w:rPr>
          <w:rFonts w:ascii="Times New Roman" w:hAnsi="Times New Roman" w:cs="Times New Roman"/>
          <w:sz w:val="26"/>
          <w:szCs w:val="26"/>
        </w:rPr>
        <w:t>tay</w:t>
      </w:r>
      <w:proofErr w:type="gramEnd"/>
      <w:r w:rsidRPr="006202A6">
        <w:rPr>
          <w:rFonts w:ascii="Times New Roman" w:hAnsi="Times New Roman" w:cs="Times New Roman"/>
          <w:sz w:val="26"/>
          <w:szCs w:val="26"/>
        </w:rPr>
        <w:t>: 1000.</w:t>
      </w:r>
    </w:p>
    <w:p w14:paraId="081EBF8D" w14:textId="0535DC93"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Mức bảo mật: 3 (1,</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2,</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3,</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4,</w:t>
      </w:r>
      <w:r w:rsidR="00AE2A7B">
        <w:rPr>
          <w:rFonts w:ascii="Times New Roman" w:hAnsi="Times New Roman" w:cs="Times New Roman"/>
          <w:sz w:val="26"/>
          <w:szCs w:val="26"/>
        </w:rPr>
        <w:t xml:space="preserve"> </w:t>
      </w:r>
      <w:r w:rsidRPr="006202A6">
        <w:rPr>
          <w:rFonts w:ascii="Times New Roman" w:hAnsi="Times New Roman" w:cs="Times New Roman"/>
          <w:sz w:val="26"/>
          <w:szCs w:val="26"/>
        </w:rPr>
        <w:t>5(highest</w:t>
      </w:r>
      <w:proofErr w:type="gramStart"/>
      <w:r w:rsidRPr="006202A6">
        <w:rPr>
          <w:rFonts w:ascii="Times New Roman" w:hAnsi="Times New Roman" w:cs="Times New Roman"/>
          <w:sz w:val="26"/>
          <w:szCs w:val="26"/>
        </w:rPr>
        <w:t>) )</w:t>
      </w:r>
      <w:proofErr w:type="gramEnd"/>
      <w:r w:rsidRPr="006202A6">
        <w:rPr>
          <w:rFonts w:ascii="Times New Roman" w:hAnsi="Times New Roman" w:cs="Times New Roman"/>
          <w:sz w:val="26"/>
          <w:szCs w:val="26"/>
        </w:rPr>
        <w:t>.</w:t>
      </w:r>
    </w:p>
    <w:p w14:paraId="1EA747BC"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False Acceptance Rate (FAR): ≤0.0001%.</w:t>
      </w:r>
    </w:p>
    <w:p w14:paraId="1277C407"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False Rejection Rate (FRR): ≤0.1%.</w:t>
      </w:r>
    </w:p>
    <w:p w14:paraId="17A7F406"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Độ phân giải: 500 DPI.</w:t>
      </w:r>
    </w:p>
    <w:p w14:paraId="2149357E"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Điện áp hoạt động: 4.2-6 VDC.</w:t>
      </w:r>
    </w:p>
    <w:p w14:paraId="1095D5CE" w14:textId="77777777"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Dòng điện hoạt động: ≤75mA.</w:t>
      </w:r>
    </w:p>
    <w:p w14:paraId="29C374D0" w14:textId="6D90259C" w:rsidR="008F3229" w:rsidRPr="006202A6" w:rsidRDefault="008F3229" w:rsidP="00AC62AC">
      <w:pPr>
        <w:pStyle w:val="ListParagraph"/>
        <w:numPr>
          <w:ilvl w:val="0"/>
          <w:numId w:val="9"/>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Nhiệt độ hoạt động: -20 to 50</w:t>
      </w:r>
      <w:r w:rsidRPr="006202A6">
        <w:rPr>
          <w:rFonts w:ascii="Times New Roman" w:hAnsi="Times New Roman" w:cs="Times New Roman"/>
        </w:rPr>
        <w:t xml:space="preserve"> </w:t>
      </w:r>
      <w:r w:rsidRPr="006202A6">
        <w:rPr>
          <w:rFonts w:ascii="Times New Roman" w:hAnsi="Times New Roman" w:cs="Times New Roman"/>
          <w:sz w:val="26"/>
          <w:szCs w:val="26"/>
        </w:rPr>
        <w:t>°C.</w:t>
      </w:r>
    </w:p>
    <w:p w14:paraId="55F08D46" w14:textId="1B5B6C0A" w:rsidR="00A959B3" w:rsidRPr="006202A6" w:rsidRDefault="00A26C41" w:rsidP="00A775FC">
      <w:pPr>
        <w:pStyle w:val="Heading3"/>
        <w:spacing w:line="360" w:lineRule="auto"/>
        <w:rPr>
          <w:rFonts w:ascii="Times New Roman" w:hAnsi="Times New Roman" w:cs="Times New Roman"/>
          <w:b/>
          <w:color w:val="auto"/>
          <w:szCs w:val="26"/>
        </w:rPr>
      </w:pPr>
      <w:bookmarkStart w:id="216" w:name="_Toc473484116"/>
      <w:bookmarkStart w:id="217" w:name="_Toc473484261"/>
      <w:bookmarkStart w:id="218" w:name="_Toc474362633"/>
      <w:bookmarkStart w:id="219" w:name="_Toc504074503"/>
      <w:proofErr w:type="gramStart"/>
      <w:r w:rsidRPr="006202A6">
        <w:rPr>
          <w:rFonts w:ascii="Times New Roman" w:hAnsi="Times New Roman" w:cs="Times New Roman"/>
          <w:b/>
          <w:color w:val="auto"/>
          <w:szCs w:val="26"/>
        </w:rPr>
        <w:lastRenderedPageBreak/>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rPr>
        <w:t>7</w:t>
      </w:r>
      <w:r w:rsidR="00A821A7"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 xml:space="preserve"> </w:t>
      </w:r>
      <w:bookmarkEnd w:id="216"/>
      <w:bookmarkEnd w:id="217"/>
      <w:bookmarkEnd w:id="218"/>
      <w:r w:rsidR="008F3229" w:rsidRPr="006202A6">
        <w:rPr>
          <w:rFonts w:ascii="Times New Roman" w:hAnsi="Times New Roman" w:cs="Times New Roman"/>
          <w:b/>
          <w:color w:val="auto"/>
          <w:szCs w:val="26"/>
        </w:rPr>
        <w:t>Vi</w:t>
      </w:r>
      <w:proofErr w:type="gramEnd"/>
      <w:r w:rsidR="008F3229" w:rsidRPr="006202A6">
        <w:rPr>
          <w:rFonts w:ascii="Times New Roman" w:hAnsi="Times New Roman" w:cs="Times New Roman"/>
          <w:b/>
          <w:color w:val="auto"/>
          <w:szCs w:val="26"/>
        </w:rPr>
        <w:t xml:space="preserve"> điều khiển STM32F030C8T6</w:t>
      </w:r>
      <w:bookmarkEnd w:id="219"/>
    </w:p>
    <w:p w14:paraId="7CE4E404" w14:textId="053BACF0" w:rsidR="008F3229" w:rsidRPr="006202A6" w:rsidRDefault="008F3229" w:rsidP="00AC62AC">
      <w:pPr>
        <w:spacing w:line="360" w:lineRule="auto"/>
        <w:ind w:left="426" w:firstLine="425"/>
        <w:rPr>
          <w:szCs w:val="26"/>
        </w:rPr>
      </w:pPr>
      <w:proofErr w:type="gramStart"/>
      <w:r w:rsidRPr="006202A6">
        <w:rPr>
          <w:szCs w:val="26"/>
        </w:rPr>
        <w:t>Vi</w:t>
      </w:r>
      <w:proofErr w:type="gramEnd"/>
      <w:r w:rsidRPr="006202A6">
        <w:rPr>
          <w:szCs w:val="26"/>
        </w:rPr>
        <w:t xml:space="preserve"> điều khiển STM32F030C8T6 là dòng vi điều khiển 32 bit của hãng ST Microelectronic, dựa trên nền lõi ARM Cortex-M0.</w:t>
      </w:r>
    </w:p>
    <w:p w14:paraId="02B81E2A" w14:textId="77777777" w:rsidR="00FD704C" w:rsidRDefault="008F3229" w:rsidP="00AC62AC">
      <w:pPr>
        <w:keepNext/>
        <w:spacing w:line="360" w:lineRule="auto"/>
        <w:ind w:left="426" w:firstLine="851"/>
        <w:jc w:val="center"/>
      </w:pPr>
      <w:r w:rsidRPr="006202A6">
        <w:rPr>
          <w:noProof/>
        </w:rPr>
        <w:drawing>
          <wp:inline distT="0" distB="0" distL="0" distR="0" wp14:anchorId="39C6D11B" wp14:editId="1B50C95C">
            <wp:extent cx="2400300" cy="2185035"/>
            <wp:effectExtent l="0" t="0" r="0" b="5715"/>
            <wp:docPr id="231" name="Hình ảnh 231"/>
            <wp:cNvGraphicFramePr/>
            <a:graphic xmlns:a="http://schemas.openxmlformats.org/drawingml/2006/main">
              <a:graphicData uri="http://schemas.openxmlformats.org/drawingml/2006/picture">
                <pic:pic xmlns:pic="http://schemas.openxmlformats.org/drawingml/2006/picture">
                  <pic:nvPicPr>
                    <pic:cNvPr id="231" name="Hình ảnh 23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2185035"/>
                    </a:xfrm>
                    <a:prstGeom prst="rect">
                      <a:avLst/>
                    </a:prstGeom>
                    <a:noFill/>
                    <a:ln>
                      <a:noFill/>
                    </a:ln>
                  </pic:spPr>
                </pic:pic>
              </a:graphicData>
            </a:graphic>
          </wp:inline>
        </w:drawing>
      </w:r>
    </w:p>
    <w:p w14:paraId="763D129E" w14:textId="02BE42C5" w:rsidR="008F3229" w:rsidRPr="00FD704C" w:rsidRDefault="00FD704C" w:rsidP="00AC62AC">
      <w:pPr>
        <w:pStyle w:val="Caption"/>
        <w:spacing w:line="360" w:lineRule="auto"/>
        <w:ind w:left="426" w:firstLine="851"/>
        <w:jc w:val="center"/>
        <w:rPr>
          <w:i w:val="0"/>
          <w:sz w:val="26"/>
        </w:rPr>
      </w:pPr>
      <w:bookmarkStart w:id="220" w:name="_Toc504008012"/>
      <w:bookmarkStart w:id="221" w:name="_Toc504074572"/>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8E7AE6">
        <w:rPr>
          <w:i w:val="0"/>
          <w:noProof/>
          <w:sz w:val="26"/>
        </w:rPr>
        <w:t>24</w:t>
      </w:r>
      <w:r w:rsidRPr="00FD704C">
        <w:rPr>
          <w:i w:val="0"/>
          <w:sz w:val="26"/>
        </w:rPr>
        <w:fldChar w:fldCharType="end"/>
      </w:r>
      <w:r w:rsidRPr="00FD704C">
        <w:rPr>
          <w:i w:val="0"/>
          <w:sz w:val="26"/>
        </w:rPr>
        <w:t xml:space="preserve"> STM32F030C8T6</w:t>
      </w:r>
      <w:bookmarkEnd w:id="220"/>
      <w:bookmarkEnd w:id="221"/>
    </w:p>
    <w:p w14:paraId="060957D2" w14:textId="77777777" w:rsidR="00FD704C" w:rsidRDefault="00FD704C" w:rsidP="00AC62AC">
      <w:pPr>
        <w:spacing w:line="360" w:lineRule="auto"/>
        <w:ind w:left="426" w:firstLine="851"/>
        <w:rPr>
          <w:szCs w:val="26"/>
        </w:rPr>
      </w:pPr>
    </w:p>
    <w:p w14:paraId="2A3B1921" w14:textId="77777777" w:rsidR="00AE2A7B" w:rsidRDefault="00AE2A7B" w:rsidP="00AC62AC">
      <w:pPr>
        <w:spacing w:line="360" w:lineRule="auto"/>
        <w:ind w:left="426" w:firstLine="851"/>
        <w:rPr>
          <w:szCs w:val="26"/>
        </w:rPr>
      </w:pPr>
    </w:p>
    <w:p w14:paraId="6E202A71" w14:textId="77777777" w:rsidR="008F3229" w:rsidRPr="006202A6" w:rsidRDefault="008F3229" w:rsidP="00AC62AC">
      <w:pPr>
        <w:spacing w:line="360" w:lineRule="auto"/>
        <w:ind w:left="426" w:firstLine="851"/>
        <w:rPr>
          <w:szCs w:val="26"/>
        </w:rPr>
      </w:pPr>
      <w:r w:rsidRPr="006202A6">
        <w:rPr>
          <w:szCs w:val="26"/>
        </w:rPr>
        <w:t xml:space="preserve">Thông số kỹ thuật: </w:t>
      </w:r>
    </w:p>
    <w:p w14:paraId="6309305A" w14:textId="77777777"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Kiến trúc ARM Cortex M0 32 bit với tốc độ tối đa 48MHz.</w:t>
      </w:r>
    </w:p>
    <w:p w14:paraId="7290DDE9" w14:textId="77777777"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 xml:space="preserve">Bộ nhớ: 64KB </w:t>
      </w:r>
      <w:proofErr w:type="gramStart"/>
      <w:r w:rsidRPr="006202A6">
        <w:rPr>
          <w:rFonts w:ascii="Times New Roman" w:hAnsi="Times New Roman" w:cs="Times New Roman"/>
          <w:sz w:val="26"/>
          <w:szCs w:val="26"/>
        </w:rPr>
        <w:t>Flash</w:t>
      </w:r>
      <w:proofErr w:type="gramEnd"/>
      <w:r w:rsidRPr="006202A6">
        <w:rPr>
          <w:rFonts w:ascii="Times New Roman" w:hAnsi="Times New Roman" w:cs="Times New Roman"/>
          <w:sz w:val="26"/>
          <w:szCs w:val="26"/>
        </w:rPr>
        <w:t xml:space="preserve">, 8KB RAM. </w:t>
      </w:r>
    </w:p>
    <w:p w14:paraId="3A9E1F18" w14:textId="77777777"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Chuẩn giao tiếp: I²C, SPI, UART/USART.</w:t>
      </w:r>
    </w:p>
    <w:p w14:paraId="5F1BA17A" w14:textId="77777777"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 xml:space="preserve">Ngoại </w:t>
      </w:r>
      <w:proofErr w:type="gramStart"/>
      <w:r w:rsidRPr="006202A6">
        <w:rPr>
          <w:rFonts w:ascii="Times New Roman" w:hAnsi="Times New Roman" w:cs="Times New Roman"/>
          <w:sz w:val="26"/>
          <w:szCs w:val="26"/>
        </w:rPr>
        <w:t>vi</w:t>
      </w:r>
      <w:proofErr w:type="gramEnd"/>
      <w:r w:rsidRPr="006202A6">
        <w:rPr>
          <w:rFonts w:ascii="Times New Roman" w:hAnsi="Times New Roman" w:cs="Times New Roman"/>
          <w:sz w:val="26"/>
          <w:szCs w:val="26"/>
        </w:rPr>
        <w:t>: ADC, DMA, PWM, WDT, RTC.</w:t>
      </w:r>
    </w:p>
    <w:p w14:paraId="420EA348" w14:textId="77777777"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Số chân I/O: 39.</w:t>
      </w:r>
    </w:p>
    <w:p w14:paraId="21281DF5" w14:textId="52E82120" w:rsidR="008F3229" w:rsidRPr="006202A6" w:rsidRDefault="008F3229" w:rsidP="00AC62AC">
      <w:pPr>
        <w:pStyle w:val="ListParagraph"/>
        <w:numPr>
          <w:ilvl w:val="0"/>
          <w:numId w:val="9"/>
        </w:numPr>
        <w:spacing w:line="360" w:lineRule="auto"/>
        <w:ind w:left="426" w:firstLine="851"/>
        <w:rPr>
          <w:rFonts w:ascii="Times New Roman" w:hAnsi="Times New Roman" w:cs="Times New Roman"/>
          <w:sz w:val="26"/>
          <w:szCs w:val="26"/>
        </w:rPr>
      </w:pPr>
      <w:r w:rsidRPr="006202A6">
        <w:rPr>
          <w:rFonts w:ascii="Times New Roman" w:hAnsi="Times New Roman" w:cs="Times New Roman"/>
          <w:sz w:val="26"/>
          <w:szCs w:val="26"/>
        </w:rPr>
        <w:t xml:space="preserve"> Điện áp hoạt động: 2.4 V ~ 3.6 V.</w:t>
      </w:r>
    </w:p>
    <w:p w14:paraId="4730A439" w14:textId="2E29413D" w:rsidR="00A959B3" w:rsidRPr="006202A6" w:rsidRDefault="007925EF" w:rsidP="00A775FC">
      <w:pPr>
        <w:pStyle w:val="Heading3"/>
        <w:spacing w:line="360" w:lineRule="auto"/>
        <w:rPr>
          <w:rFonts w:ascii="Times New Roman" w:hAnsi="Times New Roman" w:cs="Times New Roman"/>
          <w:b/>
          <w:color w:val="auto"/>
          <w:szCs w:val="26"/>
        </w:rPr>
      </w:pPr>
      <w:bookmarkStart w:id="222" w:name="_Toc473484118"/>
      <w:bookmarkStart w:id="223" w:name="_Toc473484263"/>
      <w:bookmarkStart w:id="224" w:name="_Toc474362635"/>
      <w:bookmarkStart w:id="225" w:name="_Toc504074504"/>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.3</w:t>
      </w:r>
      <w:r w:rsidR="00A959B3" w:rsidRPr="006202A6">
        <w:rPr>
          <w:rFonts w:ascii="Times New Roman" w:hAnsi="Times New Roman" w:cs="Times New Roman"/>
          <w:b/>
          <w:color w:val="auto"/>
          <w:szCs w:val="26"/>
        </w:rPr>
        <w:t xml:space="preserve"> </w:t>
      </w:r>
      <w:bookmarkEnd w:id="222"/>
      <w:bookmarkEnd w:id="223"/>
      <w:bookmarkEnd w:id="224"/>
      <w:r w:rsidR="008F3229" w:rsidRPr="006202A6">
        <w:rPr>
          <w:rFonts w:ascii="Times New Roman" w:hAnsi="Times New Roman" w:cs="Times New Roman"/>
          <w:b/>
          <w:color w:val="auto"/>
          <w:szCs w:val="26"/>
        </w:rPr>
        <w:t>Module Wifi ESP8266 V12F</w:t>
      </w:r>
      <w:bookmarkEnd w:id="225"/>
    </w:p>
    <w:p w14:paraId="27352169" w14:textId="383FD1FE" w:rsidR="008F3229" w:rsidRPr="006202A6" w:rsidRDefault="00AE2A7B" w:rsidP="00AE2A7B">
      <w:pPr>
        <w:spacing w:line="360" w:lineRule="auto"/>
        <w:jc w:val="both"/>
        <w:rPr>
          <w:szCs w:val="26"/>
        </w:rPr>
      </w:pPr>
      <w:r>
        <w:rPr>
          <w:szCs w:val="26"/>
        </w:rPr>
        <w:t xml:space="preserve">     </w:t>
      </w:r>
      <w:r w:rsidR="008F3229" w:rsidRPr="006202A6">
        <w:rPr>
          <w:szCs w:val="26"/>
        </w:rPr>
        <w:t>Module Wifi ESP8266 V12F được tích hợp nhân xử lý SoC ESP8266 sử dụng trong các sản phẩm IoT và ứng dụng truyền nhận dữ liệu qua wifi.</w:t>
      </w:r>
    </w:p>
    <w:p w14:paraId="044544F2" w14:textId="1CD39E5E" w:rsidR="008F3229" w:rsidRPr="006202A6" w:rsidRDefault="00AE2A7B" w:rsidP="00AE2A7B">
      <w:pPr>
        <w:spacing w:line="360" w:lineRule="auto"/>
        <w:rPr>
          <w:szCs w:val="26"/>
        </w:rPr>
      </w:pPr>
      <w:r>
        <w:rPr>
          <w:szCs w:val="26"/>
        </w:rPr>
        <w:t xml:space="preserve">     </w:t>
      </w:r>
      <w:r w:rsidR="008F3229" w:rsidRPr="006202A6">
        <w:rPr>
          <w:szCs w:val="26"/>
        </w:rPr>
        <w:t>Module có kích thước nhỏ gọn, antenna PCB tích hợp trên mạch, mạch được thiết kế và</w:t>
      </w:r>
      <w:r w:rsidR="008964D7" w:rsidRPr="006202A6">
        <w:rPr>
          <w:szCs w:val="26"/>
        </w:rPr>
        <w:t xml:space="preserve"> gia công chất lượng tốt với vỏ</w:t>
      </w:r>
      <w:r w:rsidR="008F3229" w:rsidRPr="006202A6">
        <w:rPr>
          <w:szCs w:val="26"/>
        </w:rPr>
        <w:t xml:space="preserve"> bọc </w:t>
      </w:r>
      <w:proofErr w:type="gramStart"/>
      <w:r w:rsidR="008F3229" w:rsidRPr="006202A6">
        <w:rPr>
          <w:szCs w:val="26"/>
        </w:rPr>
        <w:t>kim</w:t>
      </w:r>
      <w:proofErr w:type="gramEnd"/>
      <w:r w:rsidR="008F3229" w:rsidRPr="006202A6">
        <w:rPr>
          <w:szCs w:val="26"/>
        </w:rPr>
        <w:t xml:space="preserve"> loại chống nhiễu, khoảng cách truyền xa ổn định. Giá thành thấp, ứng dụng trong thực tế dễ dàng.</w:t>
      </w:r>
    </w:p>
    <w:p w14:paraId="3551A3D6" w14:textId="77777777" w:rsidR="00FD704C" w:rsidRDefault="008F3229" w:rsidP="00A775FC">
      <w:pPr>
        <w:keepNext/>
        <w:spacing w:line="360" w:lineRule="auto"/>
        <w:jc w:val="center"/>
      </w:pPr>
      <w:r w:rsidRPr="006202A6">
        <w:rPr>
          <w:noProof/>
          <w:szCs w:val="26"/>
        </w:rPr>
        <w:lastRenderedPageBreak/>
        <w:drawing>
          <wp:inline distT="0" distB="0" distL="0" distR="0" wp14:anchorId="33D6897E" wp14:editId="20D2FB16">
            <wp:extent cx="4693920" cy="1566772"/>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6777" cy="1571064"/>
                    </a:xfrm>
                    <a:prstGeom prst="rect">
                      <a:avLst/>
                    </a:prstGeom>
                    <a:noFill/>
                    <a:ln>
                      <a:noFill/>
                    </a:ln>
                  </pic:spPr>
                </pic:pic>
              </a:graphicData>
            </a:graphic>
          </wp:inline>
        </w:drawing>
      </w:r>
    </w:p>
    <w:p w14:paraId="3859F6E9" w14:textId="40AEB0FA" w:rsidR="00FD704C" w:rsidRPr="00AE2A7B" w:rsidRDefault="00FD704C" w:rsidP="00AE2A7B">
      <w:pPr>
        <w:pStyle w:val="Caption"/>
        <w:spacing w:line="360" w:lineRule="auto"/>
        <w:jc w:val="center"/>
        <w:rPr>
          <w:sz w:val="26"/>
        </w:rPr>
      </w:pPr>
      <w:bookmarkStart w:id="226" w:name="_Toc504008013"/>
      <w:bookmarkStart w:id="227" w:name="_Toc504074573"/>
      <w:r w:rsidRPr="00FD704C">
        <w:rPr>
          <w:sz w:val="26"/>
        </w:rPr>
        <w:t>Hình 2.</w:t>
      </w:r>
      <w:r w:rsidRPr="00FD704C">
        <w:rPr>
          <w:sz w:val="26"/>
        </w:rPr>
        <w:fldChar w:fldCharType="begin"/>
      </w:r>
      <w:r w:rsidRPr="00FD704C">
        <w:rPr>
          <w:sz w:val="26"/>
        </w:rPr>
        <w:instrText xml:space="preserve"> SEQ Hình_2. \* ARABIC </w:instrText>
      </w:r>
      <w:r w:rsidRPr="00FD704C">
        <w:rPr>
          <w:sz w:val="26"/>
        </w:rPr>
        <w:fldChar w:fldCharType="separate"/>
      </w:r>
      <w:r w:rsidR="008E7AE6">
        <w:rPr>
          <w:noProof/>
          <w:sz w:val="26"/>
        </w:rPr>
        <w:t>25</w:t>
      </w:r>
      <w:r w:rsidRPr="00FD704C">
        <w:rPr>
          <w:sz w:val="26"/>
        </w:rPr>
        <w:fldChar w:fldCharType="end"/>
      </w:r>
      <w:r w:rsidRPr="00FD704C">
        <w:rPr>
          <w:sz w:val="26"/>
        </w:rPr>
        <w:t xml:space="preserve"> Module Wifi ESP8266 V12F</w:t>
      </w:r>
      <w:bookmarkEnd w:id="226"/>
      <w:bookmarkEnd w:id="227"/>
    </w:p>
    <w:p w14:paraId="66430C14" w14:textId="77777777" w:rsidR="00E80825" w:rsidRPr="006202A6" w:rsidRDefault="00E80825" w:rsidP="00A775FC">
      <w:pPr>
        <w:spacing w:line="360" w:lineRule="auto"/>
        <w:rPr>
          <w:szCs w:val="26"/>
        </w:rPr>
      </w:pPr>
      <w:r w:rsidRPr="006202A6">
        <w:rPr>
          <w:szCs w:val="26"/>
        </w:rPr>
        <w:tab/>
        <w:t>Thông số kỹ thuật</w:t>
      </w:r>
    </w:p>
    <w:p w14:paraId="353345AA"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IC chính: Wifi SoC ESP8266.</w:t>
      </w:r>
    </w:p>
    <w:p w14:paraId="0B0461E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sử dụng: 3.0-3.6V.</w:t>
      </w:r>
    </w:p>
    <w:p w14:paraId="422C97E9"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Dòng hoạt động: 70mA (tối đa 170mA). </w:t>
      </w:r>
    </w:p>
    <w:p w14:paraId="43CC99F0" w14:textId="040994B8"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Tương thích các chuẩ</w:t>
      </w:r>
      <w:r w:rsidR="00AE2A7B">
        <w:rPr>
          <w:rFonts w:ascii="Times New Roman" w:hAnsi="Times New Roman" w:cs="Times New Roman"/>
          <w:sz w:val="26"/>
          <w:szCs w:val="26"/>
        </w:rPr>
        <w:t>n wifi</w:t>
      </w:r>
      <w:r w:rsidRPr="006202A6">
        <w:rPr>
          <w:rFonts w:ascii="Times New Roman" w:hAnsi="Times New Roman" w:cs="Times New Roman"/>
          <w:sz w:val="26"/>
          <w:szCs w:val="26"/>
        </w:rPr>
        <w:t>: 802.11 b/g/n.</w:t>
      </w:r>
    </w:p>
    <w:p w14:paraId="1B3A734B" w14:textId="7E9B09CB"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Wi-Fi Direct (P2P), soft-AP.</w:t>
      </w:r>
    </w:p>
    <w:p w14:paraId="2C65B553"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TCP/IP protocol stack.</w:t>
      </w:r>
    </w:p>
    <w:p w14:paraId="54EA0A04"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TR switch, balun, LNA, power amplifier and matching network.</w:t>
      </w:r>
    </w:p>
    <w:p w14:paraId="318F25A1"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các giao tiếp SDIO 1.1 / 2.0, SPI, UART.</w:t>
      </w:r>
    </w:p>
    <w:p w14:paraId="64A59CC8" w14:textId="5D9E7A8C" w:rsidR="008F3229" w:rsidRPr="006202A6" w:rsidRDefault="00A26C41" w:rsidP="00A775FC">
      <w:pPr>
        <w:pStyle w:val="Heading3"/>
        <w:spacing w:line="360" w:lineRule="auto"/>
        <w:rPr>
          <w:rFonts w:ascii="Times New Roman" w:hAnsi="Times New Roman" w:cs="Times New Roman"/>
          <w:b/>
          <w:color w:val="auto"/>
          <w:szCs w:val="26"/>
        </w:rPr>
      </w:pPr>
      <w:bookmarkStart w:id="228" w:name="_Toc473484120"/>
      <w:bookmarkStart w:id="229" w:name="_Toc473484265"/>
      <w:bookmarkStart w:id="230" w:name="_Toc474362637"/>
      <w:bookmarkStart w:id="231" w:name="_Toc504074505"/>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szCs w:val="26"/>
        </w:rPr>
        <w:t>7</w:t>
      </w:r>
      <w:r w:rsidR="00A821A7" w:rsidRPr="006202A6">
        <w:rPr>
          <w:rFonts w:ascii="Times New Roman" w:hAnsi="Times New Roman" w:cs="Times New Roman"/>
          <w:b/>
          <w:color w:val="auto"/>
          <w:szCs w:val="26"/>
        </w:rPr>
        <w:t>.4</w:t>
      </w:r>
      <w:r w:rsidR="00A959B3" w:rsidRPr="006202A6">
        <w:rPr>
          <w:rFonts w:ascii="Times New Roman" w:hAnsi="Times New Roman" w:cs="Times New Roman"/>
          <w:b/>
          <w:color w:val="auto"/>
          <w:szCs w:val="26"/>
        </w:rPr>
        <w:t xml:space="preserve"> </w:t>
      </w:r>
      <w:bookmarkEnd w:id="228"/>
      <w:bookmarkEnd w:id="229"/>
      <w:bookmarkEnd w:id="230"/>
      <w:r w:rsidR="008F3229" w:rsidRPr="006202A6">
        <w:rPr>
          <w:rFonts w:ascii="Times New Roman" w:hAnsi="Times New Roman" w:cs="Times New Roman"/>
          <w:b/>
          <w:color w:val="auto"/>
          <w:szCs w:val="26"/>
        </w:rPr>
        <w:t>LCD TFT 2.4 Inch ILI9325</w:t>
      </w:r>
      <w:bookmarkEnd w:id="231"/>
    </w:p>
    <w:p w14:paraId="5074AE79" w14:textId="6CE27DF5" w:rsidR="008F3229" w:rsidRPr="006202A6" w:rsidRDefault="008F3229" w:rsidP="00AE2A7B">
      <w:pPr>
        <w:spacing w:line="360" w:lineRule="auto"/>
        <w:ind w:firstLine="284"/>
        <w:jc w:val="both"/>
        <w:rPr>
          <w:szCs w:val="26"/>
        </w:rPr>
      </w:pPr>
      <w:r w:rsidRPr="006202A6">
        <w:rPr>
          <w:szCs w:val="26"/>
        </w:rPr>
        <w:t xml:space="preserve">LCD TFT 2.4 Inch ILI9325 sử dụng </w:t>
      </w:r>
      <w:proofErr w:type="gramStart"/>
      <w:r w:rsidRPr="006202A6">
        <w:rPr>
          <w:szCs w:val="26"/>
        </w:rPr>
        <w:t>ic</w:t>
      </w:r>
      <w:proofErr w:type="gramEnd"/>
      <w:r w:rsidRPr="006202A6">
        <w:rPr>
          <w:szCs w:val="26"/>
        </w:rPr>
        <w:t xml:space="preserve"> điều khiể</w:t>
      </w:r>
      <w:r w:rsidR="008D524C" w:rsidRPr="006202A6">
        <w:rPr>
          <w:szCs w:val="26"/>
        </w:rPr>
        <w:t>n là ILI9325, IC</w:t>
      </w:r>
      <w:r w:rsidRPr="006202A6">
        <w:rPr>
          <w:szCs w:val="26"/>
        </w:rPr>
        <w:t xml:space="preserve"> hỗ trợ điều khiển panel cảm ứng điện trở XPT2046, thích hợp cho các ứng dụng cần đến màn hình cảm ứng giúp tăng độ linh hoạt trong giao diện và thiết kế điều khiển.</w:t>
      </w:r>
    </w:p>
    <w:p w14:paraId="08559A0C" w14:textId="19286385" w:rsidR="00FD704C" w:rsidRPr="00A775FC" w:rsidRDefault="008F3229" w:rsidP="00A775FC">
      <w:pPr>
        <w:keepNext/>
        <w:spacing w:line="360" w:lineRule="auto"/>
        <w:ind w:firstLine="720"/>
        <w:jc w:val="center"/>
      </w:pPr>
      <w:r w:rsidRPr="006202A6">
        <w:rPr>
          <w:noProof/>
          <w:szCs w:val="26"/>
        </w:rPr>
        <w:lastRenderedPageBreak/>
        <w:drawing>
          <wp:inline distT="0" distB="0" distL="0" distR="0" wp14:anchorId="0D650B77" wp14:editId="78757A97">
            <wp:extent cx="3070860" cy="26166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8635" cy="2623254"/>
                    </a:xfrm>
                    <a:prstGeom prst="rect">
                      <a:avLst/>
                    </a:prstGeom>
                    <a:noFill/>
                    <a:ln>
                      <a:noFill/>
                    </a:ln>
                  </pic:spPr>
                </pic:pic>
              </a:graphicData>
            </a:graphic>
          </wp:inline>
        </w:drawing>
      </w:r>
    </w:p>
    <w:p w14:paraId="36E8C729" w14:textId="27BF6DE8" w:rsidR="008F3229" w:rsidRPr="00FD704C" w:rsidRDefault="00FD704C" w:rsidP="00A775FC">
      <w:pPr>
        <w:pStyle w:val="Caption"/>
        <w:spacing w:line="360" w:lineRule="auto"/>
        <w:jc w:val="center"/>
        <w:rPr>
          <w:i w:val="0"/>
          <w:sz w:val="26"/>
        </w:rPr>
      </w:pPr>
      <w:bookmarkStart w:id="232" w:name="_Toc504008014"/>
      <w:bookmarkStart w:id="233" w:name="_Toc504074574"/>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8E7AE6">
        <w:rPr>
          <w:i w:val="0"/>
          <w:noProof/>
          <w:sz w:val="26"/>
        </w:rPr>
        <w:t>26</w:t>
      </w:r>
      <w:r w:rsidRPr="00FD704C">
        <w:rPr>
          <w:i w:val="0"/>
          <w:sz w:val="26"/>
        </w:rPr>
        <w:fldChar w:fldCharType="end"/>
      </w:r>
      <w:r w:rsidRPr="00FD704C">
        <w:rPr>
          <w:i w:val="0"/>
          <w:sz w:val="26"/>
        </w:rPr>
        <w:t xml:space="preserve"> LCD TFT 2.4 Inch ILI9325</w:t>
      </w:r>
      <w:bookmarkEnd w:id="232"/>
      <w:bookmarkEnd w:id="233"/>
    </w:p>
    <w:p w14:paraId="75FBA6CB" w14:textId="77777777" w:rsidR="00E80825" w:rsidRPr="006202A6" w:rsidRDefault="00E80825" w:rsidP="00A775FC">
      <w:pPr>
        <w:spacing w:line="360" w:lineRule="auto"/>
        <w:rPr>
          <w:szCs w:val="26"/>
        </w:rPr>
      </w:pPr>
      <w:r w:rsidRPr="006202A6">
        <w:rPr>
          <w:szCs w:val="26"/>
        </w:rPr>
        <w:tab/>
        <w:t>Thông số kỹ thuật</w:t>
      </w:r>
    </w:p>
    <w:p w14:paraId="523AA7F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LCD control chip: ILI9325.</w:t>
      </w:r>
    </w:p>
    <w:p w14:paraId="2F4A9010" w14:textId="096206B0"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Touch control chip: XPT9325.</w:t>
      </w:r>
    </w:p>
    <w:p w14:paraId="10A75100" w14:textId="6D015242"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Độ phân </w:t>
      </w:r>
      <w:proofErr w:type="gramStart"/>
      <w:r w:rsidRPr="006202A6">
        <w:rPr>
          <w:rFonts w:ascii="Times New Roman" w:hAnsi="Times New Roman" w:cs="Times New Roman"/>
          <w:sz w:val="26"/>
          <w:szCs w:val="26"/>
        </w:rPr>
        <w:t>giải :</w:t>
      </w:r>
      <w:proofErr w:type="gramEnd"/>
      <w:r w:rsidRPr="006202A6">
        <w:rPr>
          <w:rFonts w:ascii="Times New Roman" w:hAnsi="Times New Roman" w:cs="Times New Roman"/>
          <w:sz w:val="26"/>
          <w:szCs w:val="26"/>
        </w:rPr>
        <w:t xml:space="preserve"> 240 x 320 pixel.</w:t>
      </w:r>
    </w:p>
    <w:p w14:paraId="66BDA290" w14:textId="6EBC338F"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Màu </w:t>
      </w:r>
      <w:proofErr w:type="gramStart"/>
      <w:r w:rsidRPr="006202A6">
        <w:rPr>
          <w:rFonts w:ascii="Times New Roman" w:hAnsi="Times New Roman" w:cs="Times New Roman"/>
          <w:sz w:val="26"/>
          <w:szCs w:val="26"/>
        </w:rPr>
        <w:t>sắc :</w:t>
      </w:r>
      <w:proofErr w:type="gramEnd"/>
      <w:r w:rsidRPr="006202A6">
        <w:rPr>
          <w:rFonts w:ascii="Times New Roman" w:hAnsi="Times New Roman" w:cs="Times New Roman"/>
          <w:sz w:val="26"/>
          <w:szCs w:val="26"/>
        </w:rPr>
        <w:t xml:space="preserve"> 18 bit , lên đến 262,000 màu.</w:t>
      </w:r>
    </w:p>
    <w:p w14:paraId="053D392A" w14:textId="3F79FE3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Loại cảm </w:t>
      </w:r>
      <w:proofErr w:type="gramStart"/>
      <w:r w:rsidRPr="006202A6">
        <w:rPr>
          <w:rFonts w:ascii="Times New Roman" w:hAnsi="Times New Roman" w:cs="Times New Roman"/>
          <w:sz w:val="26"/>
          <w:szCs w:val="26"/>
        </w:rPr>
        <w:t>ứng :</w:t>
      </w:r>
      <w:proofErr w:type="gramEnd"/>
      <w:r w:rsidRPr="006202A6">
        <w:rPr>
          <w:rFonts w:ascii="Times New Roman" w:hAnsi="Times New Roman" w:cs="Times New Roman"/>
          <w:sz w:val="26"/>
          <w:szCs w:val="26"/>
        </w:rPr>
        <w:t xml:space="preserve"> điện trở.</w:t>
      </w:r>
    </w:p>
    <w:p w14:paraId="05BC0423" w14:textId="25D5255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song song 8/16 bit.</w:t>
      </w:r>
    </w:p>
    <w:p w14:paraId="5A858DC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khe cắm SD Card.</w:t>
      </w:r>
    </w:p>
    <w:p w14:paraId="7BED2B9E" w14:textId="32D32D9C" w:rsidR="008F3229"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3-5V.</w:t>
      </w:r>
    </w:p>
    <w:p w14:paraId="308B71AF" w14:textId="527E7814" w:rsidR="00C46DEB" w:rsidRPr="006202A6" w:rsidRDefault="009F1958" w:rsidP="00266E7A">
      <w:pPr>
        <w:pStyle w:val="Heading3"/>
        <w:numPr>
          <w:ilvl w:val="2"/>
          <w:numId w:val="24"/>
        </w:numPr>
        <w:spacing w:line="360" w:lineRule="auto"/>
        <w:rPr>
          <w:rFonts w:ascii="Times New Roman" w:hAnsi="Times New Roman" w:cs="Times New Roman"/>
          <w:b/>
          <w:color w:val="auto"/>
          <w:szCs w:val="26"/>
        </w:rPr>
      </w:pPr>
      <w:bookmarkStart w:id="234" w:name="_Toc504074506"/>
      <w:r w:rsidRPr="006202A6">
        <w:rPr>
          <w:rFonts w:ascii="Times New Roman" w:hAnsi="Times New Roman" w:cs="Times New Roman"/>
          <w:b/>
          <w:color w:val="auto"/>
          <w:szCs w:val="26"/>
        </w:rPr>
        <w:t>Micro SD Card</w:t>
      </w:r>
      <w:bookmarkEnd w:id="234"/>
    </w:p>
    <w:p w14:paraId="6624D834" w14:textId="6BE9F281" w:rsidR="008D1812" w:rsidRPr="006202A6" w:rsidRDefault="008D1812" w:rsidP="00AE2A7B">
      <w:pPr>
        <w:pStyle w:val="ListParagraph"/>
        <w:spacing w:line="360" w:lineRule="auto"/>
        <w:ind w:left="284" w:firstLine="436"/>
        <w:rPr>
          <w:rFonts w:ascii="Times New Roman" w:hAnsi="Times New Roman" w:cs="Times New Roman"/>
          <w:sz w:val="26"/>
          <w:szCs w:val="26"/>
        </w:rPr>
      </w:pPr>
      <w:r w:rsidRPr="006202A6">
        <w:rPr>
          <w:rFonts w:ascii="Times New Roman" w:hAnsi="Times New Roman" w:cs="Times New Roman"/>
          <w:sz w:val="26"/>
          <w:szCs w:val="26"/>
        </w:rPr>
        <w:t xml:space="preserve">Micro SD Card là thiết bị lưu trữ dữ liệu, sử dụng công nghệ flash để ghi xóa bộ nhớ. Được sử dụng rộng rãi trong các thiết bị cầm </w:t>
      </w:r>
      <w:proofErr w:type="gramStart"/>
      <w:r w:rsidRPr="006202A6">
        <w:rPr>
          <w:rFonts w:ascii="Times New Roman" w:hAnsi="Times New Roman" w:cs="Times New Roman"/>
          <w:sz w:val="26"/>
          <w:szCs w:val="26"/>
        </w:rPr>
        <w:t>tay</w:t>
      </w:r>
      <w:proofErr w:type="gramEnd"/>
      <w:r w:rsidRPr="006202A6">
        <w:rPr>
          <w:rFonts w:ascii="Times New Roman" w:hAnsi="Times New Roman" w:cs="Times New Roman"/>
          <w:sz w:val="26"/>
          <w:szCs w:val="26"/>
        </w:rPr>
        <w:t>, máy ảnh kỹ thuật số</w:t>
      </w:r>
      <w:r w:rsidR="00AE2A7B">
        <w:rPr>
          <w:rFonts w:ascii="Times New Roman" w:hAnsi="Times New Roman" w:cs="Times New Roman"/>
          <w:sz w:val="26"/>
          <w:szCs w:val="26"/>
        </w:rPr>
        <w:t>, smartphone…</w:t>
      </w:r>
    </w:p>
    <w:p w14:paraId="23699BA2" w14:textId="125667CF" w:rsidR="00531D08" w:rsidRPr="00A775FC" w:rsidRDefault="008D1812" w:rsidP="00A775FC">
      <w:pPr>
        <w:keepNext/>
        <w:spacing w:line="360" w:lineRule="auto"/>
        <w:jc w:val="center"/>
      </w:pPr>
      <w:r w:rsidRPr="006202A6">
        <w:rPr>
          <w:noProof/>
        </w:rPr>
        <w:drawing>
          <wp:inline distT="0" distB="0" distL="0" distR="0" wp14:anchorId="3BC46226" wp14:editId="0BAD9CD7">
            <wp:extent cx="1524000" cy="655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655320"/>
                    </a:xfrm>
                    <a:prstGeom prst="rect">
                      <a:avLst/>
                    </a:prstGeom>
                    <a:noFill/>
                    <a:ln>
                      <a:noFill/>
                    </a:ln>
                  </pic:spPr>
                </pic:pic>
              </a:graphicData>
            </a:graphic>
          </wp:inline>
        </w:drawing>
      </w:r>
    </w:p>
    <w:p w14:paraId="2293F935" w14:textId="485671FB" w:rsidR="00531D08" w:rsidRPr="00A775FC" w:rsidRDefault="00531D08" w:rsidP="00A775FC">
      <w:pPr>
        <w:pStyle w:val="Caption"/>
        <w:spacing w:line="360" w:lineRule="auto"/>
        <w:jc w:val="center"/>
        <w:rPr>
          <w:i w:val="0"/>
          <w:sz w:val="26"/>
        </w:rPr>
      </w:pPr>
      <w:bookmarkStart w:id="235" w:name="_Toc504008015"/>
      <w:bookmarkStart w:id="236" w:name="_Toc504074575"/>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8E7AE6">
        <w:rPr>
          <w:i w:val="0"/>
          <w:noProof/>
          <w:sz w:val="26"/>
        </w:rPr>
        <w:t>27</w:t>
      </w:r>
      <w:r w:rsidRPr="00531D08">
        <w:rPr>
          <w:i w:val="0"/>
          <w:sz w:val="26"/>
        </w:rPr>
        <w:fldChar w:fldCharType="end"/>
      </w:r>
      <w:r w:rsidRPr="00531D08">
        <w:rPr>
          <w:i w:val="0"/>
          <w:sz w:val="26"/>
        </w:rPr>
        <w:t xml:space="preserve"> MicroSD Card</w:t>
      </w:r>
      <w:bookmarkEnd w:id="235"/>
      <w:bookmarkEnd w:id="236"/>
    </w:p>
    <w:p w14:paraId="6CDD2968" w14:textId="77777777" w:rsidR="008D1812" w:rsidRPr="006202A6" w:rsidRDefault="008D1812" w:rsidP="00A775FC">
      <w:pPr>
        <w:spacing w:line="360" w:lineRule="auto"/>
        <w:rPr>
          <w:szCs w:val="26"/>
        </w:rPr>
      </w:pPr>
      <w:r w:rsidRPr="006202A6">
        <w:rPr>
          <w:szCs w:val="26"/>
        </w:rPr>
        <w:lastRenderedPageBreak/>
        <w:tab/>
        <w:t>Thông số kỹ thuật</w:t>
      </w:r>
    </w:p>
    <w:p w14:paraId="7B8A792F"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hoạt động: </w:t>
      </w:r>
    </w:p>
    <w:p w14:paraId="0A57EA67"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cơ bản (CMD0, CMD15, CMD55, ACMD41): 2.0-3.6V</w:t>
      </w:r>
    </w:p>
    <w:p w14:paraId="69C81B4D"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khác và truy cập bộ nhớ: 2.7-3.6V</w:t>
      </w:r>
    </w:p>
    <w:p w14:paraId="3CCC476B"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SD mode và SPI mode.</w:t>
      </w:r>
    </w:p>
    <w:p w14:paraId="03DCA3AC"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Tần số truyền dữ liệu: 25MHz.</w:t>
      </w:r>
    </w:p>
    <w:p w14:paraId="219190B9" w14:textId="184D5FBD" w:rsidR="008D1812" w:rsidRPr="00AE2A7B" w:rsidRDefault="008D1812" w:rsidP="008D1812">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128MB.</w:t>
      </w:r>
    </w:p>
    <w:p w14:paraId="6B534545" w14:textId="58723743" w:rsidR="00A959B3" w:rsidRPr="006202A6" w:rsidRDefault="00A959B3" w:rsidP="00266E7A">
      <w:pPr>
        <w:pStyle w:val="Heading3"/>
        <w:numPr>
          <w:ilvl w:val="2"/>
          <w:numId w:val="24"/>
        </w:numPr>
        <w:spacing w:line="360" w:lineRule="auto"/>
        <w:rPr>
          <w:rFonts w:ascii="Times New Roman" w:hAnsi="Times New Roman" w:cs="Times New Roman"/>
        </w:rPr>
      </w:pPr>
      <w:bookmarkStart w:id="237" w:name="_Toc473484131"/>
      <w:bookmarkStart w:id="238" w:name="_Toc473484276"/>
      <w:bookmarkStart w:id="239" w:name="_Toc474362647"/>
      <w:bookmarkStart w:id="240" w:name="_Toc504074507"/>
      <w:r w:rsidRPr="006202A6">
        <w:rPr>
          <w:rFonts w:ascii="Times New Roman" w:hAnsi="Times New Roman" w:cs="Times New Roman"/>
          <w:b/>
          <w:color w:val="000000" w:themeColor="text1"/>
          <w:szCs w:val="26"/>
        </w:rPr>
        <w:t>Mạch giảm áp DC LM2596</w:t>
      </w:r>
      <w:bookmarkEnd w:id="237"/>
      <w:bookmarkEnd w:id="238"/>
      <w:bookmarkEnd w:id="239"/>
      <w:bookmarkEnd w:id="240"/>
    </w:p>
    <w:p w14:paraId="31B601A2" w14:textId="59E9DB5D" w:rsidR="00531D08" w:rsidRPr="006202A6" w:rsidRDefault="00AE2A7B" w:rsidP="00AE2A7B">
      <w:pPr>
        <w:spacing w:line="360" w:lineRule="auto"/>
        <w:ind w:left="284" w:hanging="142"/>
        <w:rPr>
          <w:szCs w:val="26"/>
        </w:rPr>
      </w:pPr>
      <w:r>
        <w:rPr>
          <w:szCs w:val="26"/>
        </w:rPr>
        <w:t xml:space="preserve">    </w:t>
      </w:r>
      <w:r w:rsidR="00643AD1" w:rsidRPr="006202A6">
        <w:rPr>
          <w:szCs w:val="26"/>
        </w:rPr>
        <w:t xml:space="preserve">     </w:t>
      </w:r>
      <w:r w:rsidR="00A959B3" w:rsidRPr="006202A6">
        <w:rPr>
          <w:szCs w:val="26"/>
        </w:rPr>
        <w:t>Mạch giảm áp DC</w:t>
      </w:r>
      <w:r w:rsidR="00254214" w:rsidRPr="006202A6">
        <w:rPr>
          <w:szCs w:val="26"/>
        </w:rPr>
        <w:t xml:space="preserve"> </w:t>
      </w:r>
      <w:r w:rsidR="00A959B3" w:rsidRPr="006202A6">
        <w:rPr>
          <w:szCs w:val="26"/>
        </w:rPr>
        <w:t>nhỏ gọn, có khả năng giảm áp từ 35V xuống 1.5V mà vẫn đạt hiệu suất cao (92%), thích hợp cho các ứng dụng chia nguồn, hạ áp, cấp cho các thiết bị như camera, motor, robot…</w:t>
      </w:r>
    </w:p>
    <w:p w14:paraId="37674549" w14:textId="2E696C02" w:rsidR="00531D08" w:rsidRDefault="00A959B3" w:rsidP="00A775FC">
      <w:pPr>
        <w:keepNext/>
        <w:spacing w:line="360" w:lineRule="auto"/>
        <w:ind w:firstLine="720"/>
        <w:jc w:val="center"/>
      </w:pPr>
      <w:r w:rsidRPr="006202A6">
        <w:rPr>
          <w:noProof/>
          <w:szCs w:val="26"/>
        </w:rPr>
        <w:drawing>
          <wp:inline distT="0" distB="0" distL="0" distR="0" wp14:anchorId="0248BB3D" wp14:editId="32F622DB">
            <wp:extent cx="2439038"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68197" cy="1966330"/>
                    </a:xfrm>
                    <a:prstGeom prst="rect">
                      <a:avLst/>
                    </a:prstGeom>
                  </pic:spPr>
                </pic:pic>
              </a:graphicData>
            </a:graphic>
          </wp:inline>
        </w:drawing>
      </w:r>
    </w:p>
    <w:p w14:paraId="3D07B06D" w14:textId="7B917398" w:rsidR="00B53913" w:rsidRPr="00AE2A7B" w:rsidRDefault="00531D08" w:rsidP="00AE2A7B">
      <w:pPr>
        <w:pStyle w:val="Caption"/>
        <w:spacing w:line="360" w:lineRule="auto"/>
        <w:jc w:val="center"/>
        <w:rPr>
          <w:i w:val="0"/>
          <w:sz w:val="26"/>
          <w:szCs w:val="26"/>
        </w:rPr>
      </w:pPr>
      <w:r>
        <w:rPr>
          <w:i w:val="0"/>
          <w:sz w:val="26"/>
        </w:rPr>
        <w:t xml:space="preserve">             </w:t>
      </w:r>
      <w:bookmarkStart w:id="241" w:name="_Toc504008016"/>
      <w:bookmarkStart w:id="242" w:name="_Toc504074576"/>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8E7AE6">
        <w:rPr>
          <w:i w:val="0"/>
          <w:noProof/>
          <w:sz w:val="26"/>
        </w:rPr>
        <w:t>28</w:t>
      </w:r>
      <w:r w:rsidRPr="00531D08">
        <w:rPr>
          <w:i w:val="0"/>
          <w:sz w:val="26"/>
        </w:rPr>
        <w:fldChar w:fldCharType="end"/>
      </w:r>
      <w:r w:rsidRPr="00531D08">
        <w:rPr>
          <w:i w:val="0"/>
          <w:sz w:val="26"/>
        </w:rPr>
        <w:t xml:space="preserve"> Mạch giảm áp DC LM2596</w:t>
      </w:r>
      <w:bookmarkEnd w:id="241"/>
      <w:bookmarkEnd w:id="242"/>
    </w:p>
    <w:p w14:paraId="79E07353" w14:textId="77777777" w:rsidR="00EA2686" w:rsidRPr="006202A6" w:rsidRDefault="00643AD1" w:rsidP="00A775FC">
      <w:pPr>
        <w:tabs>
          <w:tab w:val="left" w:pos="4050"/>
        </w:tabs>
        <w:spacing w:line="360" w:lineRule="auto"/>
        <w:rPr>
          <w:color w:val="000000" w:themeColor="text1"/>
          <w:szCs w:val="26"/>
        </w:rPr>
      </w:pPr>
      <w:r w:rsidRPr="006202A6">
        <w:rPr>
          <w:color w:val="000000" w:themeColor="text1"/>
          <w:szCs w:val="26"/>
        </w:rPr>
        <w:t xml:space="preserve">     Thông số kĩ thuật:</w:t>
      </w:r>
    </w:p>
    <w:p w14:paraId="121F0175" w14:textId="77777777" w:rsidR="00DC09C6"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đầu vào: </w:t>
      </w:r>
      <w:r w:rsidRPr="006202A6">
        <w:rPr>
          <w:rFonts w:ascii="Times New Roman" w:hAnsi="Times New Roman" w:cs="Times New Roman"/>
          <w:noProof/>
          <w:sz w:val="26"/>
          <w:szCs w:val="26"/>
        </w:rPr>
        <w:t>3 – 40V</w:t>
      </w:r>
    </w:p>
    <w:p w14:paraId="4A3530F8" w14:textId="4A87A1AC" w:rsidR="00643AD1"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noProof/>
          <w:sz w:val="26"/>
          <w:szCs w:val="26"/>
        </w:rPr>
        <w:t>Điện áp đầu ra: 1.5 – 35V</w:t>
      </w:r>
    </w:p>
    <w:p w14:paraId="0DD4ACD8" w14:textId="2A6B5485"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đáp ứng: 3A</w:t>
      </w:r>
    </w:p>
    <w:p w14:paraId="2F7A58A8" w14:textId="77777777" w:rsidR="004D7A96" w:rsidRPr="006202A6" w:rsidRDefault="00643AD1" w:rsidP="00A775FC">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szCs w:val="26"/>
        </w:rPr>
        <w:t xml:space="preserve">Công suất: </w:t>
      </w:r>
      <w:r w:rsidRPr="006202A6">
        <w:rPr>
          <w:rFonts w:ascii="Times New Roman" w:hAnsi="Times New Roman" w:cs="Times New Roman"/>
          <w:noProof/>
          <w:sz w:val="26"/>
          <w:szCs w:val="26"/>
        </w:rPr>
        <w:t>15W</w:t>
      </w:r>
    </w:p>
    <w:p w14:paraId="24603B97" w14:textId="03A7FC2D"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noProof/>
          <w:sz w:val="26"/>
          <w:szCs w:val="26"/>
        </w:rPr>
        <w:t>Hiệu suất: 92%</w:t>
      </w:r>
    </w:p>
    <w:p w14:paraId="4C00C6F6" w14:textId="110E7CF5" w:rsidR="002E3B1A" w:rsidRPr="006202A6" w:rsidRDefault="00811341" w:rsidP="00266E7A">
      <w:pPr>
        <w:pStyle w:val="Heading3"/>
        <w:numPr>
          <w:ilvl w:val="2"/>
          <w:numId w:val="24"/>
        </w:numPr>
        <w:spacing w:line="360" w:lineRule="auto"/>
        <w:rPr>
          <w:rFonts w:ascii="Times New Roman" w:hAnsi="Times New Roman" w:cs="Times New Roman"/>
          <w:b/>
          <w:color w:val="auto"/>
          <w:szCs w:val="26"/>
        </w:rPr>
      </w:pPr>
      <w:bookmarkStart w:id="243" w:name="_Toc504074508"/>
      <w:r>
        <w:rPr>
          <w:rFonts w:ascii="Times New Roman" w:hAnsi="Times New Roman" w:cs="Times New Roman"/>
          <w:b/>
          <w:color w:val="auto"/>
          <w:szCs w:val="26"/>
        </w:rPr>
        <w:t>Khóa điện từ 12V</w:t>
      </w:r>
      <w:bookmarkEnd w:id="243"/>
    </w:p>
    <w:p w14:paraId="65908A78" w14:textId="7A249F68" w:rsidR="00E80825" w:rsidRDefault="002E3B1A" w:rsidP="00A775FC">
      <w:pPr>
        <w:spacing w:line="360" w:lineRule="auto"/>
        <w:ind w:firstLine="540"/>
      </w:pPr>
      <w:r w:rsidRPr="002E3B1A">
        <w:t>Khóa điện từ 12V</w:t>
      </w:r>
      <w:r w:rsidR="00811341" w:rsidRPr="00811341">
        <w:t xml:space="preserve"> được thiết kế </w:t>
      </w:r>
      <w:r w:rsidR="00811341">
        <w:t xml:space="preserve">từ </w:t>
      </w:r>
      <w:r w:rsidR="00811341" w:rsidRPr="00811341">
        <w:t>nam châm điện để mở khóa và đóng hệ thống cử</w:t>
      </w:r>
      <w:r w:rsidR="00811341">
        <w:t xml:space="preserve">a </w:t>
      </w:r>
      <w:r w:rsidR="00811341" w:rsidRPr="00811341">
        <w:t>tự độ</w:t>
      </w:r>
      <w:r w:rsidR="00811341">
        <w:t>ng</w:t>
      </w:r>
      <w:r w:rsidR="00811341" w:rsidRPr="00811341">
        <w:t xml:space="preserve">. </w:t>
      </w:r>
      <w:r w:rsidR="00811341">
        <w:t>Thích hợp cho các ứng dụng nhà thông minh, của tự động.</w:t>
      </w:r>
    </w:p>
    <w:p w14:paraId="04BEF848" w14:textId="77777777" w:rsidR="005035DE" w:rsidRDefault="00811341" w:rsidP="00A775FC">
      <w:pPr>
        <w:keepNext/>
        <w:spacing w:line="360" w:lineRule="auto"/>
        <w:ind w:firstLine="540"/>
        <w:jc w:val="center"/>
      </w:pPr>
      <w:r>
        <w:rPr>
          <w:noProof/>
        </w:rPr>
        <w:lastRenderedPageBreak/>
        <w:drawing>
          <wp:inline distT="0" distB="0" distL="0" distR="0" wp14:anchorId="3F940BFE" wp14:editId="6C3A61C8">
            <wp:extent cx="2316480" cy="2105891"/>
            <wp:effectExtent l="0" t="0" r="7620" b="889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9853" cy="2108957"/>
                    </a:xfrm>
                    <a:prstGeom prst="rect">
                      <a:avLst/>
                    </a:prstGeom>
                    <a:noFill/>
                    <a:ln>
                      <a:noFill/>
                    </a:ln>
                  </pic:spPr>
                </pic:pic>
              </a:graphicData>
            </a:graphic>
          </wp:inline>
        </w:drawing>
      </w:r>
    </w:p>
    <w:p w14:paraId="5E61A8BD" w14:textId="160C953E" w:rsidR="00811341" w:rsidRPr="00AE2A7B" w:rsidRDefault="005035DE" w:rsidP="00AE2A7B">
      <w:pPr>
        <w:pStyle w:val="Caption"/>
        <w:spacing w:line="360" w:lineRule="auto"/>
        <w:jc w:val="center"/>
        <w:rPr>
          <w:i w:val="0"/>
          <w:sz w:val="26"/>
        </w:rPr>
      </w:pPr>
      <w:bookmarkStart w:id="244" w:name="_Toc504008017"/>
      <w:bookmarkStart w:id="245" w:name="_Toc504074577"/>
      <w:r w:rsidRPr="005035DE">
        <w:rPr>
          <w:i w:val="0"/>
          <w:sz w:val="26"/>
        </w:rPr>
        <w:t>Hình 2.</w:t>
      </w:r>
      <w:r w:rsidRPr="005035DE">
        <w:rPr>
          <w:i w:val="0"/>
          <w:sz w:val="26"/>
        </w:rPr>
        <w:fldChar w:fldCharType="begin"/>
      </w:r>
      <w:r w:rsidRPr="005035DE">
        <w:rPr>
          <w:i w:val="0"/>
          <w:sz w:val="26"/>
        </w:rPr>
        <w:instrText xml:space="preserve"> SEQ Hình_2. \* ARABIC </w:instrText>
      </w:r>
      <w:r w:rsidRPr="005035DE">
        <w:rPr>
          <w:i w:val="0"/>
          <w:sz w:val="26"/>
        </w:rPr>
        <w:fldChar w:fldCharType="separate"/>
      </w:r>
      <w:r w:rsidR="008E7AE6">
        <w:rPr>
          <w:i w:val="0"/>
          <w:noProof/>
          <w:sz w:val="26"/>
        </w:rPr>
        <w:t>29</w:t>
      </w:r>
      <w:r w:rsidRPr="005035DE">
        <w:rPr>
          <w:i w:val="0"/>
          <w:sz w:val="26"/>
        </w:rPr>
        <w:fldChar w:fldCharType="end"/>
      </w:r>
      <w:r w:rsidRPr="005035DE">
        <w:rPr>
          <w:i w:val="0"/>
          <w:sz w:val="26"/>
        </w:rPr>
        <w:t xml:space="preserve"> Khóa điện từ 12V</w:t>
      </w:r>
      <w:bookmarkEnd w:id="244"/>
      <w:bookmarkEnd w:id="245"/>
    </w:p>
    <w:p w14:paraId="084C5ECD" w14:textId="7BC62B49" w:rsidR="00811341" w:rsidRDefault="00AE2A7B" w:rsidP="00A775FC">
      <w:pPr>
        <w:spacing w:line="360" w:lineRule="auto"/>
      </w:pPr>
      <w:r>
        <w:t xml:space="preserve">        </w:t>
      </w:r>
      <w:r w:rsidR="00811341">
        <w:t>Thông số kỹ thuật</w:t>
      </w:r>
    </w:p>
    <w:p w14:paraId="137CB131"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Điện áp: 12V</w:t>
      </w:r>
    </w:p>
    <w:p w14:paraId="6F11978E"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Dòng điện: 0.6A</w:t>
      </w:r>
    </w:p>
    <w:p w14:paraId="3771EC5A"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Công suất: 7.5W</w:t>
      </w:r>
    </w:p>
    <w:p w14:paraId="07BE8FB7"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Chiều dài cáp: 27cm</w:t>
      </w:r>
    </w:p>
    <w:p w14:paraId="20C1016F"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Trọng lượng: 142g</w:t>
      </w:r>
    </w:p>
    <w:p w14:paraId="59B54752" w14:textId="7A6F5E40"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Kích thước: 64 x 40</w:t>
      </w:r>
      <w:r w:rsidR="00A775FC">
        <w:rPr>
          <w:rFonts w:ascii="Times New Roman" w:hAnsi="Times New Roman" w:cs="Times New Roman"/>
          <w:sz w:val="26"/>
          <w:szCs w:val="26"/>
        </w:rPr>
        <w:t xml:space="preserve"> x 28mm </w:t>
      </w:r>
      <w:r w:rsidRPr="00811341">
        <w:rPr>
          <w:rFonts w:ascii="Times New Roman" w:hAnsi="Times New Roman" w:cs="Times New Roman"/>
          <w:sz w:val="26"/>
          <w:szCs w:val="26"/>
        </w:rPr>
        <w:t>(L X W X H)</w:t>
      </w:r>
      <w:bookmarkStart w:id="246" w:name="_Toc473484135"/>
      <w:bookmarkStart w:id="247" w:name="_Toc473484280"/>
    </w:p>
    <w:p w14:paraId="6CD6B92D" w14:textId="63891BC0" w:rsidR="00811341" w:rsidRDefault="00F80F8E" w:rsidP="00266E7A">
      <w:pPr>
        <w:pStyle w:val="Heading3"/>
        <w:numPr>
          <w:ilvl w:val="2"/>
          <w:numId w:val="24"/>
        </w:numPr>
        <w:spacing w:line="360" w:lineRule="auto"/>
        <w:rPr>
          <w:rFonts w:ascii="Times New Roman" w:hAnsi="Times New Roman" w:cs="Times New Roman"/>
          <w:b/>
          <w:color w:val="auto"/>
          <w:szCs w:val="26"/>
        </w:rPr>
      </w:pPr>
      <w:bookmarkStart w:id="248" w:name="_Toc474362651"/>
      <w:bookmarkStart w:id="249" w:name="_Toc504074509"/>
      <w:r>
        <w:rPr>
          <w:rFonts w:ascii="Times New Roman" w:hAnsi="Times New Roman" w:cs="Times New Roman"/>
          <w:b/>
          <w:color w:val="auto"/>
          <w:szCs w:val="26"/>
        </w:rPr>
        <w:t>Pin sạc 18650</w:t>
      </w:r>
      <w:bookmarkEnd w:id="249"/>
    </w:p>
    <w:p w14:paraId="1DFA7064" w14:textId="7C777F76" w:rsidR="00F80F8E" w:rsidRDefault="00AE2A7B" w:rsidP="00AE2A7B">
      <w:pPr>
        <w:spacing w:line="360" w:lineRule="auto"/>
        <w:ind w:left="284" w:hanging="284"/>
      </w:pPr>
      <w:r>
        <w:t xml:space="preserve">        </w:t>
      </w:r>
      <w:r w:rsidR="00F80F8E">
        <w:t xml:space="preserve">Pin sạc 18650 3.7V 2500mAh là loại pin thường được sử dụng cho các thiết bị điện tử như </w:t>
      </w:r>
      <w:proofErr w:type="gramStart"/>
      <w:r w:rsidR="00F80F8E">
        <w:t>xe</w:t>
      </w:r>
      <w:proofErr w:type="gramEnd"/>
      <w:r w:rsidR="00F80F8E">
        <w:t xml:space="preserve"> robot, bộ điều khiển cầm tay, sạc dự phòng.</w:t>
      </w:r>
    </w:p>
    <w:p w14:paraId="5B320E7E" w14:textId="77777777" w:rsidR="005035DE" w:rsidRDefault="00F80F8E" w:rsidP="00A775FC">
      <w:pPr>
        <w:keepNext/>
        <w:spacing w:line="360" w:lineRule="auto"/>
        <w:jc w:val="center"/>
      </w:pPr>
      <w:r>
        <w:rPr>
          <w:noProof/>
        </w:rPr>
        <w:drawing>
          <wp:inline distT="0" distB="0" distL="0" distR="0" wp14:anchorId="7AF632C3" wp14:editId="63073390">
            <wp:extent cx="879523" cy="1104900"/>
            <wp:effectExtent l="0" t="0" r="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1102" cy="1157134"/>
                    </a:xfrm>
                    <a:prstGeom prst="rect">
                      <a:avLst/>
                    </a:prstGeom>
                    <a:noFill/>
                    <a:ln>
                      <a:noFill/>
                    </a:ln>
                  </pic:spPr>
                </pic:pic>
              </a:graphicData>
            </a:graphic>
          </wp:inline>
        </w:drawing>
      </w:r>
    </w:p>
    <w:p w14:paraId="24E82E32" w14:textId="5F508703" w:rsidR="00F55779" w:rsidRPr="00F55779" w:rsidRDefault="005035DE" w:rsidP="00F55779">
      <w:pPr>
        <w:pStyle w:val="Caption"/>
        <w:spacing w:line="360" w:lineRule="auto"/>
        <w:jc w:val="center"/>
        <w:rPr>
          <w:i w:val="0"/>
          <w:sz w:val="24"/>
        </w:rPr>
      </w:pPr>
      <w:bookmarkStart w:id="250" w:name="_Toc504008018"/>
      <w:bookmarkStart w:id="251" w:name="_Toc504074578"/>
      <w:r w:rsidRPr="005035DE">
        <w:rPr>
          <w:i w:val="0"/>
          <w:sz w:val="24"/>
        </w:rPr>
        <w:t>Hình 2.</w:t>
      </w:r>
      <w:r w:rsidRPr="005035DE">
        <w:rPr>
          <w:i w:val="0"/>
          <w:sz w:val="24"/>
        </w:rPr>
        <w:fldChar w:fldCharType="begin"/>
      </w:r>
      <w:r w:rsidRPr="005035DE">
        <w:rPr>
          <w:i w:val="0"/>
          <w:sz w:val="24"/>
        </w:rPr>
        <w:instrText xml:space="preserve"> SEQ Hình_2. \* ARABIC </w:instrText>
      </w:r>
      <w:r w:rsidRPr="005035DE">
        <w:rPr>
          <w:i w:val="0"/>
          <w:sz w:val="24"/>
        </w:rPr>
        <w:fldChar w:fldCharType="separate"/>
      </w:r>
      <w:r w:rsidR="008E7AE6">
        <w:rPr>
          <w:i w:val="0"/>
          <w:noProof/>
          <w:sz w:val="24"/>
        </w:rPr>
        <w:t>30</w:t>
      </w:r>
      <w:r w:rsidRPr="005035DE">
        <w:rPr>
          <w:i w:val="0"/>
          <w:sz w:val="24"/>
        </w:rPr>
        <w:fldChar w:fldCharType="end"/>
      </w:r>
      <w:r w:rsidRPr="005035DE">
        <w:rPr>
          <w:i w:val="0"/>
          <w:sz w:val="24"/>
        </w:rPr>
        <w:t xml:space="preserve"> Pin sạc 18650</w:t>
      </w:r>
      <w:bookmarkEnd w:id="250"/>
      <w:bookmarkEnd w:id="251"/>
    </w:p>
    <w:p w14:paraId="3C08C403" w14:textId="78D9EAC4" w:rsidR="00F80F8E" w:rsidRDefault="00F80F8E" w:rsidP="00A775FC">
      <w:pPr>
        <w:spacing w:line="360" w:lineRule="auto"/>
      </w:pPr>
      <w:r>
        <w:t>Thông số kỹ thuật</w:t>
      </w:r>
    </w:p>
    <w:p w14:paraId="5B106BAB" w14:textId="1212FE98"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Điện Áp: DC 3.7V (Khi đầy pin lên đến 4.2V).</w:t>
      </w:r>
    </w:p>
    <w:p w14:paraId="7DBDBFDE" w14:textId="2E93C262"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Dung lượng: 2500mAh.</w:t>
      </w:r>
    </w:p>
    <w:p w14:paraId="7594FE58" w14:textId="7BACDBCF" w:rsidR="00F80F8E" w:rsidRPr="00F80F8E" w:rsidRDefault="00F80F8E" w:rsidP="00F55779">
      <w:pPr>
        <w:pStyle w:val="ListParagraph"/>
        <w:numPr>
          <w:ilvl w:val="0"/>
          <w:numId w:val="1"/>
        </w:numPr>
        <w:spacing w:line="360" w:lineRule="auto"/>
        <w:ind w:left="709" w:hanging="283"/>
        <w:rPr>
          <w:rFonts w:ascii="Times New Roman" w:hAnsi="Times New Roman" w:cs="Times New Roman"/>
          <w:sz w:val="26"/>
          <w:szCs w:val="26"/>
        </w:rPr>
      </w:pPr>
      <w:r w:rsidRPr="00F80F8E">
        <w:rPr>
          <w:rFonts w:ascii="Times New Roman" w:hAnsi="Times New Roman" w:cs="Times New Roman"/>
          <w:sz w:val="26"/>
          <w:szCs w:val="26"/>
        </w:rPr>
        <w:t>Dòng xả: 5A.</w:t>
      </w:r>
    </w:p>
    <w:p w14:paraId="1FB66EAF" w14:textId="0411551F" w:rsidR="00F80F8E" w:rsidRPr="00F80F8E" w:rsidRDefault="00F80F8E" w:rsidP="00F55779">
      <w:pPr>
        <w:pStyle w:val="ListParagraph"/>
        <w:numPr>
          <w:ilvl w:val="0"/>
          <w:numId w:val="1"/>
        </w:numPr>
        <w:spacing w:line="360" w:lineRule="auto"/>
        <w:ind w:left="709" w:hanging="273"/>
        <w:rPr>
          <w:rFonts w:ascii="Times New Roman" w:hAnsi="Times New Roman" w:cs="Times New Roman"/>
          <w:sz w:val="26"/>
          <w:szCs w:val="26"/>
        </w:rPr>
      </w:pPr>
      <w:r>
        <w:rPr>
          <w:rFonts w:ascii="Times New Roman" w:hAnsi="Times New Roman" w:cs="Times New Roman"/>
          <w:sz w:val="26"/>
          <w:szCs w:val="26"/>
        </w:rPr>
        <w:lastRenderedPageBreak/>
        <w:t>Kích thước: 18x65mm.</w:t>
      </w:r>
    </w:p>
    <w:p w14:paraId="6AA423AE" w14:textId="77777777" w:rsidR="00492314" w:rsidRDefault="00492314" w:rsidP="00A775FC">
      <w:pPr>
        <w:spacing w:after="200" w:line="360" w:lineRule="auto"/>
        <w:rPr>
          <w:rFonts w:eastAsiaTheme="majorEastAsia"/>
          <w:b/>
          <w:sz w:val="28"/>
          <w:szCs w:val="28"/>
        </w:rPr>
      </w:pPr>
      <w:r>
        <w:rPr>
          <w:b/>
          <w:sz w:val="28"/>
          <w:szCs w:val="28"/>
        </w:rPr>
        <w:br w:type="page"/>
      </w:r>
    </w:p>
    <w:p w14:paraId="2F4290F6" w14:textId="39A2F204" w:rsidR="00833F60" w:rsidRPr="006202A6" w:rsidRDefault="004B62DC" w:rsidP="00A775FC">
      <w:pPr>
        <w:pStyle w:val="Heading1"/>
        <w:spacing w:line="360" w:lineRule="auto"/>
        <w:jc w:val="center"/>
        <w:rPr>
          <w:rFonts w:ascii="Times New Roman" w:hAnsi="Times New Roman" w:cs="Times New Roman"/>
          <w:b/>
          <w:color w:val="auto"/>
          <w:sz w:val="28"/>
          <w:szCs w:val="28"/>
        </w:rPr>
      </w:pPr>
      <w:bookmarkStart w:id="252" w:name="_Toc504074510"/>
      <w:r w:rsidRPr="006202A6">
        <w:rPr>
          <w:rFonts w:ascii="Times New Roman" w:hAnsi="Times New Roman" w:cs="Times New Roman"/>
          <w:b/>
          <w:color w:val="auto"/>
          <w:sz w:val="28"/>
          <w:szCs w:val="28"/>
        </w:rPr>
        <w:lastRenderedPageBreak/>
        <w:t>CHƯƠNG 3</w:t>
      </w:r>
      <w:r w:rsidR="00206383" w:rsidRPr="006202A6">
        <w:rPr>
          <w:rFonts w:ascii="Times New Roman" w:hAnsi="Times New Roman" w:cs="Times New Roman"/>
          <w:b/>
          <w:color w:val="auto"/>
          <w:sz w:val="28"/>
          <w:szCs w:val="28"/>
        </w:rPr>
        <w:t xml:space="preserve">. </w:t>
      </w:r>
      <w:r w:rsidR="007E46E6" w:rsidRPr="006202A6">
        <w:rPr>
          <w:rFonts w:ascii="Times New Roman" w:hAnsi="Times New Roman" w:cs="Times New Roman"/>
          <w:b/>
          <w:color w:val="auto"/>
          <w:sz w:val="28"/>
          <w:szCs w:val="28"/>
        </w:rPr>
        <w:t xml:space="preserve">THIẾT KẾ VÀ </w:t>
      </w:r>
      <w:r w:rsidR="00206383" w:rsidRPr="006202A6">
        <w:rPr>
          <w:rFonts w:ascii="Times New Roman" w:hAnsi="Times New Roman" w:cs="Times New Roman"/>
          <w:b/>
          <w:color w:val="auto"/>
          <w:sz w:val="28"/>
          <w:szCs w:val="28"/>
        </w:rPr>
        <w:t>HIỆN THỰC</w:t>
      </w:r>
      <w:r w:rsidR="007E46E6" w:rsidRPr="006202A6">
        <w:rPr>
          <w:rFonts w:ascii="Times New Roman" w:hAnsi="Times New Roman" w:cs="Times New Roman"/>
          <w:b/>
          <w:color w:val="auto"/>
          <w:sz w:val="28"/>
          <w:szCs w:val="28"/>
        </w:rPr>
        <w:t xml:space="preserve"> </w:t>
      </w:r>
      <w:bookmarkEnd w:id="246"/>
      <w:bookmarkEnd w:id="247"/>
      <w:bookmarkEnd w:id="248"/>
      <w:r w:rsidR="00DF6085" w:rsidRPr="006202A6">
        <w:rPr>
          <w:rFonts w:ascii="Times New Roman" w:hAnsi="Times New Roman" w:cs="Times New Roman"/>
          <w:b/>
          <w:color w:val="auto"/>
          <w:sz w:val="28"/>
          <w:szCs w:val="28"/>
        </w:rPr>
        <w:t>HỆ THỐNG</w:t>
      </w:r>
      <w:bookmarkEnd w:id="252"/>
    </w:p>
    <w:p w14:paraId="3A589B25" w14:textId="7CB6BF55" w:rsidR="00DF6085" w:rsidRPr="006202A6" w:rsidRDefault="00A21651" w:rsidP="00A775FC">
      <w:pPr>
        <w:pStyle w:val="Heading2"/>
        <w:spacing w:line="360" w:lineRule="auto"/>
        <w:rPr>
          <w:rFonts w:ascii="Times New Roman" w:hAnsi="Times New Roman" w:cs="Times New Roman"/>
          <w:b/>
          <w:color w:val="000000" w:themeColor="text1"/>
        </w:rPr>
      </w:pPr>
      <w:bookmarkStart w:id="253" w:name="_Toc473484136"/>
      <w:bookmarkStart w:id="254" w:name="_Toc473484281"/>
      <w:bookmarkStart w:id="255" w:name="_Toc474362652"/>
      <w:bookmarkStart w:id="256" w:name="_Toc504074511"/>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 xml:space="preserve">.1 </w:t>
      </w:r>
      <w:bookmarkEnd w:id="253"/>
      <w:bookmarkEnd w:id="254"/>
      <w:bookmarkEnd w:id="255"/>
      <w:r w:rsidR="00DD5EE1" w:rsidRPr="006202A6">
        <w:rPr>
          <w:rFonts w:ascii="Times New Roman" w:hAnsi="Times New Roman" w:cs="Times New Roman"/>
          <w:b/>
          <w:color w:val="000000" w:themeColor="text1"/>
        </w:rPr>
        <w:t>Mô hình thiết kế tổng thể của hệ thống</w:t>
      </w:r>
      <w:bookmarkEnd w:id="256"/>
    </w:p>
    <w:p w14:paraId="5BC76220" w14:textId="72D6E846" w:rsidR="003F1CC8" w:rsidRPr="006202A6" w:rsidRDefault="003F1CC8" w:rsidP="00A775FC">
      <w:pPr>
        <w:spacing w:line="360" w:lineRule="auto"/>
      </w:pPr>
      <w:r w:rsidRPr="006202A6">
        <w:t xml:space="preserve"> </w:t>
      </w:r>
    </w:p>
    <w:p w14:paraId="43F80F3A" w14:textId="59F7E394" w:rsidR="004374D5" w:rsidRDefault="00780DCC" w:rsidP="00A775FC">
      <w:pPr>
        <w:keepNext/>
        <w:spacing w:line="360" w:lineRule="auto"/>
        <w:jc w:val="center"/>
      </w:pPr>
      <w:r w:rsidRPr="006202A6">
        <w:rPr>
          <w:noProof/>
        </w:rPr>
        <w:drawing>
          <wp:inline distT="0" distB="0" distL="0" distR="0" wp14:anchorId="0ECD7163" wp14:editId="3D5E3414">
            <wp:extent cx="5580380" cy="2324104"/>
            <wp:effectExtent l="0" t="0" r="1270" b="0"/>
            <wp:docPr id="245" name="Hình ảnh 245" descr="https://scontent.fsgn2-3.fna.fbcdn.net/v/t35.0-12/26908947_1578196432267670_821486877_o.png?oh=67340a57e8ebd81b72fafd289224f3e2&amp;oe=5A5DF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3.fna.fbcdn.net/v/t35.0-12/26908947_1578196432267670_821486877_o.png?oh=67340a57e8ebd81b72fafd289224f3e2&amp;oe=5A5DF1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324104"/>
                    </a:xfrm>
                    <a:prstGeom prst="rect">
                      <a:avLst/>
                    </a:prstGeom>
                    <a:noFill/>
                    <a:ln>
                      <a:noFill/>
                    </a:ln>
                  </pic:spPr>
                </pic:pic>
              </a:graphicData>
            </a:graphic>
          </wp:inline>
        </w:drawing>
      </w:r>
    </w:p>
    <w:p w14:paraId="15E28A85" w14:textId="77777777" w:rsidR="00873DCC" w:rsidRDefault="00873DCC" w:rsidP="00A775FC">
      <w:pPr>
        <w:keepNext/>
        <w:spacing w:line="360" w:lineRule="auto"/>
        <w:jc w:val="center"/>
      </w:pPr>
    </w:p>
    <w:p w14:paraId="3836DC27" w14:textId="673096E1" w:rsidR="00A775FC" w:rsidRPr="00F55779" w:rsidRDefault="00A563B3" w:rsidP="00F55779">
      <w:pPr>
        <w:pStyle w:val="Caption"/>
        <w:spacing w:line="360" w:lineRule="auto"/>
        <w:jc w:val="center"/>
        <w:rPr>
          <w:i w:val="0"/>
          <w:sz w:val="26"/>
          <w:szCs w:val="26"/>
        </w:rPr>
      </w:pPr>
      <w:bookmarkStart w:id="257" w:name="_Toc504050686"/>
      <w:r w:rsidRPr="00873DCC">
        <w:rPr>
          <w:i w:val="0"/>
          <w:sz w:val="26"/>
          <w:szCs w:val="26"/>
        </w:rPr>
        <w:t>Hình 3.</w:t>
      </w:r>
      <w:r w:rsidR="004374D5" w:rsidRPr="00873DCC">
        <w:rPr>
          <w:i w:val="0"/>
          <w:sz w:val="26"/>
          <w:szCs w:val="26"/>
        </w:rPr>
        <w:fldChar w:fldCharType="begin"/>
      </w:r>
      <w:r w:rsidR="004374D5" w:rsidRPr="00873DCC">
        <w:rPr>
          <w:i w:val="0"/>
          <w:sz w:val="26"/>
          <w:szCs w:val="26"/>
        </w:rPr>
        <w:instrText xml:space="preserve"> SEQ Hình_3._ \* ARABIC </w:instrText>
      </w:r>
      <w:r w:rsidR="004374D5" w:rsidRPr="00873DCC">
        <w:rPr>
          <w:i w:val="0"/>
          <w:sz w:val="26"/>
          <w:szCs w:val="26"/>
        </w:rPr>
        <w:fldChar w:fldCharType="separate"/>
      </w:r>
      <w:r w:rsidR="008E7AE6">
        <w:rPr>
          <w:i w:val="0"/>
          <w:noProof/>
          <w:sz w:val="26"/>
          <w:szCs w:val="26"/>
        </w:rPr>
        <w:t>1</w:t>
      </w:r>
      <w:r w:rsidR="004374D5" w:rsidRPr="00873DCC">
        <w:rPr>
          <w:i w:val="0"/>
          <w:sz w:val="26"/>
          <w:szCs w:val="26"/>
        </w:rPr>
        <w:fldChar w:fldCharType="end"/>
      </w:r>
      <w:r w:rsidR="004374D5" w:rsidRPr="00873DCC">
        <w:rPr>
          <w:i w:val="0"/>
          <w:sz w:val="26"/>
          <w:szCs w:val="26"/>
        </w:rPr>
        <w:t xml:space="preserve"> Mô hình tổng thể hệ thống</w:t>
      </w:r>
      <w:bookmarkEnd w:id="257"/>
    </w:p>
    <w:p w14:paraId="54413BF3" w14:textId="6B004B97" w:rsidR="00342434" w:rsidRPr="006202A6" w:rsidRDefault="008B2708" w:rsidP="00F55779">
      <w:pPr>
        <w:spacing w:line="360" w:lineRule="auto"/>
        <w:jc w:val="both"/>
      </w:pPr>
      <w:r w:rsidRPr="006202A6">
        <w:t xml:space="preserve"> </w:t>
      </w:r>
      <w:r w:rsidR="00342434" w:rsidRPr="006202A6">
        <w:t xml:space="preserve">   Hệ thống gồm 3 phầ</w:t>
      </w:r>
      <w:r w:rsidR="00F55779">
        <w:t>n chính</w:t>
      </w:r>
      <w:r w:rsidR="00342434" w:rsidRPr="006202A6">
        <w:t xml:space="preserve">: Web Server, Broker Server và </w:t>
      </w:r>
      <w:r w:rsidR="009B530E" w:rsidRPr="006202A6">
        <w:t>hệ thố</w:t>
      </w:r>
      <w:r w:rsidR="00F55779">
        <w:t xml:space="preserve">ng quét vân </w:t>
      </w:r>
      <w:proofErr w:type="gramStart"/>
      <w:r w:rsidR="00F55779">
        <w:t>tay</w:t>
      </w:r>
      <w:proofErr w:type="gramEnd"/>
      <w:r w:rsidR="00F55779">
        <w:t>:</w:t>
      </w:r>
    </w:p>
    <w:p w14:paraId="0BD56597" w14:textId="571844A6" w:rsidR="009B530E" w:rsidRPr="006202A6" w:rsidRDefault="009B530E" w:rsidP="00266E7A">
      <w:pPr>
        <w:pStyle w:val="ListParagraph"/>
        <w:numPr>
          <w:ilvl w:val="0"/>
          <w:numId w:val="25"/>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Web Server được viết bằng PHP hoạt động trên bất kì hệ điều hành nào. Trong phạm </w:t>
      </w:r>
      <w:proofErr w:type="gramStart"/>
      <w:r w:rsidRPr="006202A6">
        <w:rPr>
          <w:rFonts w:ascii="Times New Roman" w:hAnsi="Times New Roman" w:cs="Times New Roman"/>
          <w:sz w:val="26"/>
        </w:rPr>
        <w:t>vi</w:t>
      </w:r>
      <w:proofErr w:type="gramEnd"/>
      <w:r w:rsidRPr="006202A6">
        <w:rPr>
          <w:rFonts w:ascii="Times New Roman" w:hAnsi="Times New Roman" w:cs="Times New Roman"/>
          <w:sz w:val="26"/>
        </w:rPr>
        <w:t xml:space="preserve"> đề tài, Web Server được chạy ở môi trường local. Web Server xử lý dữ liệu gửi đến từ hệ thống quét vân </w:t>
      </w:r>
      <w:proofErr w:type="gramStart"/>
      <w:r w:rsidRPr="006202A6">
        <w:rPr>
          <w:rFonts w:ascii="Times New Roman" w:hAnsi="Times New Roman" w:cs="Times New Roman"/>
          <w:sz w:val="26"/>
        </w:rPr>
        <w:t>tay</w:t>
      </w:r>
      <w:proofErr w:type="gramEnd"/>
      <w:r w:rsidRPr="006202A6">
        <w:rPr>
          <w:rFonts w:ascii="Times New Roman" w:hAnsi="Times New Roman" w:cs="Times New Roman"/>
          <w:sz w:val="26"/>
        </w:rPr>
        <w:t xml:space="preserve">. Sau đó gửi dữ liệu đến Broker Server. Ở chiều ngược lại, Web Server nhận dữ liệu từ hệ thống quét vân </w:t>
      </w:r>
      <w:proofErr w:type="gramStart"/>
      <w:r w:rsidRPr="006202A6">
        <w:rPr>
          <w:rFonts w:ascii="Times New Roman" w:hAnsi="Times New Roman" w:cs="Times New Roman"/>
          <w:sz w:val="26"/>
        </w:rPr>
        <w:t>tay</w:t>
      </w:r>
      <w:proofErr w:type="gramEnd"/>
      <w:r w:rsidRPr="006202A6">
        <w:rPr>
          <w:rFonts w:ascii="Times New Roman" w:hAnsi="Times New Roman" w:cs="Times New Roman"/>
          <w:sz w:val="26"/>
        </w:rPr>
        <w:t xml:space="preserve"> và xử lý để lưu xuống Database.</w:t>
      </w:r>
    </w:p>
    <w:p w14:paraId="003D9F63" w14:textId="7DA953E3" w:rsidR="009B530E" w:rsidRPr="006202A6" w:rsidRDefault="009B530E" w:rsidP="00266E7A">
      <w:pPr>
        <w:pStyle w:val="ListParagraph"/>
        <w:numPr>
          <w:ilvl w:val="0"/>
          <w:numId w:val="25"/>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Broker Server: trong phạm </w:t>
      </w:r>
      <w:proofErr w:type="gramStart"/>
      <w:r w:rsidRPr="006202A6">
        <w:rPr>
          <w:rFonts w:ascii="Times New Roman" w:hAnsi="Times New Roman" w:cs="Times New Roman"/>
          <w:sz w:val="26"/>
        </w:rPr>
        <w:t>vi</w:t>
      </w:r>
      <w:proofErr w:type="gramEnd"/>
      <w:r w:rsidRPr="006202A6">
        <w:rPr>
          <w:rFonts w:ascii="Times New Roman" w:hAnsi="Times New Roman" w:cs="Times New Roman"/>
          <w:sz w:val="26"/>
        </w:rPr>
        <w:t xml:space="preserve"> của đề tài, nhóm chọn Broker Server là cloudMQTT, là nơi trung gian giữa Web Server và hệ thống phần cứng.</w:t>
      </w:r>
    </w:p>
    <w:p w14:paraId="537ECA89" w14:textId="52E3FABD" w:rsidR="00430ADF" w:rsidRPr="006202A6" w:rsidRDefault="009B530E" w:rsidP="00266E7A">
      <w:pPr>
        <w:pStyle w:val="ListParagraph"/>
        <w:numPr>
          <w:ilvl w:val="0"/>
          <w:numId w:val="25"/>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Hệ thống quét vân </w:t>
      </w:r>
      <w:proofErr w:type="gramStart"/>
      <w:r w:rsidRPr="006202A6">
        <w:rPr>
          <w:rFonts w:ascii="Times New Roman" w:hAnsi="Times New Roman" w:cs="Times New Roman"/>
          <w:sz w:val="26"/>
        </w:rPr>
        <w:t>tay</w:t>
      </w:r>
      <w:proofErr w:type="gramEnd"/>
      <w:r w:rsidRPr="006202A6">
        <w:rPr>
          <w:rFonts w:ascii="Times New Roman" w:hAnsi="Times New Roman" w:cs="Times New Roman"/>
          <w:sz w:val="26"/>
        </w:rPr>
        <w:t xml:space="preserve">: là nơi đặt tất cả các thiết bị phần cứng bao gồm những thành phần chính như Module R307, ESP8266, Board STM32F0 và những linh kiện khác. Là nơi nhận dữ liệu khi quét vân </w:t>
      </w:r>
      <w:proofErr w:type="gramStart"/>
      <w:r w:rsidRPr="006202A6">
        <w:rPr>
          <w:rFonts w:ascii="Times New Roman" w:hAnsi="Times New Roman" w:cs="Times New Roman"/>
          <w:sz w:val="26"/>
        </w:rPr>
        <w:t>tay</w:t>
      </w:r>
      <w:proofErr w:type="gramEnd"/>
      <w:r w:rsidRPr="006202A6">
        <w:rPr>
          <w:rFonts w:ascii="Times New Roman" w:hAnsi="Times New Roman" w:cs="Times New Roman"/>
          <w:sz w:val="26"/>
        </w:rPr>
        <w:t xml:space="preserve"> và chuyển data lên Broker.</w:t>
      </w:r>
    </w:p>
    <w:p w14:paraId="0F171116" w14:textId="3080EA2B" w:rsidR="00430ADF" w:rsidRPr="006202A6" w:rsidRDefault="00430ADF" w:rsidP="00A775FC">
      <w:pPr>
        <w:spacing w:line="360" w:lineRule="auto"/>
        <w:jc w:val="both"/>
      </w:pPr>
      <w:r w:rsidRPr="006202A6">
        <w:t xml:space="preserve">  </w:t>
      </w:r>
      <w:r w:rsidR="00F55779">
        <w:t xml:space="preserve"> </w:t>
      </w:r>
      <w:r w:rsidRPr="006202A6">
        <w:t>Các chức năng chính của hệ thống</w:t>
      </w:r>
      <w:r w:rsidR="008B2708" w:rsidRPr="006202A6">
        <w:t xml:space="preserve">: </w:t>
      </w:r>
    </w:p>
    <w:p w14:paraId="0F822D54" w14:textId="28B5C702" w:rsidR="008B2708" w:rsidRPr="006202A6" w:rsidRDefault="008B2708" w:rsidP="00266E7A">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Đăng kí nhân viên mới</w:t>
      </w:r>
    </w:p>
    <w:p w14:paraId="6750FAE3" w14:textId="4FB7892F" w:rsidR="008B2708" w:rsidRPr="006202A6" w:rsidRDefault="008B2708" w:rsidP="00266E7A">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Xóa nhân viên</w:t>
      </w:r>
    </w:p>
    <w:p w14:paraId="73138A8F" w14:textId="32EBCE68" w:rsidR="008B2708" w:rsidRPr="006202A6" w:rsidRDefault="008B2708" w:rsidP="00266E7A">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Quản lý nhân viên</w:t>
      </w:r>
    </w:p>
    <w:p w14:paraId="4F16A604" w14:textId="6EBB12A0" w:rsidR="008B2708" w:rsidRPr="006202A6" w:rsidRDefault="008B2708" w:rsidP="00266E7A">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Tính lương hàng tháng</w:t>
      </w:r>
    </w:p>
    <w:p w14:paraId="1B5A354A" w14:textId="19C66D8D" w:rsidR="008B2708" w:rsidRPr="006202A6" w:rsidRDefault="008B2708" w:rsidP="00266E7A">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Thống kê lịch sử ra vào theo thời gian</w:t>
      </w:r>
    </w:p>
    <w:p w14:paraId="38A1F6D7" w14:textId="22E3D02A" w:rsidR="00833F60" w:rsidRPr="006202A6" w:rsidRDefault="00A21651" w:rsidP="00247684">
      <w:pPr>
        <w:pStyle w:val="Heading2"/>
        <w:spacing w:line="360" w:lineRule="auto"/>
        <w:rPr>
          <w:rFonts w:ascii="Times New Roman" w:hAnsi="Times New Roman" w:cs="Times New Roman"/>
          <w:b/>
          <w:color w:val="auto"/>
        </w:rPr>
      </w:pPr>
      <w:bookmarkStart w:id="258" w:name="_Toc473484138"/>
      <w:bookmarkStart w:id="259" w:name="_Toc473484283"/>
      <w:bookmarkStart w:id="260" w:name="_Toc474362654"/>
      <w:bookmarkStart w:id="261" w:name="_Toc504074512"/>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.2</w:t>
      </w:r>
      <w:r w:rsidR="00833F60" w:rsidRPr="006202A6">
        <w:rPr>
          <w:rFonts w:ascii="Times New Roman" w:hAnsi="Times New Roman" w:cs="Times New Roman"/>
          <w:color w:val="000000" w:themeColor="text1"/>
        </w:rPr>
        <w:t xml:space="preserve"> </w:t>
      </w:r>
      <w:r w:rsidR="00BD2398" w:rsidRPr="006202A6">
        <w:rPr>
          <w:rFonts w:ascii="Times New Roman" w:hAnsi="Times New Roman" w:cs="Times New Roman"/>
          <w:b/>
          <w:color w:val="auto"/>
        </w:rPr>
        <w:t xml:space="preserve">Thiết kế </w:t>
      </w:r>
      <w:bookmarkEnd w:id="258"/>
      <w:bookmarkEnd w:id="259"/>
      <w:bookmarkEnd w:id="260"/>
      <w:r w:rsidR="00E2680D">
        <w:rPr>
          <w:rFonts w:ascii="Times New Roman" w:hAnsi="Times New Roman" w:cs="Times New Roman"/>
          <w:b/>
          <w:color w:val="auto"/>
        </w:rPr>
        <w:t>hệ thống phần cứng</w:t>
      </w:r>
      <w:bookmarkEnd w:id="261"/>
    </w:p>
    <w:p w14:paraId="418923A6" w14:textId="2E505A63" w:rsidR="00204517"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62" w:name="_Toc504074513"/>
      <w:r w:rsidRPr="006202A6">
        <w:rPr>
          <w:rFonts w:ascii="Times New Roman" w:hAnsi="Times New Roman" w:cs="Times New Roman"/>
          <w:b/>
          <w:color w:val="auto"/>
          <w:szCs w:val="26"/>
        </w:rPr>
        <w:t xml:space="preserve">3.2.1 Thiết kế mạch </w:t>
      </w:r>
      <w:proofErr w:type="gramStart"/>
      <w:r w:rsidRPr="006202A6">
        <w:rPr>
          <w:rFonts w:ascii="Times New Roman" w:hAnsi="Times New Roman" w:cs="Times New Roman"/>
          <w:b/>
          <w:color w:val="auto"/>
          <w:szCs w:val="26"/>
        </w:rPr>
        <w:t>vi</w:t>
      </w:r>
      <w:proofErr w:type="gramEnd"/>
      <w:r w:rsidRPr="006202A6">
        <w:rPr>
          <w:rFonts w:ascii="Times New Roman" w:hAnsi="Times New Roman" w:cs="Times New Roman"/>
          <w:b/>
          <w:color w:val="auto"/>
          <w:szCs w:val="26"/>
        </w:rPr>
        <w:t xml:space="preserve"> điều khiển </w:t>
      </w:r>
      <w:bookmarkStart w:id="263" w:name="_Hlk503706486"/>
      <w:r w:rsidRPr="006202A6">
        <w:rPr>
          <w:rFonts w:ascii="Times New Roman" w:hAnsi="Times New Roman" w:cs="Times New Roman"/>
          <w:b/>
          <w:color w:val="auto"/>
          <w:szCs w:val="26"/>
        </w:rPr>
        <w:t>STM32F030C8T6</w:t>
      </w:r>
      <w:bookmarkEnd w:id="262"/>
      <w:bookmarkEnd w:id="263"/>
    </w:p>
    <w:p w14:paraId="45297F28" w14:textId="5CA43CFE" w:rsidR="00204517" w:rsidRPr="006202A6" w:rsidRDefault="00204517" w:rsidP="00F55779">
      <w:pPr>
        <w:spacing w:line="360" w:lineRule="auto"/>
        <w:ind w:left="426" w:firstLine="294"/>
        <w:jc w:val="both"/>
        <w:rPr>
          <w:szCs w:val="26"/>
        </w:rPr>
      </w:pPr>
      <w:r w:rsidRPr="006202A6">
        <w:rPr>
          <w:szCs w:val="26"/>
        </w:rPr>
        <w:t xml:space="preserve">Mạch được thiết kế dựa trên </w:t>
      </w:r>
      <w:proofErr w:type="gramStart"/>
      <w:r w:rsidRPr="006202A6">
        <w:rPr>
          <w:szCs w:val="26"/>
        </w:rPr>
        <w:t>vi</w:t>
      </w:r>
      <w:proofErr w:type="gramEnd"/>
      <w:r w:rsidRPr="006202A6">
        <w:rPr>
          <w:szCs w:val="26"/>
        </w:rPr>
        <w:t xml:space="preserve"> điều khiển STM32F030C8T6 lõi ARM </w:t>
      </w:r>
      <w:r w:rsidR="00F55779">
        <w:rPr>
          <w:szCs w:val="26"/>
        </w:rPr>
        <w:t xml:space="preserve">     </w:t>
      </w:r>
      <w:r w:rsidRPr="006202A6">
        <w:rPr>
          <w:szCs w:val="26"/>
        </w:rPr>
        <w:t>Cortex-M0 của hãng ST Microelectronic.</w:t>
      </w:r>
    </w:p>
    <w:p w14:paraId="63FFF1ED" w14:textId="5A537817" w:rsidR="00204517" w:rsidRPr="006202A6" w:rsidRDefault="00F55779" w:rsidP="00247684">
      <w:pPr>
        <w:spacing w:line="360" w:lineRule="auto"/>
        <w:rPr>
          <w:szCs w:val="26"/>
        </w:rPr>
      </w:pPr>
      <w:r>
        <w:rPr>
          <w:szCs w:val="26"/>
        </w:rPr>
        <w:t xml:space="preserve">           </w:t>
      </w:r>
      <w:r w:rsidR="00204517" w:rsidRPr="006202A6">
        <w:rPr>
          <w:szCs w:val="26"/>
        </w:rPr>
        <w:t>Mạch bao gồm các thành phần chính:</w:t>
      </w:r>
    </w:p>
    <w:p w14:paraId="6CF10D7A"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proofErr w:type="gramStart"/>
      <w:r w:rsidRPr="006202A6">
        <w:rPr>
          <w:rFonts w:ascii="Times New Roman" w:hAnsi="Times New Roman" w:cs="Times New Roman"/>
          <w:sz w:val="26"/>
          <w:szCs w:val="26"/>
        </w:rPr>
        <w:t>Vi</w:t>
      </w:r>
      <w:proofErr w:type="gramEnd"/>
      <w:r w:rsidRPr="006202A6">
        <w:rPr>
          <w:rFonts w:ascii="Times New Roman" w:hAnsi="Times New Roman" w:cs="Times New Roman"/>
          <w:sz w:val="26"/>
          <w:szCs w:val="26"/>
        </w:rPr>
        <w:t xml:space="preserve"> điều khiển STM32F030C8T6.</w:t>
      </w:r>
    </w:p>
    <w:p w14:paraId="769EEF3D"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IC ổn áp AP2210 3.3V.</w:t>
      </w:r>
    </w:p>
    <w:p w14:paraId="4A4CE2FB" w14:textId="6425FFA8"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 xml:space="preserve">Thạch anh chính </w:t>
      </w:r>
      <w:proofErr w:type="gramStart"/>
      <w:r w:rsidRPr="006202A6">
        <w:rPr>
          <w:rFonts w:ascii="Times New Roman" w:hAnsi="Times New Roman" w:cs="Times New Roman"/>
          <w:sz w:val="26"/>
          <w:szCs w:val="26"/>
        </w:rPr>
        <w:t>8Mhz</w:t>
      </w:r>
      <w:proofErr w:type="gramEnd"/>
      <w:r w:rsidRPr="006202A6">
        <w:rPr>
          <w:rFonts w:ascii="Times New Roman" w:hAnsi="Times New Roman" w:cs="Times New Roman"/>
          <w:sz w:val="26"/>
          <w:szCs w:val="26"/>
        </w:rPr>
        <w:t>.</w:t>
      </w:r>
    </w:p>
    <w:p w14:paraId="02AC9FB6" w14:textId="77777777" w:rsidR="00204517" w:rsidRPr="006202A6" w:rsidRDefault="00204517" w:rsidP="00F55779">
      <w:pPr>
        <w:pStyle w:val="ListParagraph"/>
        <w:numPr>
          <w:ilvl w:val="0"/>
          <w:numId w:val="1"/>
        </w:numPr>
        <w:spacing w:line="360" w:lineRule="auto"/>
        <w:ind w:left="993" w:hanging="284"/>
        <w:rPr>
          <w:rFonts w:ascii="Times New Roman" w:hAnsi="Times New Roman" w:cs="Times New Roman"/>
          <w:sz w:val="26"/>
          <w:szCs w:val="26"/>
        </w:rPr>
      </w:pPr>
      <w:r w:rsidRPr="006202A6">
        <w:rPr>
          <w:rFonts w:ascii="Times New Roman" w:hAnsi="Times New Roman" w:cs="Times New Roman"/>
          <w:sz w:val="26"/>
          <w:szCs w:val="26"/>
        </w:rPr>
        <w:t xml:space="preserve">Thạch anh </w:t>
      </w:r>
      <w:proofErr w:type="gramStart"/>
      <w:r w:rsidRPr="006202A6">
        <w:rPr>
          <w:rFonts w:ascii="Times New Roman" w:hAnsi="Times New Roman" w:cs="Times New Roman"/>
          <w:sz w:val="26"/>
          <w:szCs w:val="26"/>
        </w:rPr>
        <w:t>32.768Khz</w:t>
      </w:r>
      <w:proofErr w:type="gramEnd"/>
      <w:r w:rsidRPr="006202A6">
        <w:rPr>
          <w:rFonts w:ascii="Times New Roman" w:hAnsi="Times New Roman" w:cs="Times New Roman"/>
          <w:sz w:val="26"/>
          <w:szCs w:val="26"/>
        </w:rPr>
        <w:t xml:space="preserve"> cho RTC.</w:t>
      </w:r>
    </w:p>
    <w:p w14:paraId="3377CB81" w14:textId="5BB1C1C6" w:rsidR="00204517" w:rsidRPr="006202A6" w:rsidRDefault="00F55779" w:rsidP="00247684">
      <w:pPr>
        <w:spacing w:line="360" w:lineRule="auto"/>
        <w:rPr>
          <w:szCs w:val="26"/>
        </w:rPr>
      </w:pPr>
      <w:bookmarkStart w:id="264" w:name="_Hlk503756495"/>
      <w:r>
        <w:rPr>
          <w:szCs w:val="26"/>
        </w:rPr>
        <w:t xml:space="preserve">         </w:t>
      </w:r>
      <w:r w:rsidR="00204517" w:rsidRPr="006202A6">
        <w:rPr>
          <w:szCs w:val="26"/>
        </w:rPr>
        <w:t>Thiết kế mạch nguyên lý</w:t>
      </w:r>
    </w:p>
    <w:bookmarkEnd w:id="264"/>
    <w:p w14:paraId="52A8D0D1" w14:textId="77777777" w:rsidR="00CF4CB8" w:rsidRDefault="00204517" w:rsidP="00247684">
      <w:pPr>
        <w:keepNext/>
        <w:spacing w:line="360" w:lineRule="auto"/>
        <w:ind w:left="-450"/>
        <w:jc w:val="center"/>
      </w:pPr>
      <w:r w:rsidRPr="006202A6">
        <w:rPr>
          <w:noProof/>
          <w:szCs w:val="26"/>
        </w:rPr>
        <w:drawing>
          <wp:inline distT="0" distB="0" distL="0" distR="0" wp14:anchorId="76A20189" wp14:editId="734DEBBF">
            <wp:extent cx="4619625" cy="3237524"/>
            <wp:effectExtent l="0" t="0" r="0" b="127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996" cy="3241288"/>
                    </a:xfrm>
                    <a:prstGeom prst="rect">
                      <a:avLst/>
                    </a:prstGeom>
                    <a:noFill/>
                    <a:ln>
                      <a:noFill/>
                    </a:ln>
                  </pic:spPr>
                </pic:pic>
              </a:graphicData>
            </a:graphic>
          </wp:inline>
        </w:drawing>
      </w:r>
    </w:p>
    <w:p w14:paraId="676328DC" w14:textId="5CE10348" w:rsidR="00C6349F" w:rsidRPr="00F96106" w:rsidRDefault="00A563B3" w:rsidP="00247684">
      <w:pPr>
        <w:pStyle w:val="Caption"/>
        <w:spacing w:line="360" w:lineRule="auto"/>
        <w:jc w:val="center"/>
        <w:rPr>
          <w:i w:val="0"/>
          <w:sz w:val="26"/>
        </w:rPr>
      </w:pPr>
      <w:bookmarkStart w:id="265" w:name="_Toc504050687"/>
      <w:r>
        <w:rPr>
          <w:i w:val="0"/>
          <w:sz w:val="26"/>
        </w:rPr>
        <w:t>Hình 3.</w:t>
      </w:r>
      <w:r w:rsidR="00CF4CB8" w:rsidRPr="00F96106">
        <w:rPr>
          <w:i w:val="0"/>
          <w:sz w:val="26"/>
        </w:rPr>
        <w:fldChar w:fldCharType="begin"/>
      </w:r>
      <w:r w:rsidR="00CF4CB8" w:rsidRPr="00F96106">
        <w:rPr>
          <w:i w:val="0"/>
          <w:sz w:val="26"/>
        </w:rPr>
        <w:instrText xml:space="preserve"> SEQ Hình_3._ \* ARABIC </w:instrText>
      </w:r>
      <w:r w:rsidR="00CF4CB8" w:rsidRPr="00F96106">
        <w:rPr>
          <w:i w:val="0"/>
          <w:sz w:val="26"/>
        </w:rPr>
        <w:fldChar w:fldCharType="separate"/>
      </w:r>
      <w:r w:rsidR="008E7AE6">
        <w:rPr>
          <w:i w:val="0"/>
          <w:noProof/>
          <w:sz w:val="26"/>
        </w:rPr>
        <w:t>2</w:t>
      </w:r>
      <w:r w:rsidR="00CF4CB8" w:rsidRPr="00F96106">
        <w:rPr>
          <w:i w:val="0"/>
          <w:sz w:val="26"/>
        </w:rPr>
        <w:fldChar w:fldCharType="end"/>
      </w:r>
      <w:r w:rsidR="00CF4CB8" w:rsidRPr="00F96106">
        <w:rPr>
          <w:i w:val="0"/>
          <w:sz w:val="26"/>
        </w:rPr>
        <w:t xml:space="preserve"> Thiết kế mạch </w:t>
      </w:r>
      <w:proofErr w:type="gramStart"/>
      <w:r w:rsidR="00CF4CB8" w:rsidRPr="00F96106">
        <w:rPr>
          <w:i w:val="0"/>
          <w:sz w:val="26"/>
        </w:rPr>
        <w:t>vi</w:t>
      </w:r>
      <w:proofErr w:type="gramEnd"/>
      <w:r w:rsidR="00CF4CB8" w:rsidRPr="00F96106">
        <w:rPr>
          <w:i w:val="0"/>
          <w:sz w:val="26"/>
        </w:rPr>
        <w:t xml:space="preserve"> điều khiển</w:t>
      </w:r>
      <w:bookmarkEnd w:id="265"/>
    </w:p>
    <w:p w14:paraId="404DB3A3" w14:textId="77777777" w:rsidR="00F55779" w:rsidRDefault="00F55779" w:rsidP="00247684">
      <w:pPr>
        <w:spacing w:line="360" w:lineRule="auto"/>
        <w:rPr>
          <w:szCs w:val="26"/>
        </w:rPr>
      </w:pPr>
    </w:p>
    <w:p w14:paraId="7FF14E0D" w14:textId="77777777" w:rsidR="00F55779" w:rsidRDefault="00F55779" w:rsidP="00247684">
      <w:pPr>
        <w:spacing w:line="360" w:lineRule="auto"/>
        <w:rPr>
          <w:szCs w:val="26"/>
        </w:rPr>
      </w:pPr>
    </w:p>
    <w:p w14:paraId="674C40C1" w14:textId="77777777" w:rsidR="00F55779" w:rsidRDefault="00F55779" w:rsidP="00247684">
      <w:pPr>
        <w:spacing w:line="360" w:lineRule="auto"/>
        <w:rPr>
          <w:szCs w:val="26"/>
        </w:rPr>
      </w:pPr>
    </w:p>
    <w:p w14:paraId="07E77B38" w14:textId="2F4AC7AF" w:rsidR="00204517" w:rsidRPr="006202A6" w:rsidRDefault="00F55779" w:rsidP="00247684">
      <w:pPr>
        <w:spacing w:line="360" w:lineRule="auto"/>
        <w:rPr>
          <w:szCs w:val="26"/>
        </w:rPr>
      </w:pPr>
      <w:r>
        <w:rPr>
          <w:szCs w:val="26"/>
        </w:rPr>
        <w:lastRenderedPageBreak/>
        <w:t xml:space="preserve">       </w:t>
      </w:r>
      <w:r w:rsidR="00204517" w:rsidRPr="006202A6">
        <w:rPr>
          <w:szCs w:val="26"/>
        </w:rPr>
        <w:t>Thiết kế mạch layout</w:t>
      </w:r>
    </w:p>
    <w:p w14:paraId="0C503415" w14:textId="77777777" w:rsidR="00F96106" w:rsidRDefault="00204517" w:rsidP="00247684">
      <w:pPr>
        <w:keepNext/>
        <w:spacing w:line="360" w:lineRule="auto"/>
        <w:jc w:val="center"/>
      </w:pPr>
      <w:r w:rsidRPr="006202A6">
        <w:rPr>
          <w:noProof/>
          <w:szCs w:val="26"/>
        </w:rPr>
        <w:drawing>
          <wp:inline distT="0" distB="0" distL="0" distR="0" wp14:anchorId="6EB8FD72" wp14:editId="172C8401">
            <wp:extent cx="1554480" cy="2957371"/>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70077" cy="2987044"/>
                    </a:xfrm>
                    <a:prstGeom prst="rect">
                      <a:avLst/>
                    </a:prstGeom>
                    <a:noFill/>
                    <a:ln>
                      <a:noFill/>
                    </a:ln>
                  </pic:spPr>
                </pic:pic>
              </a:graphicData>
            </a:graphic>
          </wp:inline>
        </w:drawing>
      </w:r>
    </w:p>
    <w:p w14:paraId="2CFA189E" w14:textId="3F47D632" w:rsidR="004374D5" w:rsidRPr="00F96106" w:rsidRDefault="00F96106" w:rsidP="00247684">
      <w:pPr>
        <w:pStyle w:val="Caption"/>
        <w:spacing w:line="360" w:lineRule="auto"/>
        <w:jc w:val="center"/>
        <w:rPr>
          <w:i w:val="0"/>
          <w:sz w:val="26"/>
        </w:rPr>
      </w:pPr>
      <w:bookmarkStart w:id="266" w:name="_Toc504050688"/>
      <w:r w:rsidRPr="00F96106">
        <w:rPr>
          <w:i w:val="0"/>
          <w:sz w:val="26"/>
        </w:rPr>
        <w:t>Hình 3.</w:t>
      </w:r>
      <w:r w:rsidRPr="00F96106">
        <w:rPr>
          <w:i w:val="0"/>
          <w:sz w:val="26"/>
        </w:rPr>
        <w:fldChar w:fldCharType="begin"/>
      </w:r>
      <w:r w:rsidRPr="00F96106">
        <w:rPr>
          <w:i w:val="0"/>
          <w:sz w:val="26"/>
        </w:rPr>
        <w:instrText xml:space="preserve"> SEQ Hình_3._ \* ARABIC </w:instrText>
      </w:r>
      <w:r w:rsidRPr="00F96106">
        <w:rPr>
          <w:i w:val="0"/>
          <w:sz w:val="26"/>
        </w:rPr>
        <w:fldChar w:fldCharType="separate"/>
      </w:r>
      <w:r w:rsidR="008E7AE6">
        <w:rPr>
          <w:i w:val="0"/>
          <w:noProof/>
          <w:sz w:val="26"/>
        </w:rPr>
        <w:t>3</w:t>
      </w:r>
      <w:r w:rsidRPr="00F96106">
        <w:rPr>
          <w:i w:val="0"/>
          <w:sz w:val="26"/>
        </w:rPr>
        <w:fldChar w:fldCharType="end"/>
      </w:r>
      <w:r w:rsidRPr="00F96106">
        <w:rPr>
          <w:i w:val="0"/>
          <w:sz w:val="26"/>
        </w:rPr>
        <w:t xml:space="preserve"> Thiết kế mạch Layout cho </w:t>
      </w:r>
      <w:proofErr w:type="gramStart"/>
      <w:r w:rsidRPr="00F96106">
        <w:rPr>
          <w:i w:val="0"/>
          <w:sz w:val="26"/>
        </w:rPr>
        <w:t>vi</w:t>
      </w:r>
      <w:proofErr w:type="gramEnd"/>
      <w:r w:rsidRPr="00F96106">
        <w:rPr>
          <w:i w:val="0"/>
          <w:sz w:val="26"/>
        </w:rPr>
        <w:t xml:space="preserve"> điều khiển</w:t>
      </w:r>
      <w:bookmarkEnd w:id="266"/>
    </w:p>
    <w:p w14:paraId="566C9113" w14:textId="799DA188" w:rsidR="00204517" w:rsidRPr="006202A6" w:rsidRDefault="00F55779" w:rsidP="00247684">
      <w:pPr>
        <w:spacing w:line="360" w:lineRule="auto"/>
        <w:rPr>
          <w:szCs w:val="26"/>
        </w:rPr>
      </w:pPr>
      <w:r>
        <w:rPr>
          <w:szCs w:val="26"/>
        </w:rPr>
        <w:t xml:space="preserve">       </w:t>
      </w:r>
      <w:r w:rsidR="00204517" w:rsidRPr="006202A6">
        <w:rPr>
          <w:szCs w:val="26"/>
        </w:rPr>
        <w:t>Gia công PCB hoàn chỉ</w:t>
      </w:r>
      <w:r w:rsidR="00675E96" w:rsidRPr="006202A6">
        <w:rPr>
          <w:szCs w:val="26"/>
        </w:rPr>
        <w:t>nh</w:t>
      </w:r>
    </w:p>
    <w:p w14:paraId="799E5C5A" w14:textId="77777777" w:rsidR="00872C52" w:rsidRDefault="00675E96" w:rsidP="00247684">
      <w:pPr>
        <w:keepNext/>
        <w:spacing w:line="360" w:lineRule="auto"/>
        <w:jc w:val="center"/>
      </w:pPr>
      <w:r w:rsidRPr="006202A6">
        <w:rPr>
          <w:noProof/>
        </w:rPr>
        <w:drawing>
          <wp:inline distT="0" distB="0" distL="0" distR="0" wp14:anchorId="76BC1ED3" wp14:editId="6B22B5B0">
            <wp:extent cx="4735473" cy="3169920"/>
            <wp:effectExtent l="0" t="0" r="8255"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1776" cy="3180833"/>
                    </a:xfrm>
                    <a:prstGeom prst="rect">
                      <a:avLst/>
                    </a:prstGeom>
                    <a:noFill/>
                    <a:ln>
                      <a:noFill/>
                    </a:ln>
                  </pic:spPr>
                </pic:pic>
              </a:graphicData>
            </a:graphic>
          </wp:inline>
        </w:drawing>
      </w:r>
    </w:p>
    <w:p w14:paraId="5B3B9FEE" w14:textId="2C34F23B" w:rsidR="00675E96" w:rsidRPr="00872C52" w:rsidRDefault="00872C52" w:rsidP="00247684">
      <w:pPr>
        <w:pStyle w:val="Caption"/>
        <w:spacing w:line="360" w:lineRule="auto"/>
        <w:jc w:val="center"/>
        <w:rPr>
          <w:i w:val="0"/>
          <w:sz w:val="26"/>
        </w:rPr>
      </w:pPr>
      <w:bookmarkStart w:id="267" w:name="_Toc504050689"/>
      <w:r w:rsidRPr="00872C52">
        <w:rPr>
          <w:i w:val="0"/>
          <w:sz w:val="26"/>
        </w:rPr>
        <w:t>Hình 3.</w:t>
      </w:r>
      <w:r w:rsidRPr="00872C52">
        <w:rPr>
          <w:i w:val="0"/>
          <w:sz w:val="26"/>
        </w:rPr>
        <w:fldChar w:fldCharType="begin"/>
      </w:r>
      <w:r w:rsidRPr="00872C52">
        <w:rPr>
          <w:i w:val="0"/>
          <w:sz w:val="26"/>
        </w:rPr>
        <w:instrText xml:space="preserve"> SEQ Hình_3._ \* ARABIC </w:instrText>
      </w:r>
      <w:r w:rsidRPr="00872C52">
        <w:rPr>
          <w:i w:val="0"/>
          <w:sz w:val="26"/>
        </w:rPr>
        <w:fldChar w:fldCharType="separate"/>
      </w:r>
      <w:r w:rsidR="008E7AE6">
        <w:rPr>
          <w:i w:val="0"/>
          <w:noProof/>
          <w:sz w:val="26"/>
        </w:rPr>
        <w:t>4</w:t>
      </w:r>
      <w:r w:rsidRPr="00872C52">
        <w:rPr>
          <w:i w:val="0"/>
          <w:sz w:val="26"/>
        </w:rPr>
        <w:fldChar w:fldCharType="end"/>
      </w:r>
      <w:r w:rsidRPr="00872C52">
        <w:rPr>
          <w:i w:val="0"/>
          <w:sz w:val="26"/>
        </w:rPr>
        <w:t xml:space="preserve"> Mạch </w:t>
      </w:r>
      <w:proofErr w:type="gramStart"/>
      <w:r w:rsidRPr="00872C52">
        <w:rPr>
          <w:i w:val="0"/>
          <w:sz w:val="26"/>
        </w:rPr>
        <w:t>vi</w:t>
      </w:r>
      <w:proofErr w:type="gramEnd"/>
      <w:r w:rsidRPr="00872C52">
        <w:rPr>
          <w:i w:val="0"/>
          <w:sz w:val="26"/>
        </w:rPr>
        <w:t xml:space="preserve"> điều khiển hoàn chỉnh</w:t>
      </w:r>
      <w:bookmarkEnd w:id="267"/>
    </w:p>
    <w:p w14:paraId="033BF580" w14:textId="4A422850" w:rsidR="00CB54C8"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68" w:name="_Toc504074514"/>
      <w:r w:rsidRPr="006202A6">
        <w:rPr>
          <w:rFonts w:ascii="Times New Roman" w:hAnsi="Times New Roman" w:cs="Times New Roman"/>
          <w:b/>
          <w:color w:val="auto"/>
          <w:szCs w:val="26"/>
        </w:rPr>
        <w:t xml:space="preserve">3.2.2 Thiết kế mạch </w:t>
      </w:r>
      <w:r w:rsidR="00CB54C8" w:rsidRPr="006202A6">
        <w:rPr>
          <w:rFonts w:ascii="Times New Roman" w:hAnsi="Times New Roman" w:cs="Times New Roman"/>
          <w:b/>
          <w:color w:val="auto"/>
          <w:szCs w:val="26"/>
        </w:rPr>
        <w:t>nguồn</w:t>
      </w:r>
      <w:bookmarkEnd w:id="268"/>
    </w:p>
    <w:p w14:paraId="4677C42A" w14:textId="62DB3FFE" w:rsidR="00CB54C8" w:rsidRPr="006202A6" w:rsidRDefault="00F55779" w:rsidP="00F55779">
      <w:pPr>
        <w:spacing w:line="360" w:lineRule="auto"/>
        <w:ind w:left="360"/>
        <w:jc w:val="both"/>
      </w:pPr>
      <w:r>
        <w:t xml:space="preserve">     </w:t>
      </w:r>
      <w:r w:rsidR="00CB54C8" w:rsidRPr="006202A6">
        <w:t xml:space="preserve">Mạch có chức năng tự động chuyển nguồn </w:t>
      </w:r>
      <w:r w:rsidR="0031322C" w:rsidRPr="006202A6">
        <w:t>giữa nguồn điện DC 12V và nguồn pin 12V. Mục đích phòng tránh sự cố mất điện đột ngột.</w:t>
      </w:r>
    </w:p>
    <w:p w14:paraId="5B832D55" w14:textId="77777777" w:rsidR="00D770BA" w:rsidRPr="006202A6" w:rsidRDefault="00D770BA" w:rsidP="00247684">
      <w:pPr>
        <w:spacing w:line="360" w:lineRule="auto"/>
        <w:ind w:left="360"/>
      </w:pPr>
    </w:p>
    <w:p w14:paraId="6BE7E742" w14:textId="77777777" w:rsidR="00471E99" w:rsidRDefault="00D770BA" w:rsidP="00247684">
      <w:pPr>
        <w:keepNext/>
        <w:spacing w:line="360" w:lineRule="auto"/>
        <w:ind w:left="360"/>
        <w:jc w:val="center"/>
      </w:pPr>
      <w:r w:rsidRPr="006202A6">
        <w:rPr>
          <w:noProof/>
        </w:rPr>
        <w:drawing>
          <wp:inline distT="0" distB="0" distL="0" distR="0" wp14:anchorId="143F18F3" wp14:editId="4817D809">
            <wp:extent cx="1835150" cy="168144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8205" cy="1693406"/>
                    </a:xfrm>
                    <a:prstGeom prst="rect">
                      <a:avLst/>
                    </a:prstGeom>
                    <a:noFill/>
                    <a:ln>
                      <a:noFill/>
                    </a:ln>
                  </pic:spPr>
                </pic:pic>
              </a:graphicData>
            </a:graphic>
          </wp:inline>
        </w:drawing>
      </w:r>
    </w:p>
    <w:p w14:paraId="1F675DA5" w14:textId="613363B1" w:rsidR="00D770BA" w:rsidRPr="00471E99" w:rsidRDefault="00471E99" w:rsidP="00247684">
      <w:pPr>
        <w:pStyle w:val="Caption"/>
        <w:spacing w:line="360" w:lineRule="auto"/>
        <w:jc w:val="center"/>
        <w:rPr>
          <w:i w:val="0"/>
          <w:sz w:val="26"/>
        </w:rPr>
      </w:pPr>
      <w:bookmarkStart w:id="269" w:name="_Toc504050690"/>
      <w:r w:rsidRPr="00471E99">
        <w:rPr>
          <w:i w:val="0"/>
          <w:sz w:val="26"/>
        </w:rPr>
        <w:t>Hình 3.</w:t>
      </w:r>
      <w:r w:rsidRPr="00471E99">
        <w:rPr>
          <w:i w:val="0"/>
          <w:sz w:val="26"/>
        </w:rPr>
        <w:fldChar w:fldCharType="begin"/>
      </w:r>
      <w:r w:rsidRPr="00471E99">
        <w:rPr>
          <w:i w:val="0"/>
          <w:sz w:val="26"/>
        </w:rPr>
        <w:instrText xml:space="preserve"> SEQ Hình_3._ \* ARABIC </w:instrText>
      </w:r>
      <w:r w:rsidRPr="00471E99">
        <w:rPr>
          <w:i w:val="0"/>
          <w:sz w:val="26"/>
        </w:rPr>
        <w:fldChar w:fldCharType="separate"/>
      </w:r>
      <w:r w:rsidR="008E7AE6">
        <w:rPr>
          <w:i w:val="0"/>
          <w:noProof/>
          <w:sz w:val="26"/>
        </w:rPr>
        <w:t>5</w:t>
      </w:r>
      <w:r w:rsidRPr="00471E99">
        <w:rPr>
          <w:i w:val="0"/>
          <w:sz w:val="26"/>
        </w:rPr>
        <w:fldChar w:fldCharType="end"/>
      </w:r>
      <w:r w:rsidRPr="00471E99">
        <w:rPr>
          <w:i w:val="0"/>
          <w:sz w:val="26"/>
        </w:rPr>
        <w:t xml:space="preserve"> Sơ đồ tổng quát mạch nguồn</w:t>
      </w:r>
      <w:bookmarkEnd w:id="269"/>
    </w:p>
    <w:p w14:paraId="1C47BF75" w14:textId="7F71DF45" w:rsidR="00624926" w:rsidRPr="006202A6" w:rsidRDefault="00F55779" w:rsidP="007064B6">
      <w:pPr>
        <w:spacing w:line="360" w:lineRule="auto"/>
        <w:ind w:left="360"/>
        <w:jc w:val="both"/>
      </w:pPr>
      <w:r>
        <w:t xml:space="preserve">     </w:t>
      </w:r>
      <w:r w:rsidR="0031322C" w:rsidRPr="006202A6">
        <w:t xml:space="preserve">Nguyên lý hoạt động: khi </w:t>
      </w:r>
      <w:r w:rsidR="00D770BA" w:rsidRPr="006202A6">
        <w:t xml:space="preserve">có nguồn điện DC 12V cấp vào hệ thống, nguồn đầu ra </w:t>
      </w:r>
      <w:r w:rsidR="00C536C3" w:rsidRPr="006202A6">
        <w:t>được lấy từ nguồn DC 12V. Khi mất điện, mạch sẽ chuyển sang sử dụng nguồn pin 12V.</w:t>
      </w:r>
    </w:p>
    <w:p w14:paraId="20AEF6A9" w14:textId="006AA378" w:rsidR="00C536C3" w:rsidRPr="006202A6" w:rsidRDefault="00F55779" w:rsidP="00247684">
      <w:pPr>
        <w:spacing w:line="360" w:lineRule="auto"/>
        <w:ind w:left="360"/>
        <w:rPr>
          <w:szCs w:val="26"/>
        </w:rPr>
      </w:pPr>
      <w:r>
        <w:rPr>
          <w:szCs w:val="26"/>
        </w:rPr>
        <w:t xml:space="preserve">     </w:t>
      </w:r>
      <w:r w:rsidR="00624926" w:rsidRPr="006202A6">
        <w:rPr>
          <w:szCs w:val="26"/>
        </w:rPr>
        <w:t>Thiết kế mạch nguyên lý</w:t>
      </w:r>
    </w:p>
    <w:p w14:paraId="558E1279" w14:textId="77777777" w:rsidR="00D46B48" w:rsidRDefault="00624926" w:rsidP="00247684">
      <w:pPr>
        <w:keepNext/>
        <w:spacing w:line="360" w:lineRule="auto"/>
        <w:ind w:left="-900"/>
        <w:jc w:val="center"/>
      </w:pPr>
      <w:r w:rsidRPr="006202A6">
        <w:rPr>
          <w:noProof/>
        </w:rPr>
        <w:drawing>
          <wp:inline distT="0" distB="0" distL="0" distR="0" wp14:anchorId="14B8F916" wp14:editId="483970B3">
            <wp:extent cx="5034837" cy="28098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3638" cy="2831529"/>
                    </a:xfrm>
                    <a:prstGeom prst="rect">
                      <a:avLst/>
                    </a:prstGeom>
                    <a:noFill/>
                    <a:ln>
                      <a:noFill/>
                    </a:ln>
                  </pic:spPr>
                </pic:pic>
              </a:graphicData>
            </a:graphic>
          </wp:inline>
        </w:drawing>
      </w:r>
    </w:p>
    <w:p w14:paraId="6DCC51CA" w14:textId="77BD7DCE" w:rsidR="00D9341F" w:rsidRPr="00D46B48" w:rsidRDefault="00D46B48" w:rsidP="00247684">
      <w:pPr>
        <w:pStyle w:val="Caption"/>
        <w:spacing w:line="360" w:lineRule="auto"/>
        <w:jc w:val="center"/>
        <w:rPr>
          <w:i w:val="0"/>
          <w:sz w:val="26"/>
        </w:rPr>
      </w:pPr>
      <w:bookmarkStart w:id="270" w:name="_Toc504050691"/>
      <w:r>
        <w:rPr>
          <w:i w:val="0"/>
          <w:sz w:val="26"/>
        </w:rPr>
        <w:t>Hình 3.</w:t>
      </w:r>
      <w:r w:rsidRPr="00D46B48">
        <w:rPr>
          <w:i w:val="0"/>
          <w:sz w:val="26"/>
        </w:rPr>
        <w:fldChar w:fldCharType="begin"/>
      </w:r>
      <w:r w:rsidRPr="00D46B48">
        <w:rPr>
          <w:i w:val="0"/>
          <w:sz w:val="26"/>
        </w:rPr>
        <w:instrText xml:space="preserve"> SEQ Hình_3._ \* ARABIC </w:instrText>
      </w:r>
      <w:r w:rsidRPr="00D46B48">
        <w:rPr>
          <w:i w:val="0"/>
          <w:sz w:val="26"/>
        </w:rPr>
        <w:fldChar w:fldCharType="separate"/>
      </w:r>
      <w:r w:rsidR="008E7AE6">
        <w:rPr>
          <w:i w:val="0"/>
          <w:noProof/>
          <w:sz w:val="26"/>
        </w:rPr>
        <w:t>6</w:t>
      </w:r>
      <w:r w:rsidRPr="00D46B48">
        <w:rPr>
          <w:i w:val="0"/>
          <w:sz w:val="26"/>
        </w:rPr>
        <w:fldChar w:fldCharType="end"/>
      </w:r>
      <w:r>
        <w:rPr>
          <w:i w:val="0"/>
          <w:sz w:val="26"/>
        </w:rPr>
        <w:t xml:space="preserve"> </w:t>
      </w:r>
      <w:r w:rsidRPr="00D46B48">
        <w:rPr>
          <w:i w:val="0"/>
          <w:sz w:val="26"/>
        </w:rPr>
        <w:t>Sơ đồ nguyên lý mạch nguồn</w:t>
      </w:r>
      <w:bookmarkEnd w:id="270"/>
    </w:p>
    <w:p w14:paraId="0D3BAB19" w14:textId="77777777" w:rsidR="00F55779" w:rsidRDefault="00F55779" w:rsidP="00247684">
      <w:pPr>
        <w:spacing w:line="360" w:lineRule="auto"/>
        <w:rPr>
          <w:szCs w:val="26"/>
        </w:rPr>
      </w:pPr>
    </w:p>
    <w:p w14:paraId="4E8F534D" w14:textId="77777777" w:rsidR="007064B6" w:rsidRDefault="007064B6" w:rsidP="00247684">
      <w:pPr>
        <w:spacing w:line="360" w:lineRule="auto"/>
        <w:rPr>
          <w:szCs w:val="26"/>
        </w:rPr>
      </w:pPr>
    </w:p>
    <w:p w14:paraId="2AF9F3D7" w14:textId="451FA4E4" w:rsidR="00D9341F" w:rsidRPr="006202A6" w:rsidRDefault="00F55779" w:rsidP="00247684">
      <w:pPr>
        <w:spacing w:line="360" w:lineRule="auto"/>
        <w:rPr>
          <w:szCs w:val="26"/>
        </w:rPr>
      </w:pPr>
      <w:r>
        <w:rPr>
          <w:szCs w:val="26"/>
        </w:rPr>
        <w:lastRenderedPageBreak/>
        <w:t xml:space="preserve">      </w:t>
      </w:r>
      <w:r w:rsidR="00D9341F" w:rsidRPr="006202A6">
        <w:rPr>
          <w:szCs w:val="26"/>
        </w:rPr>
        <w:t>Thiết kế mạch layout</w:t>
      </w:r>
    </w:p>
    <w:p w14:paraId="7DD4F744" w14:textId="1FDECA9A" w:rsidR="00C034ED" w:rsidRDefault="00A27336" w:rsidP="00247684">
      <w:pPr>
        <w:keepNext/>
        <w:spacing w:line="360" w:lineRule="auto"/>
        <w:jc w:val="center"/>
      </w:pPr>
      <w:r>
        <w:rPr>
          <w:noProof/>
        </w:rPr>
        <w:drawing>
          <wp:inline distT="0" distB="0" distL="0" distR="0" wp14:anchorId="577FA112" wp14:editId="3DF72DE4">
            <wp:extent cx="3095763" cy="3627120"/>
            <wp:effectExtent l="0" t="0" r="952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8306" cy="3665249"/>
                    </a:xfrm>
                    <a:prstGeom prst="rect">
                      <a:avLst/>
                    </a:prstGeom>
                    <a:noFill/>
                    <a:ln>
                      <a:noFill/>
                    </a:ln>
                  </pic:spPr>
                </pic:pic>
              </a:graphicData>
            </a:graphic>
          </wp:inline>
        </w:drawing>
      </w:r>
    </w:p>
    <w:p w14:paraId="6C43BF90" w14:textId="6A058B41" w:rsidR="00D9341F" w:rsidRPr="00F55779" w:rsidRDefault="00C034ED" w:rsidP="00F55779">
      <w:pPr>
        <w:pStyle w:val="Caption"/>
        <w:spacing w:line="360" w:lineRule="auto"/>
        <w:jc w:val="center"/>
        <w:rPr>
          <w:i w:val="0"/>
          <w:sz w:val="26"/>
        </w:rPr>
      </w:pPr>
      <w:bookmarkStart w:id="271" w:name="_Toc504050692"/>
      <w:r w:rsidRPr="00C034ED">
        <w:rPr>
          <w:i w:val="0"/>
          <w:sz w:val="26"/>
        </w:rPr>
        <w:t>Hình 3.</w:t>
      </w:r>
      <w:r w:rsidRPr="00C034ED">
        <w:rPr>
          <w:i w:val="0"/>
          <w:sz w:val="26"/>
        </w:rPr>
        <w:fldChar w:fldCharType="begin"/>
      </w:r>
      <w:r w:rsidRPr="00C034ED">
        <w:rPr>
          <w:i w:val="0"/>
          <w:sz w:val="26"/>
        </w:rPr>
        <w:instrText xml:space="preserve"> SEQ Hình_3._ \* ARABIC </w:instrText>
      </w:r>
      <w:r w:rsidRPr="00C034ED">
        <w:rPr>
          <w:i w:val="0"/>
          <w:sz w:val="26"/>
        </w:rPr>
        <w:fldChar w:fldCharType="separate"/>
      </w:r>
      <w:r w:rsidR="008E7AE6">
        <w:rPr>
          <w:i w:val="0"/>
          <w:noProof/>
          <w:sz w:val="26"/>
        </w:rPr>
        <w:t>7</w:t>
      </w:r>
      <w:r w:rsidRPr="00C034ED">
        <w:rPr>
          <w:i w:val="0"/>
          <w:sz w:val="26"/>
        </w:rPr>
        <w:fldChar w:fldCharType="end"/>
      </w:r>
      <w:r w:rsidRPr="00C034ED">
        <w:rPr>
          <w:i w:val="0"/>
          <w:sz w:val="26"/>
        </w:rPr>
        <w:t xml:space="preserve"> Thiết kế layout mạch nguồn</w:t>
      </w:r>
      <w:bookmarkEnd w:id="271"/>
    </w:p>
    <w:p w14:paraId="3F8B3EAA" w14:textId="37338FA5" w:rsidR="00F55779" w:rsidRDefault="00D9341F" w:rsidP="00F55779">
      <w:pPr>
        <w:spacing w:line="360" w:lineRule="auto"/>
        <w:rPr>
          <w:szCs w:val="26"/>
        </w:rPr>
      </w:pPr>
      <w:r w:rsidRPr="006202A6">
        <w:rPr>
          <w:szCs w:val="26"/>
        </w:rPr>
        <w:t>Gia công PCB hoàn chỉ</w:t>
      </w:r>
      <w:r w:rsidR="00675E96" w:rsidRPr="006202A6">
        <w:rPr>
          <w:szCs w:val="26"/>
        </w:rPr>
        <w:t>nh</w:t>
      </w:r>
    </w:p>
    <w:p w14:paraId="3512248E" w14:textId="1411298D" w:rsidR="00675E96" w:rsidRPr="00F55779" w:rsidRDefault="00F55779" w:rsidP="00F55779">
      <w:pPr>
        <w:tabs>
          <w:tab w:val="left" w:pos="3195"/>
        </w:tabs>
        <w:rPr>
          <w:szCs w:val="26"/>
        </w:rPr>
      </w:pPr>
      <w:r>
        <w:rPr>
          <w:szCs w:val="26"/>
        </w:rPr>
        <w:tab/>
      </w:r>
    </w:p>
    <w:p w14:paraId="0D077E51" w14:textId="42FF475F" w:rsidR="0082174F" w:rsidRDefault="00A27336" w:rsidP="00247684">
      <w:pPr>
        <w:keepNext/>
        <w:spacing w:line="360" w:lineRule="auto"/>
        <w:jc w:val="center"/>
      </w:pPr>
      <w:r>
        <w:rPr>
          <w:noProof/>
        </w:rPr>
        <w:drawing>
          <wp:inline distT="0" distB="0" distL="0" distR="0" wp14:anchorId="1B442B16" wp14:editId="4D6C5A1F">
            <wp:extent cx="2445733" cy="313372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84206" cy="3183021"/>
                    </a:xfrm>
                    <a:prstGeom prst="rect">
                      <a:avLst/>
                    </a:prstGeom>
                    <a:noFill/>
                    <a:ln>
                      <a:noFill/>
                    </a:ln>
                  </pic:spPr>
                </pic:pic>
              </a:graphicData>
            </a:graphic>
          </wp:inline>
        </w:drawing>
      </w:r>
    </w:p>
    <w:p w14:paraId="227F2336" w14:textId="0B45EBAD" w:rsidR="00675E96" w:rsidRPr="0082174F" w:rsidRDefault="0082174F" w:rsidP="00247684">
      <w:pPr>
        <w:pStyle w:val="Caption"/>
        <w:spacing w:line="360" w:lineRule="auto"/>
        <w:jc w:val="center"/>
        <w:rPr>
          <w:i w:val="0"/>
          <w:sz w:val="26"/>
        </w:rPr>
      </w:pPr>
      <w:bookmarkStart w:id="272" w:name="_Toc504050693"/>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8E7AE6">
        <w:rPr>
          <w:i w:val="0"/>
          <w:noProof/>
          <w:sz w:val="26"/>
        </w:rPr>
        <w:t>8</w:t>
      </w:r>
      <w:r w:rsidRPr="0082174F">
        <w:rPr>
          <w:i w:val="0"/>
          <w:sz w:val="26"/>
        </w:rPr>
        <w:fldChar w:fldCharType="end"/>
      </w:r>
      <w:r w:rsidRPr="0082174F">
        <w:rPr>
          <w:i w:val="0"/>
          <w:sz w:val="26"/>
        </w:rPr>
        <w:t xml:space="preserve"> Mạch nguồn hoàn chỉnh</w:t>
      </w:r>
      <w:bookmarkEnd w:id="272"/>
    </w:p>
    <w:p w14:paraId="08056EB4" w14:textId="2047AF9F" w:rsidR="00D9341F" w:rsidRPr="006202A6" w:rsidRDefault="00D9341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73" w:name="_Toc504074515"/>
      <w:r w:rsidRPr="006202A6">
        <w:rPr>
          <w:rFonts w:ascii="Times New Roman" w:hAnsi="Times New Roman" w:cs="Times New Roman"/>
          <w:b/>
          <w:color w:val="auto"/>
          <w:szCs w:val="26"/>
        </w:rPr>
        <w:t>3.2.</w:t>
      </w:r>
      <w:r w:rsidR="000000EF" w:rsidRPr="006202A6">
        <w:rPr>
          <w:rFonts w:ascii="Times New Roman" w:hAnsi="Times New Roman" w:cs="Times New Roman"/>
          <w:b/>
          <w:color w:val="auto"/>
          <w:szCs w:val="26"/>
        </w:rPr>
        <w:t>3</w:t>
      </w:r>
      <w:r w:rsidR="00114791">
        <w:rPr>
          <w:rFonts w:ascii="Times New Roman" w:hAnsi="Times New Roman" w:cs="Times New Roman"/>
          <w:b/>
          <w:color w:val="auto"/>
          <w:szCs w:val="26"/>
        </w:rPr>
        <w:t xml:space="preserve"> </w:t>
      </w:r>
      <w:r w:rsidRPr="006202A6">
        <w:rPr>
          <w:rFonts w:ascii="Times New Roman" w:hAnsi="Times New Roman" w:cs="Times New Roman"/>
          <w:b/>
          <w:color w:val="auto"/>
          <w:szCs w:val="26"/>
        </w:rPr>
        <w:t>Thiết kế mạch trung tâm</w:t>
      </w:r>
      <w:bookmarkEnd w:id="273"/>
    </w:p>
    <w:p w14:paraId="0A58BF55" w14:textId="15599608" w:rsidR="00102BF6" w:rsidRPr="006202A6" w:rsidRDefault="00102BF6" w:rsidP="00E235A1">
      <w:pPr>
        <w:spacing w:line="360" w:lineRule="auto"/>
        <w:ind w:left="426" w:firstLine="425"/>
        <w:jc w:val="both"/>
      </w:pPr>
      <w:r w:rsidRPr="006202A6">
        <w:t xml:space="preserve">Mạch trung tâm có nhiệm vụ giao tiếp với </w:t>
      </w:r>
      <w:r w:rsidR="003A1974" w:rsidRPr="006202A6">
        <w:t xml:space="preserve">các thiết bị khác như module </w:t>
      </w:r>
      <w:r w:rsidR="00F55779">
        <w:t xml:space="preserve"> </w:t>
      </w:r>
      <w:r w:rsidR="003A1974" w:rsidRPr="006202A6">
        <w:t>R307, Micro SD Card, LCD TFT,…tạo thành một hệ thống điều khiển hoàn chỉnh.</w:t>
      </w:r>
    </w:p>
    <w:p w14:paraId="305132A4" w14:textId="28CB86E9" w:rsidR="003A1974" w:rsidRPr="006202A6" w:rsidRDefault="003A1974" w:rsidP="00247684">
      <w:pPr>
        <w:spacing w:line="360" w:lineRule="auto"/>
        <w:rPr>
          <w:szCs w:val="26"/>
        </w:rPr>
      </w:pPr>
    </w:p>
    <w:p w14:paraId="79231CF7" w14:textId="3E812EEB" w:rsidR="0082174F" w:rsidRDefault="008563CC" w:rsidP="00F55779">
      <w:pPr>
        <w:keepNext/>
        <w:spacing w:line="360" w:lineRule="auto"/>
        <w:jc w:val="center"/>
      </w:pPr>
      <w:r>
        <w:rPr>
          <w:noProof/>
        </w:rPr>
        <w:drawing>
          <wp:inline distT="0" distB="0" distL="0" distR="0" wp14:anchorId="1AB338D4" wp14:editId="7AEFF4DD">
            <wp:extent cx="5580380" cy="1273242"/>
            <wp:effectExtent l="0" t="0" r="1270" b="3175"/>
            <wp:docPr id="3" name="Hình ảnh 3" descr="https://scontent.fsgn5-4.fna.fbcdn.net/v/t34.0-12/26855367_2004331756449633_767691113_n.png?oh=79d18c185c47fa4e78358e1f79a2d22b&amp;oe=5A606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5-4.fna.fbcdn.net/v/t34.0-12/26855367_2004331756449633_767691113_n.png?oh=79d18c185c47fa4e78358e1f79a2d22b&amp;oe=5A6063C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273242"/>
                    </a:xfrm>
                    <a:prstGeom prst="rect">
                      <a:avLst/>
                    </a:prstGeom>
                    <a:noFill/>
                    <a:ln>
                      <a:noFill/>
                    </a:ln>
                  </pic:spPr>
                </pic:pic>
              </a:graphicData>
            </a:graphic>
          </wp:inline>
        </w:drawing>
      </w:r>
    </w:p>
    <w:p w14:paraId="27033CAA" w14:textId="7AB1269C" w:rsidR="003A1974" w:rsidRPr="0082174F" w:rsidRDefault="0082174F" w:rsidP="00247684">
      <w:pPr>
        <w:pStyle w:val="Caption"/>
        <w:spacing w:line="360" w:lineRule="auto"/>
        <w:jc w:val="center"/>
        <w:rPr>
          <w:i w:val="0"/>
          <w:sz w:val="26"/>
        </w:rPr>
      </w:pPr>
      <w:bookmarkStart w:id="274" w:name="_Toc504050694"/>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8E7AE6">
        <w:rPr>
          <w:i w:val="0"/>
          <w:noProof/>
          <w:sz w:val="26"/>
        </w:rPr>
        <w:t>9</w:t>
      </w:r>
      <w:r w:rsidRPr="0082174F">
        <w:rPr>
          <w:i w:val="0"/>
          <w:sz w:val="26"/>
        </w:rPr>
        <w:fldChar w:fldCharType="end"/>
      </w:r>
      <w:r w:rsidRPr="0082174F">
        <w:rPr>
          <w:i w:val="0"/>
          <w:sz w:val="26"/>
        </w:rPr>
        <w:t xml:space="preserve"> Sơ đồ tổng quát hệ thống</w:t>
      </w:r>
      <w:bookmarkEnd w:id="274"/>
    </w:p>
    <w:p w14:paraId="22B9BA07" w14:textId="28DD637C" w:rsidR="00041B33" w:rsidRPr="006202A6" w:rsidRDefault="00E235A1" w:rsidP="00247684">
      <w:pPr>
        <w:spacing w:line="360" w:lineRule="auto"/>
      </w:pPr>
      <w:r>
        <w:t xml:space="preserve">            </w:t>
      </w:r>
      <w:r w:rsidR="000000EF" w:rsidRPr="006202A6">
        <w:t>Thiết kế mạch nguyên lý</w:t>
      </w:r>
    </w:p>
    <w:p w14:paraId="316CDF4E" w14:textId="74CE8282" w:rsidR="0050737F" w:rsidRDefault="00102BF6" w:rsidP="00F55779">
      <w:pPr>
        <w:keepNext/>
        <w:spacing w:line="360" w:lineRule="auto"/>
        <w:ind w:left="-720"/>
        <w:jc w:val="center"/>
      </w:pPr>
      <w:r w:rsidRPr="006202A6">
        <w:rPr>
          <w:noProof/>
          <w:szCs w:val="26"/>
        </w:rPr>
        <w:drawing>
          <wp:inline distT="0" distB="0" distL="0" distR="0" wp14:anchorId="63D5E0DC" wp14:editId="6938C3BF">
            <wp:extent cx="5218728" cy="298069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8410" cy="3003355"/>
                    </a:xfrm>
                    <a:prstGeom prst="rect">
                      <a:avLst/>
                    </a:prstGeom>
                    <a:noFill/>
                    <a:ln>
                      <a:noFill/>
                    </a:ln>
                  </pic:spPr>
                </pic:pic>
              </a:graphicData>
            </a:graphic>
          </wp:inline>
        </w:drawing>
      </w:r>
    </w:p>
    <w:p w14:paraId="3BBCD546" w14:textId="2805A50F" w:rsidR="00D9341F" w:rsidRPr="000367A8" w:rsidRDefault="0050737F" w:rsidP="000367A8">
      <w:pPr>
        <w:pStyle w:val="Caption"/>
        <w:spacing w:line="360" w:lineRule="auto"/>
        <w:jc w:val="center"/>
        <w:rPr>
          <w:i w:val="0"/>
          <w:sz w:val="26"/>
        </w:rPr>
      </w:pPr>
      <w:bookmarkStart w:id="275" w:name="_Toc504050695"/>
      <w:r w:rsidRPr="0050737F">
        <w:rPr>
          <w:i w:val="0"/>
          <w:sz w:val="26"/>
        </w:rPr>
        <w:t>Hình 3.</w:t>
      </w:r>
      <w:r w:rsidRPr="0050737F">
        <w:rPr>
          <w:i w:val="0"/>
          <w:sz w:val="26"/>
        </w:rPr>
        <w:fldChar w:fldCharType="begin"/>
      </w:r>
      <w:r w:rsidRPr="0050737F">
        <w:rPr>
          <w:i w:val="0"/>
          <w:sz w:val="26"/>
        </w:rPr>
        <w:instrText xml:space="preserve"> SEQ Hình_3._ \* ARABIC </w:instrText>
      </w:r>
      <w:r w:rsidRPr="0050737F">
        <w:rPr>
          <w:i w:val="0"/>
          <w:sz w:val="26"/>
        </w:rPr>
        <w:fldChar w:fldCharType="separate"/>
      </w:r>
      <w:r w:rsidR="008E7AE6">
        <w:rPr>
          <w:i w:val="0"/>
          <w:noProof/>
          <w:sz w:val="26"/>
        </w:rPr>
        <w:t>10</w:t>
      </w:r>
      <w:r w:rsidRPr="0050737F">
        <w:rPr>
          <w:i w:val="0"/>
          <w:sz w:val="26"/>
        </w:rPr>
        <w:fldChar w:fldCharType="end"/>
      </w:r>
      <w:r w:rsidRPr="0050737F">
        <w:rPr>
          <w:i w:val="0"/>
          <w:sz w:val="26"/>
        </w:rPr>
        <w:t xml:space="preserve"> Sơ đồ nguyên lý mạch trung tâm</w:t>
      </w:r>
      <w:bookmarkEnd w:id="275"/>
    </w:p>
    <w:p w14:paraId="3171BAC0" w14:textId="77777777" w:rsidR="00F55779" w:rsidRDefault="00F55779" w:rsidP="00247684">
      <w:pPr>
        <w:spacing w:line="360" w:lineRule="auto"/>
      </w:pPr>
    </w:p>
    <w:p w14:paraId="73162599" w14:textId="77777777" w:rsidR="00F55779" w:rsidRDefault="00F55779" w:rsidP="00247684">
      <w:pPr>
        <w:spacing w:line="360" w:lineRule="auto"/>
      </w:pPr>
    </w:p>
    <w:p w14:paraId="33AD5438" w14:textId="77777777" w:rsidR="00F55779" w:rsidRDefault="00F55779" w:rsidP="00247684">
      <w:pPr>
        <w:spacing w:line="360" w:lineRule="auto"/>
      </w:pPr>
    </w:p>
    <w:p w14:paraId="1B84C914" w14:textId="77777777" w:rsidR="00F55779" w:rsidRDefault="00F55779" w:rsidP="00247684">
      <w:pPr>
        <w:spacing w:line="360" w:lineRule="auto"/>
      </w:pPr>
    </w:p>
    <w:p w14:paraId="5022CAD9" w14:textId="77777777" w:rsidR="00F55779" w:rsidRDefault="00F55779" w:rsidP="00247684">
      <w:pPr>
        <w:spacing w:line="360" w:lineRule="auto"/>
      </w:pPr>
    </w:p>
    <w:p w14:paraId="61CCC4B7" w14:textId="77777777" w:rsidR="00F55779" w:rsidRDefault="00F55779" w:rsidP="00247684">
      <w:pPr>
        <w:spacing w:line="360" w:lineRule="auto"/>
      </w:pPr>
    </w:p>
    <w:p w14:paraId="04843E6D" w14:textId="07A3912D" w:rsidR="008964D7" w:rsidRPr="006202A6" w:rsidRDefault="00F55779" w:rsidP="00247684">
      <w:pPr>
        <w:spacing w:line="360" w:lineRule="auto"/>
      </w:pPr>
      <w:r>
        <w:t xml:space="preserve">      </w:t>
      </w:r>
      <w:r w:rsidR="000000EF" w:rsidRPr="006202A6">
        <w:t>Thiết kế mạch layout</w:t>
      </w:r>
    </w:p>
    <w:p w14:paraId="29AFE8E4" w14:textId="68596599" w:rsidR="00DB602B" w:rsidRDefault="003A1974" w:rsidP="00F55779">
      <w:pPr>
        <w:keepNext/>
        <w:spacing w:line="360" w:lineRule="auto"/>
        <w:jc w:val="center"/>
      </w:pPr>
      <w:bookmarkStart w:id="276" w:name="_Toc503768893"/>
      <w:bookmarkStart w:id="277" w:name="_Toc503769058"/>
      <w:bookmarkStart w:id="278" w:name="_Toc473484139"/>
      <w:bookmarkStart w:id="279" w:name="_Toc473484284"/>
      <w:bookmarkStart w:id="280" w:name="_Toc474362655"/>
      <w:r w:rsidRPr="006202A6">
        <w:rPr>
          <w:b/>
          <w:noProof/>
        </w:rPr>
        <w:drawing>
          <wp:inline distT="0" distB="0" distL="0" distR="0" wp14:anchorId="2821C6A7" wp14:editId="082AF548">
            <wp:extent cx="4629150" cy="3453409"/>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0800000">
                      <a:off x="0" y="0"/>
                      <a:ext cx="4644729" cy="3465031"/>
                    </a:xfrm>
                    <a:prstGeom prst="rect">
                      <a:avLst/>
                    </a:prstGeom>
                    <a:noFill/>
                    <a:ln>
                      <a:noFill/>
                    </a:ln>
                  </pic:spPr>
                </pic:pic>
              </a:graphicData>
            </a:graphic>
          </wp:inline>
        </w:drawing>
      </w:r>
      <w:bookmarkEnd w:id="276"/>
      <w:bookmarkEnd w:id="277"/>
    </w:p>
    <w:p w14:paraId="18711263" w14:textId="1450BD85" w:rsidR="00DB602B" w:rsidRPr="000367A8" w:rsidRDefault="00DB602B" w:rsidP="000367A8">
      <w:pPr>
        <w:pStyle w:val="Caption"/>
        <w:spacing w:line="360" w:lineRule="auto"/>
        <w:jc w:val="center"/>
        <w:rPr>
          <w:i w:val="0"/>
          <w:sz w:val="26"/>
        </w:rPr>
      </w:pPr>
      <w:bookmarkStart w:id="281" w:name="_Toc504050696"/>
      <w:r>
        <w:rPr>
          <w:i w:val="0"/>
          <w:sz w:val="26"/>
        </w:rPr>
        <w:t>Hình 3.</w:t>
      </w:r>
      <w:r w:rsidRPr="00DB602B">
        <w:rPr>
          <w:i w:val="0"/>
          <w:sz w:val="26"/>
        </w:rPr>
        <w:fldChar w:fldCharType="begin"/>
      </w:r>
      <w:r w:rsidRPr="00DB602B">
        <w:rPr>
          <w:i w:val="0"/>
          <w:sz w:val="26"/>
        </w:rPr>
        <w:instrText xml:space="preserve"> SEQ Hình_3._ \* ARABIC </w:instrText>
      </w:r>
      <w:r w:rsidRPr="00DB602B">
        <w:rPr>
          <w:i w:val="0"/>
          <w:sz w:val="26"/>
        </w:rPr>
        <w:fldChar w:fldCharType="separate"/>
      </w:r>
      <w:r w:rsidR="008E7AE6">
        <w:rPr>
          <w:i w:val="0"/>
          <w:noProof/>
          <w:sz w:val="26"/>
        </w:rPr>
        <w:t>11</w:t>
      </w:r>
      <w:r w:rsidRPr="00DB602B">
        <w:rPr>
          <w:i w:val="0"/>
          <w:sz w:val="26"/>
        </w:rPr>
        <w:fldChar w:fldCharType="end"/>
      </w:r>
      <w:r>
        <w:rPr>
          <w:i w:val="0"/>
          <w:sz w:val="26"/>
        </w:rPr>
        <w:t xml:space="preserve"> </w:t>
      </w:r>
      <w:r w:rsidRPr="00DB602B">
        <w:rPr>
          <w:i w:val="0"/>
          <w:sz w:val="26"/>
        </w:rPr>
        <w:t>Thiết kế layout mạch trung tâm</w:t>
      </w:r>
      <w:bookmarkEnd w:id="281"/>
    </w:p>
    <w:p w14:paraId="34941FCA" w14:textId="159BD812" w:rsidR="000000EF" w:rsidRPr="006202A6" w:rsidRDefault="00F55779" w:rsidP="00247684">
      <w:pPr>
        <w:spacing w:line="360" w:lineRule="auto"/>
        <w:rPr>
          <w:szCs w:val="26"/>
        </w:rPr>
      </w:pPr>
      <w:r>
        <w:rPr>
          <w:szCs w:val="26"/>
        </w:rPr>
        <w:t xml:space="preserve">       </w:t>
      </w:r>
      <w:r w:rsidR="000000EF" w:rsidRPr="006202A6">
        <w:rPr>
          <w:szCs w:val="26"/>
        </w:rPr>
        <w:t>Gia công PCB hoàn chỉ</w:t>
      </w:r>
      <w:r w:rsidR="00035730" w:rsidRPr="006202A6">
        <w:rPr>
          <w:szCs w:val="26"/>
        </w:rPr>
        <w:t>nh</w:t>
      </w:r>
    </w:p>
    <w:p w14:paraId="1FBA2787" w14:textId="77777777" w:rsidR="008A52F9" w:rsidRDefault="00035730" w:rsidP="00247684">
      <w:pPr>
        <w:keepNext/>
        <w:spacing w:line="360" w:lineRule="auto"/>
        <w:jc w:val="center"/>
      </w:pPr>
      <w:r w:rsidRPr="006202A6">
        <w:rPr>
          <w:noProof/>
          <w:szCs w:val="26"/>
        </w:rPr>
        <w:drawing>
          <wp:inline distT="0" distB="0" distL="0" distR="0" wp14:anchorId="22232C97" wp14:editId="31BFF36A">
            <wp:extent cx="4638675" cy="3126684"/>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1074" cy="3135042"/>
                    </a:xfrm>
                    <a:prstGeom prst="rect">
                      <a:avLst/>
                    </a:prstGeom>
                    <a:noFill/>
                    <a:ln>
                      <a:noFill/>
                    </a:ln>
                  </pic:spPr>
                </pic:pic>
              </a:graphicData>
            </a:graphic>
          </wp:inline>
        </w:drawing>
      </w:r>
    </w:p>
    <w:p w14:paraId="21DA1B89" w14:textId="75D48FC5" w:rsidR="006E21E7" w:rsidRPr="008A52F9" w:rsidRDefault="008A52F9" w:rsidP="00247684">
      <w:pPr>
        <w:pStyle w:val="Caption"/>
        <w:spacing w:line="360" w:lineRule="auto"/>
        <w:jc w:val="center"/>
        <w:rPr>
          <w:i w:val="0"/>
          <w:sz w:val="26"/>
        </w:rPr>
      </w:pPr>
      <w:bookmarkStart w:id="282" w:name="_Toc504050697"/>
      <w:r w:rsidRPr="008A52F9">
        <w:rPr>
          <w:i w:val="0"/>
          <w:sz w:val="26"/>
        </w:rPr>
        <w:t>Hình 3.</w:t>
      </w:r>
      <w:r w:rsidRPr="008A52F9">
        <w:rPr>
          <w:i w:val="0"/>
          <w:sz w:val="26"/>
        </w:rPr>
        <w:fldChar w:fldCharType="begin"/>
      </w:r>
      <w:r w:rsidRPr="008A52F9">
        <w:rPr>
          <w:i w:val="0"/>
          <w:sz w:val="26"/>
        </w:rPr>
        <w:instrText xml:space="preserve"> SEQ Hình_3._ \* ARABIC </w:instrText>
      </w:r>
      <w:r w:rsidRPr="008A52F9">
        <w:rPr>
          <w:i w:val="0"/>
          <w:sz w:val="26"/>
        </w:rPr>
        <w:fldChar w:fldCharType="separate"/>
      </w:r>
      <w:r w:rsidR="008E7AE6">
        <w:rPr>
          <w:i w:val="0"/>
          <w:noProof/>
          <w:sz w:val="26"/>
        </w:rPr>
        <w:t>12</w:t>
      </w:r>
      <w:r w:rsidRPr="008A52F9">
        <w:rPr>
          <w:i w:val="0"/>
          <w:sz w:val="26"/>
        </w:rPr>
        <w:fldChar w:fldCharType="end"/>
      </w:r>
      <w:r w:rsidRPr="008A52F9">
        <w:rPr>
          <w:i w:val="0"/>
          <w:sz w:val="26"/>
        </w:rPr>
        <w:t xml:space="preserve"> PCB mạch điều khiển</w:t>
      </w:r>
      <w:bookmarkEnd w:id="282"/>
    </w:p>
    <w:p w14:paraId="555CC8DC" w14:textId="3D49140E" w:rsidR="00FA2666" w:rsidRPr="006202A6" w:rsidRDefault="00FA2666" w:rsidP="00247684">
      <w:pPr>
        <w:spacing w:line="360" w:lineRule="auto"/>
      </w:pPr>
    </w:p>
    <w:p w14:paraId="0E051345" w14:textId="72889467" w:rsidR="00860C62" w:rsidRPr="00F55779" w:rsidRDefault="00FA2666" w:rsidP="00F55779">
      <w:pPr>
        <w:keepNext/>
        <w:spacing w:line="360" w:lineRule="auto"/>
        <w:jc w:val="center"/>
      </w:pPr>
      <w:r w:rsidRPr="006202A6">
        <w:rPr>
          <w:noProof/>
        </w:rPr>
        <w:drawing>
          <wp:inline distT="0" distB="0" distL="0" distR="0" wp14:anchorId="4293A273" wp14:editId="029E3B9E">
            <wp:extent cx="5198796" cy="2924175"/>
            <wp:effectExtent l="0" t="0" r="1905" b="0"/>
            <wp:docPr id="233" name="Hình ảnh 233" descr="https://scontent.fsgn2-3.fna.fbcdn.net/v/t35.0-12/s2048x2048/26908877_2004313089784833_699768559_o.jpg?oh=d8cb9b3b01503f68ff1080d0a2c9dddd&amp;oe=5A5F0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3.fna.fbcdn.net/v/t35.0-12/s2048x2048/26908877_2004313089784833_699768559_o.jpg?oh=d8cb9b3b01503f68ff1080d0a2c9dddd&amp;oe=5A5F0DD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0363" cy="2925056"/>
                    </a:xfrm>
                    <a:prstGeom prst="rect">
                      <a:avLst/>
                    </a:prstGeom>
                    <a:noFill/>
                    <a:ln>
                      <a:noFill/>
                    </a:ln>
                  </pic:spPr>
                </pic:pic>
              </a:graphicData>
            </a:graphic>
          </wp:inline>
        </w:drawing>
      </w:r>
    </w:p>
    <w:p w14:paraId="7CB0456F" w14:textId="7CB22169" w:rsidR="00FA2666" w:rsidRPr="00F55779" w:rsidRDefault="00860C62" w:rsidP="00F55779">
      <w:pPr>
        <w:pStyle w:val="Caption"/>
        <w:spacing w:line="360" w:lineRule="auto"/>
        <w:jc w:val="center"/>
        <w:rPr>
          <w:i w:val="0"/>
          <w:sz w:val="26"/>
        </w:rPr>
      </w:pPr>
      <w:bookmarkStart w:id="283" w:name="_Toc504050698"/>
      <w:r w:rsidRPr="00860C62">
        <w:rPr>
          <w:i w:val="0"/>
          <w:sz w:val="26"/>
        </w:rPr>
        <w:t>Hình 3.</w:t>
      </w:r>
      <w:r w:rsidRPr="00860C62">
        <w:rPr>
          <w:i w:val="0"/>
          <w:sz w:val="26"/>
        </w:rPr>
        <w:fldChar w:fldCharType="begin"/>
      </w:r>
      <w:r w:rsidRPr="00860C62">
        <w:rPr>
          <w:i w:val="0"/>
          <w:sz w:val="26"/>
        </w:rPr>
        <w:instrText xml:space="preserve"> SEQ Hình_3._ \* ARABIC </w:instrText>
      </w:r>
      <w:r w:rsidRPr="00860C62">
        <w:rPr>
          <w:i w:val="0"/>
          <w:sz w:val="26"/>
        </w:rPr>
        <w:fldChar w:fldCharType="separate"/>
      </w:r>
      <w:r w:rsidR="008E7AE6">
        <w:rPr>
          <w:i w:val="0"/>
          <w:noProof/>
          <w:sz w:val="26"/>
        </w:rPr>
        <w:t>13</w:t>
      </w:r>
      <w:r w:rsidRPr="00860C62">
        <w:rPr>
          <w:i w:val="0"/>
          <w:sz w:val="26"/>
        </w:rPr>
        <w:fldChar w:fldCharType="end"/>
      </w:r>
      <w:r w:rsidRPr="00860C62">
        <w:rPr>
          <w:i w:val="0"/>
          <w:sz w:val="26"/>
        </w:rPr>
        <w:t xml:space="preserve"> Mạch điều khiển sau khi lắp linh kiện</w:t>
      </w:r>
      <w:bookmarkEnd w:id="283"/>
    </w:p>
    <w:p w14:paraId="3A162C99" w14:textId="36E31CBC" w:rsidR="00FD286C" w:rsidRDefault="00FA2666" w:rsidP="00F55779">
      <w:pPr>
        <w:keepNext/>
        <w:spacing w:line="360" w:lineRule="auto"/>
        <w:jc w:val="center"/>
      </w:pPr>
      <w:r w:rsidRPr="006202A6">
        <w:rPr>
          <w:noProof/>
        </w:rPr>
        <w:drawing>
          <wp:inline distT="0" distB="0" distL="0" distR="0" wp14:anchorId="5ABB5324" wp14:editId="4EFC9F0E">
            <wp:extent cx="5143500" cy="3548380"/>
            <wp:effectExtent l="0" t="0" r="0"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6643" cy="3557447"/>
                    </a:xfrm>
                    <a:prstGeom prst="rect">
                      <a:avLst/>
                    </a:prstGeom>
                    <a:noFill/>
                    <a:ln>
                      <a:noFill/>
                    </a:ln>
                  </pic:spPr>
                </pic:pic>
              </a:graphicData>
            </a:graphic>
          </wp:inline>
        </w:drawing>
      </w:r>
    </w:p>
    <w:p w14:paraId="008E7231" w14:textId="6AC5ED73" w:rsidR="00FA2666" w:rsidRDefault="00860C62" w:rsidP="00247684">
      <w:pPr>
        <w:pStyle w:val="Caption"/>
        <w:spacing w:line="360" w:lineRule="auto"/>
        <w:jc w:val="center"/>
        <w:rPr>
          <w:sz w:val="26"/>
        </w:rPr>
      </w:pPr>
      <w:bookmarkStart w:id="284" w:name="_Toc504050699"/>
      <w:r w:rsidRPr="00860C62">
        <w:rPr>
          <w:sz w:val="26"/>
        </w:rPr>
        <w:t>Hình 3.</w:t>
      </w:r>
      <w:r w:rsidRPr="00860C62">
        <w:rPr>
          <w:sz w:val="26"/>
        </w:rPr>
        <w:fldChar w:fldCharType="begin"/>
      </w:r>
      <w:r w:rsidRPr="00860C62">
        <w:rPr>
          <w:sz w:val="26"/>
        </w:rPr>
        <w:instrText xml:space="preserve"> SEQ Hình_3._ \* ARABIC </w:instrText>
      </w:r>
      <w:r w:rsidRPr="00860C62">
        <w:rPr>
          <w:sz w:val="26"/>
        </w:rPr>
        <w:fldChar w:fldCharType="separate"/>
      </w:r>
      <w:r w:rsidR="008E7AE6">
        <w:rPr>
          <w:noProof/>
          <w:sz w:val="26"/>
        </w:rPr>
        <w:t>14</w:t>
      </w:r>
      <w:r w:rsidRPr="00860C62">
        <w:rPr>
          <w:sz w:val="26"/>
        </w:rPr>
        <w:fldChar w:fldCharType="end"/>
      </w:r>
      <w:r w:rsidRPr="00860C62">
        <w:rPr>
          <w:sz w:val="26"/>
        </w:rPr>
        <w:t xml:space="preserve"> Mạch điều khiển sau khi đóng gói</w:t>
      </w:r>
      <w:bookmarkEnd w:id="284"/>
    </w:p>
    <w:p w14:paraId="46333596" w14:textId="77777777" w:rsidR="00FD286C" w:rsidRPr="00FD286C" w:rsidRDefault="00FD286C" w:rsidP="00247684">
      <w:pPr>
        <w:spacing w:line="360" w:lineRule="auto"/>
      </w:pPr>
    </w:p>
    <w:p w14:paraId="7E78600F" w14:textId="05362295" w:rsidR="000000EF" w:rsidRPr="006202A6" w:rsidRDefault="000000E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85" w:name="_Toc504074516"/>
      <w:r w:rsidRPr="006202A6">
        <w:rPr>
          <w:rFonts w:ascii="Times New Roman" w:hAnsi="Times New Roman" w:cs="Times New Roman"/>
          <w:b/>
          <w:color w:val="auto"/>
          <w:szCs w:val="26"/>
        </w:rPr>
        <w:t xml:space="preserve">3.2.4 Thiết kế mạch </w:t>
      </w:r>
      <w:r w:rsidR="006E21E7" w:rsidRPr="006202A6">
        <w:rPr>
          <w:rFonts w:ascii="Times New Roman" w:hAnsi="Times New Roman" w:cs="Times New Roman"/>
          <w:b/>
          <w:color w:val="auto"/>
          <w:szCs w:val="26"/>
        </w:rPr>
        <w:t>đóng ngắt</w:t>
      </w:r>
      <w:r w:rsidRPr="006202A6">
        <w:rPr>
          <w:rFonts w:ascii="Times New Roman" w:hAnsi="Times New Roman" w:cs="Times New Roman"/>
          <w:b/>
          <w:color w:val="auto"/>
          <w:szCs w:val="26"/>
        </w:rPr>
        <w:t xml:space="preserve"> khóa điện</w:t>
      </w:r>
      <w:bookmarkEnd w:id="285"/>
    </w:p>
    <w:p w14:paraId="55DC6C79" w14:textId="3E662908" w:rsidR="000000EF" w:rsidRPr="006202A6" w:rsidRDefault="006E21E7" w:rsidP="00956A18">
      <w:pPr>
        <w:spacing w:line="360" w:lineRule="auto"/>
        <w:ind w:left="426" w:firstLine="425"/>
        <w:jc w:val="both"/>
      </w:pPr>
      <w:r w:rsidRPr="006202A6">
        <w:t xml:space="preserve">Do khóa điện sử dụng nguồn 12V nên cần có mạch cách ly để bảo vệ vi </w:t>
      </w:r>
      <w:proofErr w:type="gramStart"/>
      <w:r w:rsidRPr="006202A6">
        <w:t xml:space="preserve">điều </w:t>
      </w:r>
      <w:r w:rsidR="00F55779">
        <w:t xml:space="preserve"> </w:t>
      </w:r>
      <w:r w:rsidRPr="006202A6">
        <w:t>khiể</w:t>
      </w:r>
      <w:r w:rsidR="00F55779">
        <w:t>n</w:t>
      </w:r>
      <w:proofErr w:type="gramEnd"/>
      <w:r w:rsidR="00F55779">
        <w:t>.</w:t>
      </w:r>
    </w:p>
    <w:p w14:paraId="549BF236" w14:textId="0B214FF0" w:rsidR="000000EF" w:rsidRPr="006202A6" w:rsidRDefault="00956A18" w:rsidP="00F55779">
      <w:pPr>
        <w:spacing w:line="360" w:lineRule="auto"/>
        <w:ind w:firstLine="720"/>
      </w:pPr>
      <w:r>
        <w:t xml:space="preserve">  </w:t>
      </w:r>
      <w:r w:rsidR="000000EF" w:rsidRPr="006202A6">
        <w:t>Thiết kế mạ</w:t>
      </w:r>
      <w:r w:rsidR="00F55779">
        <w:t>ch nguyên lý</w:t>
      </w:r>
    </w:p>
    <w:p w14:paraId="7FCA8F83" w14:textId="4AF8E5C4" w:rsidR="00E10AA7" w:rsidRPr="00F55779" w:rsidRDefault="000000EF" w:rsidP="00E5436D">
      <w:pPr>
        <w:keepNext/>
        <w:spacing w:line="360" w:lineRule="auto"/>
        <w:jc w:val="center"/>
      </w:pPr>
      <w:r w:rsidRPr="006202A6">
        <w:rPr>
          <w:noProof/>
        </w:rPr>
        <w:drawing>
          <wp:inline distT="0" distB="0" distL="0" distR="0" wp14:anchorId="29EC778C" wp14:editId="29A9C708">
            <wp:extent cx="4667250" cy="305657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0283" cy="3058556"/>
                    </a:xfrm>
                    <a:prstGeom prst="rect">
                      <a:avLst/>
                    </a:prstGeom>
                    <a:noFill/>
                    <a:ln>
                      <a:noFill/>
                    </a:ln>
                  </pic:spPr>
                </pic:pic>
              </a:graphicData>
            </a:graphic>
          </wp:inline>
        </w:drawing>
      </w:r>
    </w:p>
    <w:p w14:paraId="1D9DF7C6" w14:textId="499366E5" w:rsidR="000000EF" w:rsidRPr="00F55779" w:rsidRDefault="00E10AA7" w:rsidP="00F55779">
      <w:pPr>
        <w:pStyle w:val="Caption"/>
        <w:spacing w:line="360" w:lineRule="auto"/>
        <w:jc w:val="center"/>
        <w:rPr>
          <w:i w:val="0"/>
          <w:sz w:val="26"/>
        </w:rPr>
      </w:pPr>
      <w:bookmarkStart w:id="286" w:name="_Toc504050700"/>
      <w:r w:rsidRPr="00E10AA7">
        <w:rPr>
          <w:i w:val="0"/>
          <w:sz w:val="26"/>
        </w:rPr>
        <w:t>Hình 3.</w:t>
      </w:r>
      <w:r w:rsidRPr="00E10AA7">
        <w:rPr>
          <w:i w:val="0"/>
          <w:sz w:val="26"/>
        </w:rPr>
        <w:fldChar w:fldCharType="begin"/>
      </w:r>
      <w:r w:rsidRPr="00E10AA7">
        <w:rPr>
          <w:i w:val="0"/>
          <w:sz w:val="26"/>
        </w:rPr>
        <w:instrText xml:space="preserve"> SEQ Hình_3._ \* ARABIC </w:instrText>
      </w:r>
      <w:r w:rsidRPr="00E10AA7">
        <w:rPr>
          <w:i w:val="0"/>
          <w:sz w:val="26"/>
        </w:rPr>
        <w:fldChar w:fldCharType="separate"/>
      </w:r>
      <w:r w:rsidR="008E7AE6">
        <w:rPr>
          <w:i w:val="0"/>
          <w:noProof/>
          <w:sz w:val="26"/>
        </w:rPr>
        <w:t>15</w:t>
      </w:r>
      <w:r w:rsidRPr="00E10AA7">
        <w:rPr>
          <w:i w:val="0"/>
          <w:sz w:val="26"/>
        </w:rPr>
        <w:fldChar w:fldCharType="end"/>
      </w:r>
      <w:r w:rsidRPr="00E10AA7">
        <w:rPr>
          <w:i w:val="0"/>
          <w:sz w:val="26"/>
        </w:rPr>
        <w:t xml:space="preserve"> </w:t>
      </w:r>
      <w:r>
        <w:rPr>
          <w:i w:val="0"/>
          <w:sz w:val="26"/>
        </w:rPr>
        <w:t xml:space="preserve"> </w:t>
      </w:r>
      <w:r w:rsidR="00FD286C">
        <w:rPr>
          <w:i w:val="0"/>
          <w:sz w:val="26"/>
        </w:rPr>
        <w:t>Sơ đồ n</w:t>
      </w:r>
      <w:r w:rsidRPr="00E10AA7">
        <w:rPr>
          <w:i w:val="0"/>
          <w:sz w:val="26"/>
        </w:rPr>
        <w:t>guyên lý mạch đóng ngắt khóa điện</w:t>
      </w:r>
      <w:bookmarkEnd w:id="286"/>
    </w:p>
    <w:p w14:paraId="31B4210B" w14:textId="2D848F1B" w:rsidR="000000EF" w:rsidRPr="006202A6" w:rsidRDefault="000000EF" w:rsidP="00247684">
      <w:pPr>
        <w:spacing w:line="360" w:lineRule="auto"/>
      </w:pPr>
      <w:r w:rsidRPr="006202A6">
        <w:t>Thiết kế mạ</w:t>
      </w:r>
      <w:r w:rsidR="00F55779">
        <w:t>ch layout</w:t>
      </w:r>
    </w:p>
    <w:p w14:paraId="119001C0" w14:textId="5172BD4C" w:rsidR="00275632" w:rsidRPr="00F55779" w:rsidRDefault="000000EF" w:rsidP="00F55779">
      <w:pPr>
        <w:keepNext/>
        <w:spacing w:line="360" w:lineRule="auto"/>
        <w:jc w:val="center"/>
      </w:pPr>
      <w:r w:rsidRPr="006202A6">
        <w:rPr>
          <w:noProof/>
        </w:rPr>
        <w:drawing>
          <wp:inline distT="0" distB="0" distL="0" distR="0" wp14:anchorId="7944C0C4" wp14:editId="254ECA0B">
            <wp:extent cx="4670682" cy="2057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7400" cy="2064764"/>
                    </a:xfrm>
                    <a:prstGeom prst="rect">
                      <a:avLst/>
                    </a:prstGeom>
                    <a:noFill/>
                    <a:ln>
                      <a:noFill/>
                    </a:ln>
                  </pic:spPr>
                </pic:pic>
              </a:graphicData>
            </a:graphic>
          </wp:inline>
        </w:drawing>
      </w:r>
    </w:p>
    <w:p w14:paraId="7C3CCB0A" w14:textId="6A8418B9" w:rsidR="000000EF" w:rsidRPr="00275632" w:rsidRDefault="0045562E" w:rsidP="00247684">
      <w:pPr>
        <w:pStyle w:val="Caption"/>
        <w:spacing w:line="360" w:lineRule="auto"/>
        <w:jc w:val="center"/>
        <w:rPr>
          <w:i w:val="0"/>
          <w:sz w:val="26"/>
        </w:rPr>
      </w:pPr>
      <w:bookmarkStart w:id="287" w:name="_Toc504050701"/>
      <w:r>
        <w:rPr>
          <w:i w:val="0"/>
          <w:sz w:val="26"/>
        </w:rPr>
        <w:t>Hình 3.</w:t>
      </w:r>
      <w:r w:rsidR="00E10AA7" w:rsidRPr="00275632">
        <w:rPr>
          <w:i w:val="0"/>
          <w:sz w:val="26"/>
        </w:rPr>
        <w:fldChar w:fldCharType="begin"/>
      </w:r>
      <w:r w:rsidR="00E10AA7" w:rsidRPr="00275632">
        <w:rPr>
          <w:i w:val="0"/>
          <w:sz w:val="26"/>
        </w:rPr>
        <w:instrText xml:space="preserve"> SEQ Hình_3._ \* ARABIC </w:instrText>
      </w:r>
      <w:r w:rsidR="00E10AA7" w:rsidRPr="00275632">
        <w:rPr>
          <w:i w:val="0"/>
          <w:sz w:val="26"/>
        </w:rPr>
        <w:fldChar w:fldCharType="separate"/>
      </w:r>
      <w:r w:rsidR="008E7AE6">
        <w:rPr>
          <w:i w:val="0"/>
          <w:noProof/>
          <w:sz w:val="26"/>
        </w:rPr>
        <w:t>16</w:t>
      </w:r>
      <w:r w:rsidR="00E10AA7" w:rsidRPr="00275632">
        <w:rPr>
          <w:i w:val="0"/>
          <w:sz w:val="26"/>
        </w:rPr>
        <w:fldChar w:fldCharType="end"/>
      </w:r>
      <w:r w:rsidR="00E10AA7" w:rsidRPr="00275632">
        <w:rPr>
          <w:i w:val="0"/>
          <w:sz w:val="26"/>
        </w:rPr>
        <w:t xml:space="preserve"> Layout mạch đóng ngắt khóa điện</w:t>
      </w:r>
      <w:bookmarkEnd w:id="287"/>
    </w:p>
    <w:p w14:paraId="7CD75034" w14:textId="020F7128" w:rsidR="003A1974" w:rsidRPr="006202A6" w:rsidRDefault="003A1974" w:rsidP="00247684">
      <w:pPr>
        <w:spacing w:line="360" w:lineRule="auto"/>
      </w:pPr>
    </w:p>
    <w:p w14:paraId="39D4F92E" w14:textId="77777777" w:rsidR="00F55779" w:rsidRDefault="00F55779" w:rsidP="00247684">
      <w:pPr>
        <w:spacing w:line="360" w:lineRule="auto"/>
      </w:pPr>
    </w:p>
    <w:p w14:paraId="20553EB3" w14:textId="3A683B1E" w:rsidR="000000EF" w:rsidRPr="006202A6" w:rsidRDefault="00F55779" w:rsidP="00247684">
      <w:pPr>
        <w:spacing w:line="360" w:lineRule="auto"/>
        <w:rPr>
          <w:szCs w:val="26"/>
        </w:rPr>
      </w:pPr>
      <w:r>
        <w:t xml:space="preserve">     </w:t>
      </w:r>
      <w:r w:rsidR="000000EF" w:rsidRPr="006202A6">
        <w:rPr>
          <w:szCs w:val="26"/>
        </w:rPr>
        <w:t>Gia công PCB hoàn chỉ</w:t>
      </w:r>
      <w:r w:rsidR="006E21E7" w:rsidRPr="006202A6">
        <w:rPr>
          <w:szCs w:val="26"/>
        </w:rPr>
        <w:t>nh</w:t>
      </w:r>
    </w:p>
    <w:p w14:paraId="43635B7E" w14:textId="77777777" w:rsidR="00470ECB" w:rsidRDefault="006E21E7" w:rsidP="00247684">
      <w:pPr>
        <w:keepNext/>
        <w:spacing w:line="360" w:lineRule="auto"/>
        <w:jc w:val="center"/>
      </w:pPr>
      <w:r w:rsidRPr="006202A6">
        <w:rPr>
          <w:noProof/>
          <w:szCs w:val="26"/>
        </w:rPr>
        <w:lastRenderedPageBreak/>
        <w:drawing>
          <wp:inline distT="0" distB="0" distL="0" distR="0" wp14:anchorId="51D9D229" wp14:editId="740B4AAD">
            <wp:extent cx="3947160" cy="19843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3956989" cy="1989307"/>
                    </a:xfrm>
                    <a:prstGeom prst="rect">
                      <a:avLst/>
                    </a:prstGeom>
                    <a:noFill/>
                    <a:ln>
                      <a:noFill/>
                    </a:ln>
                  </pic:spPr>
                </pic:pic>
              </a:graphicData>
            </a:graphic>
          </wp:inline>
        </w:drawing>
      </w:r>
    </w:p>
    <w:p w14:paraId="62786BB1" w14:textId="4BB0CCD5" w:rsidR="006E21E7" w:rsidRPr="00F55779" w:rsidRDefault="0045562E" w:rsidP="00F55779">
      <w:pPr>
        <w:pStyle w:val="Caption"/>
        <w:spacing w:line="360" w:lineRule="auto"/>
        <w:jc w:val="center"/>
        <w:rPr>
          <w:i w:val="0"/>
          <w:sz w:val="26"/>
        </w:rPr>
      </w:pPr>
      <w:bookmarkStart w:id="288" w:name="_Toc504050702"/>
      <w:r>
        <w:rPr>
          <w:i w:val="0"/>
          <w:sz w:val="26"/>
        </w:rPr>
        <w:t>Hình 3.</w:t>
      </w:r>
      <w:r w:rsidR="00470ECB" w:rsidRPr="00470ECB">
        <w:rPr>
          <w:i w:val="0"/>
          <w:sz w:val="26"/>
        </w:rPr>
        <w:fldChar w:fldCharType="begin"/>
      </w:r>
      <w:r w:rsidR="00470ECB" w:rsidRPr="00470ECB">
        <w:rPr>
          <w:i w:val="0"/>
          <w:sz w:val="26"/>
        </w:rPr>
        <w:instrText xml:space="preserve"> SEQ Hình_3._ \* ARABIC </w:instrText>
      </w:r>
      <w:r w:rsidR="00470ECB" w:rsidRPr="00470ECB">
        <w:rPr>
          <w:i w:val="0"/>
          <w:sz w:val="26"/>
        </w:rPr>
        <w:fldChar w:fldCharType="separate"/>
      </w:r>
      <w:r w:rsidR="008E7AE6">
        <w:rPr>
          <w:i w:val="0"/>
          <w:noProof/>
          <w:sz w:val="26"/>
        </w:rPr>
        <w:t>17</w:t>
      </w:r>
      <w:r w:rsidR="00470ECB" w:rsidRPr="00470ECB">
        <w:rPr>
          <w:i w:val="0"/>
          <w:sz w:val="26"/>
        </w:rPr>
        <w:fldChar w:fldCharType="end"/>
      </w:r>
      <w:r w:rsidR="00470ECB" w:rsidRPr="00470ECB">
        <w:rPr>
          <w:i w:val="0"/>
          <w:sz w:val="26"/>
        </w:rPr>
        <w:t xml:space="preserve"> Mạch đóng ngắt khóa điện hoàn chỉnh</w:t>
      </w:r>
      <w:bookmarkEnd w:id="288"/>
    </w:p>
    <w:p w14:paraId="3C04C396" w14:textId="56CE3146" w:rsidR="00492314" w:rsidRPr="009F0FFF" w:rsidRDefault="00A851FF" w:rsidP="00247684">
      <w:pPr>
        <w:pStyle w:val="Heading2"/>
        <w:spacing w:line="360" w:lineRule="auto"/>
        <w:jc w:val="both"/>
        <w:rPr>
          <w:rFonts w:ascii="Times New Roman" w:hAnsi="Times New Roman" w:cs="Times New Roman"/>
          <w:b/>
          <w:color w:val="auto"/>
        </w:rPr>
      </w:pPr>
      <w:bookmarkStart w:id="289" w:name="_Toc504074517"/>
      <w:r w:rsidRPr="006202A6">
        <w:rPr>
          <w:rFonts w:ascii="Times New Roman" w:hAnsi="Times New Roman" w:cs="Times New Roman"/>
          <w:b/>
          <w:color w:val="auto"/>
        </w:rPr>
        <w:t>3</w:t>
      </w:r>
      <w:r w:rsidR="00A57B64" w:rsidRPr="006202A6">
        <w:rPr>
          <w:rFonts w:ascii="Times New Roman" w:hAnsi="Times New Roman" w:cs="Times New Roman"/>
          <w:b/>
          <w:color w:val="auto"/>
        </w:rPr>
        <w:t>.3</w:t>
      </w:r>
      <w:r w:rsidR="00C52A2E" w:rsidRPr="006202A6">
        <w:rPr>
          <w:rFonts w:ascii="Times New Roman" w:hAnsi="Times New Roman" w:cs="Times New Roman"/>
          <w:b/>
          <w:color w:val="auto"/>
        </w:rPr>
        <w:t xml:space="preserve"> </w:t>
      </w:r>
      <w:r w:rsidR="00125F72" w:rsidRPr="006202A6">
        <w:rPr>
          <w:rFonts w:ascii="Times New Roman" w:hAnsi="Times New Roman" w:cs="Times New Roman"/>
          <w:b/>
          <w:color w:val="auto"/>
        </w:rPr>
        <w:t xml:space="preserve">Hiện thực giao thức </w:t>
      </w:r>
      <w:bookmarkEnd w:id="278"/>
      <w:bookmarkEnd w:id="279"/>
      <w:bookmarkEnd w:id="280"/>
      <w:r w:rsidR="00524360" w:rsidRPr="006202A6">
        <w:rPr>
          <w:rFonts w:ascii="Times New Roman" w:hAnsi="Times New Roman" w:cs="Times New Roman"/>
          <w:b/>
          <w:color w:val="auto"/>
        </w:rPr>
        <w:t>MQTT</w:t>
      </w:r>
      <w:bookmarkEnd w:id="289"/>
    </w:p>
    <w:p w14:paraId="0F2AE2C8" w14:textId="005FD9AD" w:rsidR="003C339E" w:rsidRPr="006202A6" w:rsidRDefault="00BB785A"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90" w:name="_Toc473484140"/>
      <w:bookmarkStart w:id="291" w:name="_Toc473484285"/>
      <w:bookmarkStart w:id="292" w:name="_Toc474362656"/>
      <w:bookmarkStart w:id="293" w:name="_Toc504074518"/>
      <w:r w:rsidR="00A851FF" w:rsidRPr="006202A6">
        <w:rPr>
          <w:rFonts w:ascii="Times New Roman" w:hAnsi="Times New Roman" w:cs="Times New Roman"/>
          <w:b/>
          <w:color w:val="auto"/>
          <w:szCs w:val="26"/>
        </w:rPr>
        <w:t>3</w:t>
      </w:r>
      <w:r w:rsidR="00A57B64" w:rsidRPr="006202A6">
        <w:rPr>
          <w:rFonts w:ascii="Times New Roman" w:hAnsi="Times New Roman" w:cs="Times New Roman"/>
          <w:b/>
          <w:color w:val="auto"/>
          <w:szCs w:val="26"/>
        </w:rPr>
        <w:t>.3</w:t>
      </w:r>
      <w:r w:rsidR="003C339E" w:rsidRPr="006202A6">
        <w:rPr>
          <w:rFonts w:ascii="Times New Roman" w:hAnsi="Times New Roman" w:cs="Times New Roman"/>
          <w:b/>
          <w:color w:val="auto"/>
          <w:szCs w:val="26"/>
        </w:rPr>
        <w:t>.1</w:t>
      </w:r>
      <w:r w:rsidR="00DC70A5" w:rsidRPr="006202A6">
        <w:rPr>
          <w:rFonts w:ascii="Times New Roman" w:hAnsi="Times New Roman" w:cs="Times New Roman"/>
          <w:b/>
          <w:color w:val="auto"/>
          <w:szCs w:val="26"/>
        </w:rPr>
        <w:t xml:space="preserve"> </w:t>
      </w:r>
      <w:bookmarkEnd w:id="290"/>
      <w:bookmarkEnd w:id="291"/>
      <w:bookmarkEnd w:id="292"/>
      <w:r w:rsidR="00524360" w:rsidRPr="006202A6">
        <w:rPr>
          <w:rFonts w:ascii="Times New Roman" w:hAnsi="Times New Roman" w:cs="Times New Roman"/>
          <w:b/>
          <w:color w:val="auto"/>
          <w:szCs w:val="26"/>
        </w:rPr>
        <w:t>Broker</w:t>
      </w:r>
      <w:bookmarkEnd w:id="293"/>
      <w:r w:rsidR="00125F72" w:rsidRPr="006202A6">
        <w:rPr>
          <w:rFonts w:ascii="Times New Roman" w:hAnsi="Times New Roman" w:cs="Times New Roman"/>
          <w:b/>
          <w:color w:val="auto"/>
          <w:szCs w:val="26"/>
        </w:rPr>
        <w:t xml:space="preserve"> </w:t>
      </w:r>
    </w:p>
    <w:p w14:paraId="231C5B28" w14:textId="7097F36F" w:rsidR="00DD5EE1" w:rsidRPr="006202A6" w:rsidRDefault="00DD5EE1" w:rsidP="0030578A">
      <w:pPr>
        <w:spacing w:line="360" w:lineRule="auto"/>
        <w:ind w:left="426" w:firstLine="425"/>
      </w:pPr>
      <w:r w:rsidRPr="006202A6">
        <w:t xml:space="preserve">Trong phạm </w:t>
      </w:r>
      <w:proofErr w:type="gramStart"/>
      <w:r w:rsidRPr="006202A6">
        <w:t>vi</w:t>
      </w:r>
      <w:proofErr w:type="gramEnd"/>
      <w:r w:rsidRPr="006202A6">
        <w:t xml:space="preserve"> đề tài, Broker nhóm chọn là CloudMQTT. </w:t>
      </w:r>
      <w:r w:rsidR="009E5708" w:rsidRPr="006202A6">
        <w:t>Một Broker Server free và tương tác rất tốt cho MQTT. Broker CloudMQTT hỗ trợ khá nhiều ngôn ngữ như PHP, NodeJS, Java, Python, .NET…</w:t>
      </w:r>
    </w:p>
    <w:p w14:paraId="2D84CC46" w14:textId="51EF2396" w:rsidR="009E5708" w:rsidRDefault="009E5708" w:rsidP="0030578A">
      <w:pPr>
        <w:spacing w:line="360" w:lineRule="auto"/>
        <w:ind w:left="426" w:firstLine="425"/>
      </w:pPr>
      <w:r w:rsidRPr="006202A6">
        <w:t xml:space="preserve"> Để thiết lập 1 Broker trên cloudMQTT, nhóm đã tạo tài khoản và tạo 1 TimeRecorder để quản lý quá trình Publish/Subscribe trong đề tài.</w:t>
      </w:r>
    </w:p>
    <w:p w14:paraId="695A10DB" w14:textId="77777777" w:rsidR="009F0FFF" w:rsidRDefault="009F0FFF" w:rsidP="0030578A">
      <w:pPr>
        <w:spacing w:line="360" w:lineRule="auto"/>
        <w:ind w:left="426" w:firstLine="425"/>
      </w:pPr>
    </w:p>
    <w:p w14:paraId="47544ACC" w14:textId="07C64F3A" w:rsidR="00151F48" w:rsidRPr="00151F48" w:rsidRDefault="001A6031" w:rsidP="0030578A">
      <w:pPr>
        <w:keepNext/>
        <w:spacing w:line="360" w:lineRule="auto"/>
        <w:ind w:left="426" w:firstLine="425"/>
        <w:jc w:val="center"/>
      </w:pPr>
      <w:r>
        <w:rPr>
          <w:noProof/>
        </w:rPr>
        <w:drawing>
          <wp:inline distT="0" distB="0" distL="0" distR="0" wp14:anchorId="1EB60314" wp14:editId="0A2E2560">
            <wp:extent cx="3733800" cy="1880496"/>
            <wp:effectExtent l="0" t="0" r="0" b="5715"/>
            <wp:docPr id="27" name="Hình ảnh 27" descr="C:\Users\Lieu An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40081" cy="1883659"/>
                    </a:xfrm>
                    <a:prstGeom prst="rect">
                      <a:avLst/>
                    </a:prstGeom>
                    <a:noFill/>
                    <a:ln>
                      <a:noFill/>
                    </a:ln>
                  </pic:spPr>
                </pic:pic>
              </a:graphicData>
            </a:graphic>
          </wp:inline>
        </w:drawing>
      </w:r>
    </w:p>
    <w:p w14:paraId="75E862A2" w14:textId="11DC3119" w:rsidR="001A6031" w:rsidRPr="00151F48" w:rsidRDefault="00151F48" w:rsidP="0030578A">
      <w:pPr>
        <w:pStyle w:val="Caption"/>
        <w:spacing w:line="360" w:lineRule="auto"/>
        <w:ind w:left="426" w:firstLine="425"/>
        <w:jc w:val="center"/>
        <w:rPr>
          <w:i w:val="0"/>
          <w:sz w:val="26"/>
        </w:rPr>
      </w:pPr>
      <w:bookmarkStart w:id="294" w:name="_Toc504050703"/>
      <w:r w:rsidRPr="00151F48">
        <w:rPr>
          <w:i w:val="0"/>
          <w:sz w:val="26"/>
        </w:rPr>
        <w:t>Hình 3.</w:t>
      </w:r>
      <w:r w:rsidRPr="00151F48">
        <w:rPr>
          <w:i w:val="0"/>
          <w:sz w:val="26"/>
        </w:rPr>
        <w:fldChar w:fldCharType="begin"/>
      </w:r>
      <w:r w:rsidRPr="00151F48">
        <w:rPr>
          <w:i w:val="0"/>
          <w:sz w:val="26"/>
        </w:rPr>
        <w:instrText xml:space="preserve"> SEQ Hình_3._ \* ARABIC </w:instrText>
      </w:r>
      <w:r w:rsidRPr="00151F48">
        <w:rPr>
          <w:i w:val="0"/>
          <w:sz w:val="26"/>
        </w:rPr>
        <w:fldChar w:fldCharType="separate"/>
      </w:r>
      <w:r w:rsidR="008E7AE6">
        <w:rPr>
          <w:i w:val="0"/>
          <w:noProof/>
          <w:sz w:val="26"/>
        </w:rPr>
        <w:t>18</w:t>
      </w:r>
      <w:r w:rsidRPr="00151F48">
        <w:rPr>
          <w:i w:val="0"/>
          <w:sz w:val="26"/>
        </w:rPr>
        <w:fldChar w:fldCharType="end"/>
      </w:r>
      <w:r w:rsidRPr="00151F48">
        <w:rPr>
          <w:i w:val="0"/>
          <w:sz w:val="26"/>
        </w:rPr>
        <w:t xml:space="preserve"> Giao diện trang chủ Broker</w:t>
      </w:r>
      <w:bookmarkEnd w:id="294"/>
    </w:p>
    <w:p w14:paraId="37E538F3" w14:textId="5E35184B" w:rsidR="001A6031" w:rsidRDefault="00151F48" w:rsidP="0030578A">
      <w:pPr>
        <w:spacing w:line="360" w:lineRule="auto"/>
        <w:ind w:left="426" w:firstLine="425"/>
      </w:pPr>
      <w:r>
        <w:rPr>
          <w:noProof/>
        </w:rPr>
        <w:t xml:space="preserve">Sau khi </w:t>
      </w:r>
      <w:r w:rsidR="00663280">
        <w:rPr>
          <w:noProof/>
        </w:rPr>
        <w:t xml:space="preserve">đăng ký và </w:t>
      </w:r>
      <w:r>
        <w:rPr>
          <w:noProof/>
        </w:rPr>
        <w:t>tạo một tài khoản trên cloudMQTT</w:t>
      </w:r>
      <w:r w:rsidR="00663280">
        <w:rPr>
          <w:noProof/>
        </w:rPr>
        <w:t>, tạo 1 instance để nhận nhiệm vụ làm Broker trong quá trình hoạt đông của hệ thống.</w:t>
      </w:r>
    </w:p>
    <w:p w14:paraId="18C8CA15" w14:textId="77777777" w:rsidR="00663280" w:rsidRDefault="001A6031" w:rsidP="0030578A">
      <w:pPr>
        <w:keepNext/>
        <w:spacing w:line="360" w:lineRule="auto"/>
        <w:ind w:left="426" w:firstLine="425"/>
        <w:jc w:val="center"/>
      </w:pPr>
      <w:r>
        <w:rPr>
          <w:noProof/>
        </w:rPr>
        <w:lastRenderedPageBreak/>
        <w:drawing>
          <wp:inline distT="0" distB="0" distL="0" distR="0" wp14:anchorId="4217CCBE" wp14:editId="782CBDBF">
            <wp:extent cx="4410075" cy="2211562"/>
            <wp:effectExtent l="0" t="0" r="0" b="0"/>
            <wp:docPr id="255" name="Hình ảnh 255" descr="C:\Users\Lieu Anh\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u Anh\AppData\Local\Microsoft\Windows\INetCache\Content.Wor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32310" cy="2222712"/>
                    </a:xfrm>
                    <a:prstGeom prst="rect">
                      <a:avLst/>
                    </a:prstGeom>
                    <a:noFill/>
                    <a:ln>
                      <a:noFill/>
                    </a:ln>
                  </pic:spPr>
                </pic:pic>
              </a:graphicData>
            </a:graphic>
          </wp:inline>
        </w:drawing>
      </w:r>
    </w:p>
    <w:p w14:paraId="4C97D085" w14:textId="5DD52AEC" w:rsidR="001A6031" w:rsidRDefault="00663280" w:rsidP="0030578A">
      <w:pPr>
        <w:pStyle w:val="Caption"/>
        <w:spacing w:line="360" w:lineRule="auto"/>
        <w:ind w:left="426" w:firstLine="425"/>
        <w:jc w:val="center"/>
        <w:rPr>
          <w:i w:val="0"/>
          <w:sz w:val="26"/>
        </w:rPr>
      </w:pPr>
      <w:bookmarkStart w:id="295" w:name="_Toc504050704"/>
      <w:r w:rsidRPr="00663280">
        <w:rPr>
          <w:i w:val="0"/>
          <w:sz w:val="26"/>
        </w:rPr>
        <w:t>Hình 3.</w:t>
      </w:r>
      <w:r w:rsidRPr="00663280">
        <w:rPr>
          <w:i w:val="0"/>
          <w:sz w:val="26"/>
        </w:rPr>
        <w:fldChar w:fldCharType="begin"/>
      </w:r>
      <w:r w:rsidRPr="00663280">
        <w:rPr>
          <w:i w:val="0"/>
          <w:sz w:val="26"/>
        </w:rPr>
        <w:instrText xml:space="preserve"> SEQ Hình_3._ \* ARABIC </w:instrText>
      </w:r>
      <w:r w:rsidRPr="00663280">
        <w:rPr>
          <w:i w:val="0"/>
          <w:sz w:val="26"/>
        </w:rPr>
        <w:fldChar w:fldCharType="separate"/>
      </w:r>
      <w:r w:rsidR="008E7AE6">
        <w:rPr>
          <w:i w:val="0"/>
          <w:noProof/>
          <w:sz w:val="26"/>
        </w:rPr>
        <w:t>19</w:t>
      </w:r>
      <w:r w:rsidRPr="00663280">
        <w:rPr>
          <w:i w:val="0"/>
          <w:sz w:val="26"/>
        </w:rPr>
        <w:fldChar w:fldCharType="end"/>
      </w:r>
      <w:r w:rsidRPr="00663280">
        <w:rPr>
          <w:i w:val="0"/>
          <w:sz w:val="26"/>
        </w:rPr>
        <w:t xml:space="preserve"> Tạo Instance</w:t>
      </w:r>
      <w:bookmarkEnd w:id="295"/>
    </w:p>
    <w:p w14:paraId="001DB777" w14:textId="680E4F6B" w:rsidR="00663280" w:rsidRPr="00663280" w:rsidRDefault="00663280" w:rsidP="0030578A">
      <w:pPr>
        <w:spacing w:line="360" w:lineRule="auto"/>
        <w:ind w:left="426" w:firstLine="425"/>
        <w:jc w:val="both"/>
      </w:pPr>
      <w:r>
        <w:t>Cuối cùng thì ta có được các thông tin của Instance như Server, User, Password, Port.</w:t>
      </w:r>
    </w:p>
    <w:p w14:paraId="1C3A29E5" w14:textId="2E4B310A" w:rsidR="001A6031" w:rsidRDefault="001A6031" w:rsidP="0030578A">
      <w:pPr>
        <w:spacing w:line="360" w:lineRule="auto"/>
        <w:ind w:left="426" w:firstLine="425"/>
      </w:pPr>
    </w:p>
    <w:p w14:paraId="242A75C2" w14:textId="77777777" w:rsidR="00663280" w:rsidRDefault="001A6031" w:rsidP="0030578A">
      <w:pPr>
        <w:keepNext/>
        <w:spacing w:line="360" w:lineRule="auto"/>
        <w:ind w:left="426" w:firstLine="425"/>
        <w:jc w:val="center"/>
      </w:pPr>
      <w:r>
        <w:rPr>
          <w:noProof/>
        </w:rPr>
        <w:drawing>
          <wp:inline distT="0" distB="0" distL="0" distR="0" wp14:anchorId="5A02A483" wp14:editId="38338BCB">
            <wp:extent cx="4505325" cy="2295525"/>
            <wp:effectExtent l="0" t="0" r="9525" b="9525"/>
            <wp:docPr id="46" name="Hình ảnh 46" descr="C:\Users\Lieu Anh\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eu Anh\AppData\Local\Microsoft\Windows\INetCache\Content.Word\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4498" cy="2305294"/>
                    </a:xfrm>
                    <a:prstGeom prst="rect">
                      <a:avLst/>
                    </a:prstGeom>
                    <a:noFill/>
                    <a:ln>
                      <a:noFill/>
                    </a:ln>
                  </pic:spPr>
                </pic:pic>
              </a:graphicData>
            </a:graphic>
          </wp:inline>
        </w:drawing>
      </w:r>
    </w:p>
    <w:p w14:paraId="32305580" w14:textId="427EC15B" w:rsidR="001A6031" w:rsidRPr="00663280" w:rsidRDefault="00A31FAF" w:rsidP="0030578A">
      <w:pPr>
        <w:pStyle w:val="Caption"/>
        <w:spacing w:line="360" w:lineRule="auto"/>
        <w:ind w:left="426" w:firstLine="425"/>
        <w:jc w:val="center"/>
        <w:rPr>
          <w:i w:val="0"/>
          <w:sz w:val="26"/>
        </w:rPr>
      </w:pPr>
      <w:bookmarkStart w:id="296" w:name="_Toc504050705"/>
      <w:r>
        <w:rPr>
          <w:i w:val="0"/>
          <w:sz w:val="26"/>
        </w:rPr>
        <w:t>Hình 3.</w:t>
      </w:r>
      <w:r w:rsidR="00663280" w:rsidRPr="00663280">
        <w:rPr>
          <w:i w:val="0"/>
          <w:sz w:val="26"/>
        </w:rPr>
        <w:fldChar w:fldCharType="begin"/>
      </w:r>
      <w:r w:rsidR="00663280" w:rsidRPr="00663280">
        <w:rPr>
          <w:i w:val="0"/>
          <w:sz w:val="26"/>
        </w:rPr>
        <w:instrText xml:space="preserve"> SEQ Hình_3._ \* ARABIC </w:instrText>
      </w:r>
      <w:r w:rsidR="00663280" w:rsidRPr="00663280">
        <w:rPr>
          <w:i w:val="0"/>
          <w:sz w:val="26"/>
        </w:rPr>
        <w:fldChar w:fldCharType="separate"/>
      </w:r>
      <w:r w:rsidR="008E7AE6">
        <w:rPr>
          <w:i w:val="0"/>
          <w:noProof/>
          <w:sz w:val="26"/>
        </w:rPr>
        <w:t>20</w:t>
      </w:r>
      <w:r w:rsidR="00663280" w:rsidRPr="00663280">
        <w:rPr>
          <w:i w:val="0"/>
          <w:sz w:val="26"/>
        </w:rPr>
        <w:fldChar w:fldCharType="end"/>
      </w:r>
      <w:r w:rsidR="007A4CED">
        <w:rPr>
          <w:i w:val="0"/>
          <w:sz w:val="26"/>
        </w:rPr>
        <w:t xml:space="preserve"> Thông tin một</w:t>
      </w:r>
      <w:r w:rsidR="00663280" w:rsidRPr="00663280">
        <w:rPr>
          <w:i w:val="0"/>
          <w:sz w:val="26"/>
        </w:rPr>
        <w:t xml:space="preserve"> Instance</w:t>
      </w:r>
      <w:bookmarkEnd w:id="296"/>
    </w:p>
    <w:p w14:paraId="57669657" w14:textId="37D3A81D" w:rsidR="00DF6085" w:rsidRDefault="003C339E"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lastRenderedPageBreak/>
        <w:t xml:space="preserve">     </w:t>
      </w:r>
      <w:bookmarkStart w:id="297" w:name="_Toc473484141"/>
      <w:bookmarkStart w:id="298" w:name="_Toc473484286"/>
      <w:bookmarkStart w:id="299" w:name="_Toc474362657"/>
      <w:bookmarkStart w:id="300" w:name="_Toc504074519"/>
      <w:r w:rsidR="00A851FF" w:rsidRPr="006202A6">
        <w:rPr>
          <w:rFonts w:ascii="Times New Roman" w:hAnsi="Times New Roman" w:cs="Times New Roman"/>
          <w:b/>
          <w:color w:val="auto"/>
          <w:szCs w:val="26"/>
        </w:rPr>
        <w:t>3</w:t>
      </w:r>
      <w:r w:rsidR="00DC70A5" w:rsidRPr="006202A6">
        <w:rPr>
          <w:rFonts w:ascii="Times New Roman" w:hAnsi="Times New Roman" w:cs="Times New Roman"/>
          <w:b/>
          <w:color w:val="auto"/>
          <w:szCs w:val="26"/>
        </w:rPr>
        <w:t>.3</w:t>
      </w:r>
      <w:r w:rsidRPr="006202A6">
        <w:rPr>
          <w:rFonts w:ascii="Times New Roman" w:hAnsi="Times New Roman" w:cs="Times New Roman"/>
          <w:b/>
          <w:color w:val="auto"/>
          <w:szCs w:val="26"/>
        </w:rPr>
        <w:t>.2</w:t>
      </w:r>
      <w:r w:rsidR="00125F72" w:rsidRPr="006202A6">
        <w:rPr>
          <w:rFonts w:ascii="Times New Roman" w:hAnsi="Times New Roman" w:cs="Times New Roman"/>
          <w:b/>
          <w:color w:val="auto"/>
          <w:szCs w:val="26"/>
        </w:rPr>
        <w:t xml:space="preserve"> </w:t>
      </w:r>
      <w:bookmarkEnd w:id="297"/>
      <w:bookmarkEnd w:id="298"/>
      <w:bookmarkEnd w:id="299"/>
      <w:r w:rsidR="00BD2398" w:rsidRPr="006202A6">
        <w:rPr>
          <w:rFonts w:ascii="Times New Roman" w:hAnsi="Times New Roman" w:cs="Times New Roman"/>
          <w:b/>
          <w:color w:val="auto"/>
          <w:szCs w:val="26"/>
        </w:rPr>
        <w:t>Client</w:t>
      </w:r>
      <w:bookmarkStart w:id="301" w:name="_Toc473484151"/>
      <w:bookmarkStart w:id="302" w:name="_Toc473484296"/>
      <w:bookmarkStart w:id="303" w:name="_Toc474362670"/>
      <w:bookmarkEnd w:id="300"/>
    </w:p>
    <w:p w14:paraId="66FFEFAA" w14:textId="1F24EC7C" w:rsidR="00CE3177" w:rsidRDefault="00663280" w:rsidP="00D919C3">
      <w:pPr>
        <w:keepNext/>
        <w:spacing w:line="360" w:lineRule="auto"/>
        <w:jc w:val="center"/>
      </w:pPr>
      <w:r>
        <w:rPr>
          <w:noProof/>
        </w:rPr>
        <w:drawing>
          <wp:inline distT="0" distB="0" distL="0" distR="0" wp14:anchorId="3AA46D36" wp14:editId="4D0CD418">
            <wp:extent cx="3629025" cy="2009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iagram.png"/>
                    <pic:cNvPicPr/>
                  </pic:nvPicPr>
                  <pic:blipFill>
                    <a:blip r:embed="rId62">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p w14:paraId="7FD4C60D" w14:textId="4E5CAF82" w:rsidR="00663280" w:rsidRPr="00CE3177" w:rsidRDefault="00A31FAF" w:rsidP="00CE3177">
      <w:pPr>
        <w:pStyle w:val="Caption"/>
        <w:spacing w:line="360" w:lineRule="auto"/>
        <w:jc w:val="center"/>
        <w:rPr>
          <w:i w:val="0"/>
          <w:sz w:val="26"/>
        </w:rPr>
      </w:pPr>
      <w:bookmarkStart w:id="304" w:name="_Toc504050706"/>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8E7AE6">
        <w:rPr>
          <w:i w:val="0"/>
          <w:noProof/>
          <w:sz w:val="26"/>
        </w:rPr>
        <w:t>21</w:t>
      </w:r>
      <w:r w:rsidR="00824A02" w:rsidRPr="00824A02">
        <w:rPr>
          <w:i w:val="0"/>
          <w:sz w:val="26"/>
        </w:rPr>
        <w:fldChar w:fldCharType="end"/>
      </w:r>
      <w:r w:rsidR="00824A02" w:rsidRPr="00824A02">
        <w:rPr>
          <w:i w:val="0"/>
          <w:sz w:val="26"/>
        </w:rPr>
        <w:t xml:space="preserve"> Mô hình Pub/Sub trong hệ thống</w:t>
      </w:r>
      <w:bookmarkEnd w:id="304"/>
    </w:p>
    <w:p w14:paraId="1F0F005F" w14:textId="09F948B6" w:rsidR="00DD5EE1" w:rsidRPr="006202A6" w:rsidRDefault="00DD5EE1" w:rsidP="0030578A">
      <w:pPr>
        <w:spacing w:line="360" w:lineRule="auto"/>
        <w:ind w:left="426" w:firstLine="425"/>
      </w:pPr>
      <w:r w:rsidRPr="006202A6">
        <w:t xml:space="preserve">Trong giao thức MQTT, bất kì mỗi thiết bị nào kết nối tới Broker, đều được gọi là Client. </w:t>
      </w:r>
      <w:r w:rsidR="006202A6" w:rsidRPr="006202A6">
        <w:t xml:space="preserve">Trong phạm </w:t>
      </w:r>
      <w:proofErr w:type="gramStart"/>
      <w:r w:rsidR="006202A6" w:rsidRPr="006202A6">
        <w:t>vi</w:t>
      </w:r>
      <w:proofErr w:type="gramEnd"/>
      <w:r w:rsidR="006202A6" w:rsidRPr="006202A6">
        <w:t xml:space="preserve"> của đề tài, Client ở đây gồm 2 thiết bị là ứng dụng Web và hệ thống quét vân tay</w:t>
      </w:r>
      <w:r w:rsidR="000A3630">
        <w:t>.</w:t>
      </w:r>
    </w:p>
    <w:p w14:paraId="200BB7AF" w14:textId="33B77E0B" w:rsidR="00663280" w:rsidRPr="00663280" w:rsidRDefault="006202A6" w:rsidP="00266E7A">
      <w:pPr>
        <w:pStyle w:val="ListParagraph"/>
        <w:numPr>
          <w:ilvl w:val="0"/>
          <w:numId w:val="29"/>
        </w:numPr>
        <w:spacing w:line="360" w:lineRule="auto"/>
        <w:ind w:left="567" w:firstLine="425"/>
        <w:rPr>
          <w:rFonts w:ascii="Times New Roman" w:hAnsi="Times New Roman" w:cs="Times New Roman"/>
        </w:rPr>
      </w:pPr>
      <w:r w:rsidRPr="006202A6">
        <w:rPr>
          <w:rFonts w:ascii="Times New Roman" w:hAnsi="Times New Roman" w:cs="Times New Roman"/>
          <w:sz w:val="26"/>
        </w:rPr>
        <w:t>Hệ thống phần cứng khi Publish/Subscribe</w:t>
      </w:r>
    </w:p>
    <w:p w14:paraId="3BCCA260" w14:textId="6D5921E4" w:rsidR="006202A6" w:rsidRPr="000A3630" w:rsidRDefault="006202A6" w:rsidP="00266E7A">
      <w:pPr>
        <w:pStyle w:val="ListParagraph"/>
        <w:numPr>
          <w:ilvl w:val="0"/>
          <w:numId w:val="29"/>
        </w:numPr>
        <w:spacing w:line="360" w:lineRule="auto"/>
        <w:ind w:left="567" w:firstLine="425"/>
        <w:rPr>
          <w:rFonts w:ascii="Times New Roman" w:hAnsi="Times New Roman" w:cs="Times New Roman"/>
        </w:rPr>
      </w:pPr>
      <w:r w:rsidRPr="006202A6">
        <w:rPr>
          <w:rFonts w:ascii="Times New Roman" w:hAnsi="Times New Roman" w:cs="Times New Roman"/>
          <w:sz w:val="26"/>
        </w:rPr>
        <w:t>Ứng dụng Web khi publish/Subscribe</w:t>
      </w:r>
    </w:p>
    <w:p w14:paraId="338AA37C" w14:textId="2879DDFE" w:rsidR="00D919C3" w:rsidRPr="00DF2380" w:rsidRDefault="00824A02" w:rsidP="00DF2380">
      <w:pPr>
        <w:pStyle w:val="ListParagraph"/>
        <w:spacing w:line="360" w:lineRule="auto"/>
        <w:ind w:left="426" w:firstLine="425"/>
        <w:rPr>
          <w:rFonts w:ascii="Times New Roman" w:hAnsi="Times New Roman" w:cs="Times New Roman"/>
          <w:sz w:val="26"/>
        </w:rPr>
      </w:pPr>
      <w:r>
        <w:rPr>
          <w:rFonts w:ascii="Times New Roman" w:hAnsi="Times New Roman" w:cs="Times New Roman"/>
          <w:sz w:val="26"/>
        </w:rPr>
        <w:t xml:space="preserve">Mô hình Pub/Sub hoạt động </w:t>
      </w:r>
      <w:proofErr w:type="gramStart"/>
      <w:r>
        <w:rPr>
          <w:rFonts w:ascii="Times New Roman" w:hAnsi="Times New Roman" w:cs="Times New Roman"/>
          <w:sz w:val="26"/>
        </w:rPr>
        <w:t>theo</w:t>
      </w:r>
      <w:proofErr w:type="gramEnd"/>
      <w:r>
        <w:rPr>
          <w:rFonts w:ascii="Times New Roman" w:hAnsi="Times New Roman" w:cs="Times New Roman"/>
          <w:sz w:val="26"/>
        </w:rPr>
        <w:t xml:space="preserve"> topic, do đó mỗi topic tương ứng với mỗi sự kiện khác nhau.</w:t>
      </w:r>
    </w:p>
    <w:tbl>
      <w:tblPr>
        <w:tblStyle w:val="TableGrid"/>
        <w:tblW w:w="0" w:type="auto"/>
        <w:tblInd w:w="720" w:type="dxa"/>
        <w:tblLook w:val="04A0" w:firstRow="1" w:lastRow="0" w:firstColumn="1" w:lastColumn="0" w:noHBand="0" w:noVBand="1"/>
      </w:tblPr>
      <w:tblGrid>
        <w:gridCol w:w="2729"/>
        <w:gridCol w:w="5329"/>
      </w:tblGrid>
      <w:tr w:rsidR="00824A02" w14:paraId="48B57CA8" w14:textId="77777777" w:rsidTr="00824A02">
        <w:tc>
          <w:tcPr>
            <w:tcW w:w="2536" w:type="dxa"/>
          </w:tcPr>
          <w:p w14:paraId="4657CE35" w14:textId="56CCB735" w:rsidR="00824A02" w:rsidRPr="0033715F" w:rsidRDefault="00824A02" w:rsidP="0033715F">
            <w:pPr>
              <w:spacing w:line="360" w:lineRule="auto"/>
            </w:pPr>
            <w:r w:rsidRPr="0033715F">
              <w:t>Topic</w:t>
            </w:r>
          </w:p>
        </w:tc>
        <w:tc>
          <w:tcPr>
            <w:tcW w:w="5522" w:type="dxa"/>
          </w:tcPr>
          <w:p w14:paraId="318EA750" w14:textId="069D6292" w:rsidR="00824A02" w:rsidRPr="0033715F" w:rsidRDefault="00824A02" w:rsidP="0033715F">
            <w:pPr>
              <w:spacing w:line="360" w:lineRule="auto"/>
            </w:pPr>
            <w:r w:rsidRPr="0033715F">
              <w:t>Chức năng</w:t>
            </w:r>
          </w:p>
        </w:tc>
      </w:tr>
      <w:tr w:rsidR="00824A02" w14:paraId="0DBC4EFF" w14:textId="77777777" w:rsidTr="00824A02">
        <w:tc>
          <w:tcPr>
            <w:tcW w:w="2536" w:type="dxa"/>
          </w:tcPr>
          <w:p w14:paraId="757C15A4" w14:textId="49FB6734" w:rsidR="00824A02" w:rsidRPr="0033715F" w:rsidRDefault="00824A02" w:rsidP="0033715F">
            <w:pPr>
              <w:spacing w:line="360" w:lineRule="auto"/>
            </w:pPr>
            <w:r w:rsidRPr="0033715F">
              <w:t>fingerprint/create</w:t>
            </w:r>
          </w:p>
        </w:tc>
        <w:tc>
          <w:tcPr>
            <w:tcW w:w="5522" w:type="dxa"/>
          </w:tcPr>
          <w:p w14:paraId="345721E6" w14:textId="4CB318B8" w:rsidR="00824A02" w:rsidRPr="0033715F" w:rsidRDefault="00824A02" w:rsidP="0033715F">
            <w:pPr>
              <w:spacing w:line="360" w:lineRule="auto"/>
            </w:pPr>
            <w:r w:rsidRPr="0033715F">
              <w:t>Đăng kí nhân viên mới</w:t>
            </w:r>
          </w:p>
        </w:tc>
      </w:tr>
      <w:tr w:rsidR="00824A02" w14:paraId="2BBB2D32" w14:textId="77777777" w:rsidTr="00824A02">
        <w:tc>
          <w:tcPr>
            <w:tcW w:w="2536" w:type="dxa"/>
          </w:tcPr>
          <w:p w14:paraId="0C2F4955" w14:textId="07F89F83" w:rsidR="00824A02" w:rsidRPr="0033715F" w:rsidRDefault="00824A02" w:rsidP="0033715F">
            <w:pPr>
              <w:spacing w:line="360" w:lineRule="auto"/>
            </w:pPr>
            <w:r w:rsidRPr="0033715F">
              <w:t>fingerprint/scan</w:t>
            </w:r>
          </w:p>
        </w:tc>
        <w:tc>
          <w:tcPr>
            <w:tcW w:w="5522" w:type="dxa"/>
          </w:tcPr>
          <w:p w14:paraId="0D1CFA4E" w14:textId="288044F4" w:rsidR="00824A02" w:rsidRPr="0033715F" w:rsidRDefault="00824A02" w:rsidP="0033715F">
            <w:pPr>
              <w:spacing w:line="360" w:lineRule="auto"/>
            </w:pPr>
            <w:r w:rsidRPr="0033715F">
              <w:t>Quét vân tay</w:t>
            </w:r>
          </w:p>
        </w:tc>
      </w:tr>
      <w:tr w:rsidR="00824A02" w14:paraId="6F77E238" w14:textId="77777777" w:rsidTr="00824A02">
        <w:tc>
          <w:tcPr>
            <w:tcW w:w="2536" w:type="dxa"/>
          </w:tcPr>
          <w:p w14:paraId="4D082E91" w14:textId="3971CC30" w:rsidR="00824A02" w:rsidRPr="0033715F" w:rsidRDefault="00824A02" w:rsidP="0033715F">
            <w:pPr>
              <w:spacing w:line="360" w:lineRule="auto"/>
            </w:pPr>
            <w:r w:rsidRPr="0033715F">
              <w:t>fingerprint/delete</w:t>
            </w:r>
          </w:p>
        </w:tc>
        <w:tc>
          <w:tcPr>
            <w:tcW w:w="5522" w:type="dxa"/>
          </w:tcPr>
          <w:p w14:paraId="4DEF46B1" w14:textId="1CC6E7AB" w:rsidR="00824A02" w:rsidRPr="0033715F" w:rsidRDefault="00824A02" w:rsidP="0033715F">
            <w:pPr>
              <w:spacing w:line="360" w:lineRule="auto"/>
            </w:pPr>
            <w:r w:rsidRPr="0033715F">
              <w:t>Xóa nhân vien</w:t>
            </w:r>
          </w:p>
        </w:tc>
      </w:tr>
      <w:tr w:rsidR="00824A02" w14:paraId="2950DCB7" w14:textId="77777777" w:rsidTr="00824A02">
        <w:tc>
          <w:tcPr>
            <w:tcW w:w="2536" w:type="dxa"/>
          </w:tcPr>
          <w:p w14:paraId="1C3FDB32" w14:textId="3F423BDF" w:rsidR="00824A02" w:rsidRPr="0033715F" w:rsidRDefault="00824A02" w:rsidP="0033715F">
            <w:pPr>
              <w:spacing w:line="360" w:lineRule="auto"/>
            </w:pPr>
            <w:r w:rsidRPr="0033715F">
              <w:t>fingerprint/checkscan</w:t>
            </w:r>
          </w:p>
        </w:tc>
        <w:tc>
          <w:tcPr>
            <w:tcW w:w="5522" w:type="dxa"/>
          </w:tcPr>
          <w:p w14:paraId="58C8C595" w14:textId="7BC1520E" w:rsidR="00824A02" w:rsidRPr="0033715F" w:rsidRDefault="00824A02" w:rsidP="0033715F">
            <w:pPr>
              <w:keepNext/>
              <w:spacing w:line="360" w:lineRule="auto"/>
            </w:pPr>
            <w:r w:rsidRPr="0033715F">
              <w:t>Kiểm tra tín hiệu data khi trao đổi giữa hệ thống và Web</w:t>
            </w:r>
          </w:p>
        </w:tc>
      </w:tr>
      <w:tr w:rsidR="00BA165B" w14:paraId="06C25256" w14:textId="77777777" w:rsidTr="00824A02">
        <w:tc>
          <w:tcPr>
            <w:tcW w:w="2536" w:type="dxa"/>
          </w:tcPr>
          <w:p w14:paraId="33E6732D" w14:textId="5692469C" w:rsidR="00BA165B" w:rsidRPr="0033715F" w:rsidRDefault="00BA165B" w:rsidP="0033715F">
            <w:pPr>
              <w:spacing w:line="360" w:lineRule="auto"/>
            </w:pPr>
            <w:r w:rsidRPr="0033715F">
              <w:t>fingerprint/checksystem</w:t>
            </w:r>
          </w:p>
        </w:tc>
        <w:tc>
          <w:tcPr>
            <w:tcW w:w="5522" w:type="dxa"/>
          </w:tcPr>
          <w:p w14:paraId="2ADD4C3C" w14:textId="0DF522F9" w:rsidR="00BA165B" w:rsidRPr="0033715F" w:rsidRDefault="00DF1AAB" w:rsidP="0033715F">
            <w:pPr>
              <w:keepNext/>
              <w:spacing w:line="360" w:lineRule="auto"/>
            </w:pPr>
            <w:r w:rsidRPr="0033715F">
              <w:t>Kiểm tra tình trạng hệ thống chuyển dữ liệu lên Web Server thông qua Web Broker.</w:t>
            </w:r>
          </w:p>
        </w:tc>
      </w:tr>
      <w:tr w:rsidR="006179EF" w14:paraId="556239A4" w14:textId="77777777" w:rsidTr="00824A02">
        <w:tc>
          <w:tcPr>
            <w:tcW w:w="2536" w:type="dxa"/>
          </w:tcPr>
          <w:p w14:paraId="7BDBF7F7" w14:textId="607B1FA9" w:rsidR="006179EF" w:rsidRPr="0033715F" w:rsidRDefault="008F070E" w:rsidP="0033715F">
            <w:pPr>
              <w:spacing w:line="360" w:lineRule="auto"/>
            </w:pPr>
            <w:r w:rsidRPr="0033715F">
              <w:t>f</w:t>
            </w:r>
            <w:r w:rsidR="006179EF" w:rsidRPr="0033715F">
              <w:t>ingerprint/setadmin</w:t>
            </w:r>
          </w:p>
        </w:tc>
        <w:tc>
          <w:tcPr>
            <w:tcW w:w="5522" w:type="dxa"/>
          </w:tcPr>
          <w:p w14:paraId="40C4B50B" w14:textId="250FEA78" w:rsidR="006179EF" w:rsidRPr="0033715F" w:rsidRDefault="006179EF" w:rsidP="0033715F">
            <w:pPr>
              <w:keepNext/>
              <w:spacing w:line="360" w:lineRule="auto"/>
            </w:pPr>
            <w:r w:rsidRPr="0033715F">
              <w:t>Gửi thông tin tài khoản admin xuống hệ thống phần cứng để set quyề</w:t>
            </w:r>
            <w:r w:rsidR="008F070E" w:rsidRPr="0033715F">
              <w:t>n admin.</w:t>
            </w:r>
          </w:p>
        </w:tc>
      </w:tr>
      <w:tr w:rsidR="008F070E" w14:paraId="4A2DD544" w14:textId="77777777" w:rsidTr="00824A02">
        <w:tc>
          <w:tcPr>
            <w:tcW w:w="2536" w:type="dxa"/>
          </w:tcPr>
          <w:p w14:paraId="48244DCB" w14:textId="5ECD3261" w:rsidR="008F070E" w:rsidRPr="0033715F" w:rsidRDefault="008F070E" w:rsidP="0033715F">
            <w:pPr>
              <w:spacing w:line="360" w:lineRule="auto"/>
            </w:pPr>
            <w:r w:rsidRPr="0033715F">
              <w:t>fingerprint/setwifi</w:t>
            </w:r>
          </w:p>
        </w:tc>
        <w:tc>
          <w:tcPr>
            <w:tcW w:w="5522" w:type="dxa"/>
          </w:tcPr>
          <w:p w14:paraId="33C93CCA" w14:textId="13C0D2F5" w:rsidR="008F070E" w:rsidRPr="0033715F" w:rsidRDefault="008F070E" w:rsidP="00DF2380">
            <w:pPr>
              <w:keepNext/>
              <w:spacing w:line="360" w:lineRule="auto"/>
            </w:pPr>
            <w:r w:rsidRPr="0033715F">
              <w:t>Gửi thông tin Wifi xuống hệ thóng phần cứng.</w:t>
            </w:r>
          </w:p>
        </w:tc>
      </w:tr>
    </w:tbl>
    <w:p w14:paraId="24D4A28C" w14:textId="6543205B" w:rsidR="00DF2380" w:rsidRPr="00DF2380" w:rsidRDefault="00DF2380" w:rsidP="00DF2380">
      <w:pPr>
        <w:pStyle w:val="Caption"/>
        <w:jc w:val="center"/>
        <w:rPr>
          <w:i w:val="0"/>
          <w:sz w:val="26"/>
        </w:rPr>
      </w:pPr>
      <w:bookmarkStart w:id="305" w:name="_Toc504074597"/>
      <w:r w:rsidRPr="00DF2380">
        <w:rPr>
          <w:i w:val="0"/>
          <w:sz w:val="26"/>
        </w:rPr>
        <w:t xml:space="preserve">Bảng 3. </w:t>
      </w:r>
      <w:r>
        <w:rPr>
          <w:i w:val="0"/>
          <w:sz w:val="26"/>
        </w:rPr>
        <w:fldChar w:fldCharType="begin"/>
      </w:r>
      <w:r>
        <w:rPr>
          <w:i w:val="0"/>
          <w:sz w:val="26"/>
        </w:rPr>
        <w:instrText xml:space="preserve"> SEQ Bảng_3. \* ARABIC </w:instrText>
      </w:r>
      <w:r>
        <w:rPr>
          <w:i w:val="0"/>
          <w:sz w:val="26"/>
        </w:rPr>
        <w:fldChar w:fldCharType="separate"/>
      </w:r>
      <w:r w:rsidR="00BF760B">
        <w:rPr>
          <w:i w:val="0"/>
          <w:noProof/>
          <w:sz w:val="26"/>
        </w:rPr>
        <w:t>1</w:t>
      </w:r>
      <w:r>
        <w:rPr>
          <w:i w:val="0"/>
          <w:sz w:val="26"/>
        </w:rPr>
        <w:fldChar w:fldCharType="end"/>
      </w:r>
      <w:r w:rsidRPr="00DF2380">
        <w:rPr>
          <w:i w:val="0"/>
          <w:sz w:val="26"/>
        </w:rPr>
        <w:t xml:space="preserve"> Danh sách các topic trong hệ thống</w:t>
      </w:r>
      <w:bookmarkEnd w:id="305"/>
    </w:p>
    <w:p w14:paraId="38FE7052" w14:textId="2F01A0C0" w:rsidR="00DF6085" w:rsidRDefault="00DF6085" w:rsidP="00AE2A72">
      <w:pPr>
        <w:pStyle w:val="Heading2"/>
        <w:spacing w:line="360" w:lineRule="auto"/>
        <w:jc w:val="both"/>
        <w:rPr>
          <w:rFonts w:ascii="Times New Roman" w:hAnsi="Times New Roman" w:cs="Times New Roman"/>
          <w:b/>
          <w:color w:val="auto"/>
        </w:rPr>
      </w:pPr>
      <w:bookmarkStart w:id="306" w:name="_Toc504074520"/>
      <w:r w:rsidRPr="006202A6">
        <w:rPr>
          <w:rFonts w:ascii="Times New Roman" w:hAnsi="Times New Roman" w:cs="Times New Roman"/>
          <w:b/>
          <w:color w:val="auto"/>
        </w:rPr>
        <w:lastRenderedPageBreak/>
        <w:t xml:space="preserve">3.4 Lập trình </w:t>
      </w:r>
      <w:r w:rsidR="00953D1C" w:rsidRPr="006202A6">
        <w:rPr>
          <w:rFonts w:ascii="Times New Roman" w:hAnsi="Times New Roman" w:cs="Times New Roman"/>
          <w:b/>
          <w:color w:val="auto"/>
        </w:rPr>
        <w:t xml:space="preserve">firmware </w:t>
      </w:r>
      <w:r w:rsidR="00000C45" w:rsidRPr="006202A6">
        <w:rPr>
          <w:rFonts w:ascii="Times New Roman" w:hAnsi="Times New Roman" w:cs="Times New Roman"/>
          <w:b/>
          <w:color w:val="auto"/>
        </w:rPr>
        <w:t>cho</w:t>
      </w:r>
      <w:r w:rsidRPr="006202A6">
        <w:rPr>
          <w:rFonts w:ascii="Times New Roman" w:hAnsi="Times New Roman" w:cs="Times New Roman"/>
          <w:b/>
          <w:color w:val="auto"/>
        </w:rPr>
        <w:t xml:space="preserve"> ESP8266</w:t>
      </w:r>
      <w:bookmarkEnd w:id="306"/>
    </w:p>
    <w:p w14:paraId="1D9EF937" w14:textId="251722CF" w:rsidR="00953D1C" w:rsidRPr="006202A6" w:rsidRDefault="00000C45" w:rsidP="001570F1">
      <w:pPr>
        <w:spacing w:line="360" w:lineRule="auto"/>
        <w:ind w:left="426" w:firstLine="425"/>
        <w:jc w:val="both"/>
      </w:pPr>
      <w:r w:rsidRPr="006202A6">
        <w:t xml:space="preserve">Bản thân ESP8266 là một </w:t>
      </w:r>
      <w:proofErr w:type="gramStart"/>
      <w:r w:rsidRPr="006202A6">
        <w:t>vi</w:t>
      </w:r>
      <w:proofErr w:type="gramEnd"/>
      <w:r w:rsidRPr="006202A6">
        <w:t xml:space="preserve"> điều khiển với các chân I/O và có thể lập trình.</w:t>
      </w:r>
    </w:p>
    <w:p w14:paraId="4055269C" w14:textId="459A49AF" w:rsidR="00000C45" w:rsidRDefault="00000C45" w:rsidP="001570F1">
      <w:pPr>
        <w:spacing w:line="360" w:lineRule="auto"/>
        <w:ind w:left="426" w:firstLine="425"/>
        <w:jc w:val="both"/>
      </w:pPr>
      <w:r w:rsidRPr="006202A6">
        <w:t xml:space="preserve">Lập trình firmware cho ESP8266 như là một </w:t>
      </w:r>
      <w:proofErr w:type="gramStart"/>
      <w:r w:rsidRPr="006202A6">
        <w:t>vi</w:t>
      </w:r>
      <w:proofErr w:type="gramEnd"/>
      <w:r w:rsidRPr="006202A6">
        <w:t xml:space="preserve"> điều khiển thứ hai đảm nhận việc giao tiếp wifi đồng thời giao tiếp với vi điều khiển chính theo một cơ chế riêng.</w:t>
      </w:r>
    </w:p>
    <w:p w14:paraId="710A9CFF" w14:textId="486D9A1F" w:rsidR="00A31FAF" w:rsidRPr="006202A6" w:rsidRDefault="00A31FAF" w:rsidP="001570F1">
      <w:pPr>
        <w:spacing w:line="360" w:lineRule="auto"/>
        <w:ind w:left="426" w:firstLine="425"/>
        <w:jc w:val="both"/>
      </w:pPr>
      <w:r>
        <w:t xml:space="preserve">Trong phạm </w:t>
      </w:r>
      <w:proofErr w:type="gramStart"/>
      <w:r>
        <w:t>vi</w:t>
      </w:r>
      <w:proofErr w:type="gramEnd"/>
      <w:r>
        <w:t xml:space="preserve"> đề tài, sử dụng thư viện </w:t>
      </w:r>
      <w:r w:rsidR="00AE2A72">
        <w:t>PubSubC</w:t>
      </w:r>
      <w:r w:rsidR="00AE2A72" w:rsidRPr="00AE2A72">
        <w:t>lient</w:t>
      </w:r>
      <w:r>
        <w:t xml:space="preserve"> để thực hiện kết nối với </w:t>
      </w:r>
      <w:r w:rsidR="005A26BA">
        <w:t xml:space="preserve">MQTT </w:t>
      </w:r>
      <w:r>
        <w:t>Broker.</w:t>
      </w:r>
    </w:p>
    <w:p w14:paraId="4B099DCF" w14:textId="77777777" w:rsidR="007F7300" w:rsidRPr="006202A6" w:rsidRDefault="007F7300" w:rsidP="001570F1">
      <w:pPr>
        <w:spacing w:line="360" w:lineRule="auto"/>
        <w:ind w:left="426" w:firstLine="425"/>
      </w:pPr>
    </w:p>
    <w:p w14:paraId="6ECB417A" w14:textId="77777777" w:rsidR="00747AAA" w:rsidRDefault="006E21E7" w:rsidP="001570F1">
      <w:pPr>
        <w:keepNext/>
        <w:spacing w:line="360" w:lineRule="auto"/>
        <w:ind w:left="426" w:firstLine="425"/>
        <w:jc w:val="center"/>
      </w:pPr>
      <w:r w:rsidRPr="006202A6">
        <w:rPr>
          <w:noProof/>
        </w:rPr>
        <w:drawing>
          <wp:inline distT="0" distB="0" distL="0" distR="0" wp14:anchorId="3C610FE0" wp14:editId="72AAE481">
            <wp:extent cx="2484120" cy="1275080"/>
            <wp:effectExtent l="0" t="0" r="0" b="1270"/>
            <wp:docPr id="234" name="Hình ảnh 234" descr="C:\Users\Lieu Anh\AppData\Local\Microsoft\Windows\INetCache\Content.Word\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Untitled Diagram (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2223" cy="1294638"/>
                    </a:xfrm>
                    <a:prstGeom prst="rect">
                      <a:avLst/>
                    </a:prstGeom>
                    <a:noFill/>
                    <a:ln>
                      <a:noFill/>
                    </a:ln>
                  </pic:spPr>
                </pic:pic>
              </a:graphicData>
            </a:graphic>
          </wp:inline>
        </w:drawing>
      </w:r>
    </w:p>
    <w:p w14:paraId="12BDFDD8" w14:textId="2FBE7AB1" w:rsidR="00AE2A72" w:rsidRPr="001570F1" w:rsidRDefault="000A001B" w:rsidP="001570F1">
      <w:pPr>
        <w:pStyle w:val="Caption"/>
        <w:ind w:left="426" w:firstLine="425"/>
        <w:jc w:val="center"/>
        <w:rPr>
          <w:i w:val="0"/>
          <w:sz w:val="26"/>
        </w:rPr>
      </w:pPr>
      <w:bookmarkStart w:id="307" w:name="_Toc504050707"/>
      <w:r>
        <w:rPr>
          <w:i w:val="0"/>
          <w:sz w:val="26"/>
        </w:rPr>
        <w:t>Hình 3.</w:t>
      </w:r>
      <w:r w:rsidR="00747AAA" w:rsidRPr="00747AAA">
        <w:rPr>
          <w:i w:val="0"/>
          <w:sz w:val="26"/>
        </w:rPr>
        <w:fldChar w:fldCharType="begin"/>
      </w:r>
      <w:r w:rsidR="00747AAA" w:rsidRPr="00747AAA">
        <w:rPr>
          <w:i w:val="0"/>
          <w:sz w:val="26"/>
        </w:rPr>
        <w:instrText xml:space="preserve"> SEQ Hình_3._ \* ARABIC </w:instrText>
      </w:r>
      <w:r w:rsidR="00747AAA" w:rsidRPr="00747AAA">
        <w:rPr>
          <w:i w:val="0"/>
          <w:sz w:val="26"/>
        </w:rPr>
        <w:fldChar w:fldCharType="separate"/>
      </w:r>
      <w:r w:rsidR="008E7AE6">
        <w:rPr>
          <w:i w:val="0"/>
          <w:noProof/>
          <w:sz w:val="26"/>
        </w:rPr>
        <w:t>22</w:t>
      </w:r>
      <w:r w:rsidR="00747AAA" w:rsidRPr="00747AAA">
        <w:rPr>
          <w:i w:val="0"/>
          <w:sz w:val="26"/>
        </w:rPr>
        <w:fldChar w:fldCharType="end"/>
      </w:r>
      <w:r w:rsidR="00747AAA" w:rsidRPr="00747AAA">
        <w:rPr>
          <w:i w:val="0"/>
          <w:sz w:val="26"/>
        </w:rPr>
        <w:t xml:space="preserve"> Vai trò của ESP8266 trong hệ thống</w:t>
      </w:r>
      <w:bookmarkEnd w:id="307"/>
    </w:p>
    <w:p w14:paraId="47C3347A" w14:textId="1633478F" w:rsidR="00DD1402" w:rsidRDefault="00DD1402" w:rsidP="001570F1">
      <w:pPr>
        <w:spacing w:line="360" w:lineRule="auto"/>
        <w:ind w:left="426" w:firstLine="425"/>
      </w:pPr>
      <w:r>
        <w:t>Quá trình hoạt động của ESP8266</w:t>
      </w:r>
    </w:p>
    <w:p w14:paraId="756B141D" w14:textId="77777777" w:rsidR="00C71887" w:rsidRDefault="00C71887" w:rsidP="001570F1">
      <w:pPr>
        <w:pStyle w:val="ListParagraph"/>
        <w:keepNext/>
        <w:spacing w:line="360" w:lineRule="auto"/>
        <w:ind w:left="426" w:firstLine="425"/>
        <w:jc w:val="center"/>
      </w:pPr>
      <w:r>
        <w:rPr>
          <w:rFonts w:ascii="Times New Roman" w:hAnsi="Times New Roman" w:cs="Times New Roman"/>
          <w:noProof/>
        </w:rPr>
        <w:drawing>
          <wp:inline distT="0" distB="0" distL="0" distR="0" wp14:anchorId="3BC23AF0" wp14:editId="1C5CFD7E">
            <wp:extent cx="2652814" cy="3648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uatrinhesp.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648" cy="3785364"/>
                    </a:xfrm>
                    <a:prstGeom prst="rect">
                      <a:avLst/>
                    </a:prstGeom>
                  </pic:spPr>
                </pic:pic>
              </a:graphicData>
            </a:graphic>
          </wp:inline>
        </w:drawing>
      </w:r>
    </w:p>
    <w:p w14:paraId="4A4356D4" w14:textId="78A51915" w:rsidR="00D8336C" w:rsidRPr="00C71887" w:rsidRDefault="00C71887" w:rsidP="001570F1">
      <w:pPr>
        <w:pStyle w:val="Caption"/>
        <w:ind w:left="426" w:firstLine="425"/>
        <w:jc w:val="center"/>
        <w:rPr>
          <w:i w:val="0"/>
          <w:sz w:val="26"/>
        </w:rPr>
      </w:pPr>
      <w:bookmarkStart w:id="308" w:name="_Toc504050708"/>
      <w:r>
        <w:rPr>
          <w:i w:val="0"/>
          <w:sz w:val="26"/>
        </w:rPr>
        <w:t>Hình 3.</w:t>
      </w:r>
      <w:r w:rsidRPr="00C71887">
        <w:rPr>
          <w:i w:val="0"/>
          <w:sz w:val="26"/>
        </w:rPr>
        <w:fldChar w:fldCharType="begin"/>
      </w:r>
      <w:r w:rsidRPr="00C71887">
        <w:rPr>
          <w:i w:val="0"/>
          <w:sz w:val="26"/>
        </w:rPr>
        <w:instrText xml:space="preserve"> SEQ Hình_3._ \* ARABIC </w:instrText>
      </w:r>
      <w:r w:rsidRPr="00C71887">
        <w:rPr>
          <w:i w:val="0"/>
          <w:sz w:val="26"/>
        </w:rPr>
        <w:fldChar w:fldCharType="separate"/>
      </w:r>
      <w:r w:rsidR="008E7AE6">
        <w:rPr>
          <w:i w:val="0"/>
          <w:noProof/>
          <w:sz w:val="26"/>
        </w:rPr>
        <w:t>23</w:t>
      </w:r>
      <w:r w:rsidRPr="00C71887">
        <w:rPr>
          <w:i w:val="0"/>
          <w:sz w:val="26"/>
        </w:rPr>
        <w:fldChar w:fldCharType="end"/>
      </w:r>
      <w:r>
        <w:rPr>
          <w:i w:val="0"/>
          <w:sz w:val="26"/>
        </w:rPr>
        <w:t xml:space="preserve"> Q</w:t>
      </w:r>
      <w:r w:rsidRPr="00C71887">
        <w:rPr>
          <w:i w:val="0"/>
          <w:sz w:val="26"/>
        </w:rPr>
        <w:t>uá trình hoạt động ESP8266</w:t>
      </w:r>
      <w:bookmarkEnd w:id="308"/>
    </w:p>
    <w:p w14:paraId="2E8F685B" w14:textId="0E1E67CD" w:rsidR="00A924EA" w:rsidRPr="006202A6" w:rsidRDefault="00A924EA" w:rsidP="001570F1">
      <w:pPr>
        <w:spacing w:line="360" w:lineRule="auto"/>
        <w:ind w:left="426" w:firstLine="425"/>
      </w:pPr>
      <w:r>
        <w:rPr>
          <w:szCs w:val="26"/>
        </w:rPr>
        <w:lastRenderedPageBreak/>
        <w:t>Trong quá trình giao tiếp với STM32F030C8T6, dữ liệu được đóng gói trong một khung truyền như sau</w:t>
      </w:r>
    </w:p>
    <w:tbl>
      <w:tblPr>
        <w:tblStyle w:val="TableGrid"/>
        <w:tblW w:w="0" w:type="auto"/>
        <w:jc w:val="center"/>
        <w:tblLook w:val="04A0" w:firstRow="1" w:lastRow="0" w:firstColumn="1" w:lastColumn="0" w:noHBand="0" w:noVBand="1"/>
      </w:tblPr>
      <w:tblGrid>
        <w:gridCol w:w="2194"/>
        <w:gridCol w:w="2194"/>
        <w:gridCol w:w="2195"/>
      </w:tblGrid>
      <w:tr w:rsidR="00A924EA" w14:paraId="4B501287" w14:textId="77777777" w:rsidTr="00DF2380">
        <w:trPr>
          <w:jc w:val="center"/>
        </w:trPr>
        <w:tc>
          <w:tcPr>
            <w:tcW w:w="2194" w:type="dxa"/>
          </w:tcPr>
          <w:p w14:paraId="1C24DEE6" w14:textId="768AFB27" w:rsidR="00A924EA" w:rsidRDefault="00A924EA" w:rsidP="00DF2380">
            <w:pPr>
              <w:spacing w:line="360" w:lineRule="auto"/>
            </w:pPr>
            <w:r>
              <w:t>Command index</w:t>
            </w:r>
          </w:p>
        </w:tc>
        <w:tc>
          <w:tcPr>
            <w:tcW w:w="2194" w:type="dxa"/>
          </w:tcPr>
          <w:p w14:paraId="4D87E94F" w14:textId="2531CAC6" w:rsidR="00A924EA" w:rsidRDefault="00A924EA" w:rsidP="00DF2380">
            <w:pPr>
              <w:spacing w:line="360" w:lineRule="auto"/>
            </w:pPr>
            <w:bookmarkStart w:id="309" w:name="_Hlk503926590"/>
            <w:r>
              <w:t>Package length</w:t>
            </w:r>
            <w:bookmarkEnd w:id="309"/>
          </w:p>
        </w:tc>
        <w:tc>
          <w:tcPr>
            <w:tcW w:w="2195" w:type="dxa"/>
          </w:tcPr>
          <w:p w14:paraId="720E47AC" w14:textId="025A0CDC" w:rsidR="00A924EA" w:rsidRDefault="00A924EA" w:rsidP="00DF2380">
            <w:pPr>
              <w:spacing w:line="360" w:lineRule="auto"/>
            </w:pPr>
            <w:r>
              <w:t>P</w:t>
            </w:r>
            <w:r w:rsidRPr="00A924EA">
              <w:t>arameter</w:t>
            </w:r>
          </w:p>
        </w:tc>
      </w:tr>
    </w:tbl>
    <w:p w14:paraId="61185591" w14:textId="6482E813" w:rsidR="007F7300" w:rsidRDefault="007F7300" w:rsidP="001570F1">
      <w:pPr>
        <w:spacing w:line="360" w:lineRule="auto"/>
        <w:ind w:left="426" w:firstLine="425"/>
      </w:pPr>
    </w:p>
    <w:p w14:paraId="0D0E1C9D" w14:textId="48493BB4" w:rsidR="00A924EA" w:rsidRDefault="00A924EA" w:rsidP="001570F1">
      <w:pPr>
        <w:spacing w:line="360" w:lineRule="auto"/>
        <w:ind w:left="426" w:firstLine="425"/>
      </w:pPr>
      <w:r>
        <w:t>Các lệnh sử dụng:</w:t>
      </w:r>
    </w:p>
    <w:p w14:paraId="5E57126A" w14:textId="0A85F904" w:rsidR="001570F1" w:rsidRPr="009C5C5C" w:rsidRDefault="009C5C5C" w:rsidP="009C5C5C">
      <w:pPr>
        <w:pStyle w:val="ListParagraph"/>
        <w:numPr>
          <w:ilvl w:val="0"/>
          <w:numId w:val="1"/>
        </w:numPr>
        <w:spacing w:line="360" w:lineRule="auto"/>
        <w:ind w:left="1276" w:hanging="87"/>
        <w:rPr>
          <w:rFonts w:ascii="Times New Roman" w:hAnsi="Times New Roman" w:cs="Times New Roman"/>
          <w:sz w:val="26"/>
          <w:szCs w:val="26"/>
        </w:rPr>
      </w:pPr>
      <w:r>
        <w:rPr>
          <w:rFonts w:ascii="Times New Roman" w:hAnsi="Times New Roman" w:cs="Times New Roman"/>
          <w:sz w:val="26"/>
          <w:szCs w:val="26"/>
        </w:rPr>
        <w:t xml:space="preserve">  0x00</w:t>
      </w:r>
      <w:r w:rsidR="001570F1" w:rsidRPr="009C5C5C">
        <w:rPr>
          <w:rFonts w:ascii="Times New Roman" w:hAnsi="Times New Roman" w:cs="Times New Roman"/>
          <w:sz w:val="26"/>
          <w:szCs w:val="26"/>
        </w:rPr>
        <w:t xml:space="preserve">: Kiểm tra tất cả các topic đã subscribe và trả về kết quả cho STM32F0 </w:t>
      </w:r>
      <w:r w:rsidR="001570F1" w:rsidRPr="009C5C5C">
        <w:rPr>
          <w:rFonts w:ascii="Times New Roman" w:hAnsi="Times New Roman" w:cs="Times New Roman"/>
          <w:sz w:val="26"/>
          <w:szCs w:val="26"/>
        </w:rPr>
        <w:t>STM32F030C8T6</w:t>
      </w:r>
      <w:r>
        <w:rPr>
          <w:rFonts w:ascii="Times New Roman" w:hAnsi="Times New Roman" w:cs="Times New Roman"/>
          <w:sz w:val="26"/>
          <w:szCs w:val="26"/>
        </w:rPr>
        <w:t>.</w:t>
      </w:r>
    </w:p>
    <w:p w14:paraId="3C844959" w14:textId="50AEC2FA" w:rsidR="00A924EA" w:rsidRPr="005A26BA"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0x01</w:t>
      </w:r>
      <w:r w:rsidR="00A924EA" w:rsidRPr="005A26BA">
        <w:rPr>
          <w:rFonts w:ascii="Times New Roman" w:hAnsi="Times New Roman" w:cs="Times New Roman"/>
          <w:sz w:val="26"/>
          <w:szCs w:val="26"/>
        </w:rPr>
        <w:t>: Kiểm tra topic fingerprint/create</w:t>
      </w:r>
      <w:r w:rsidR="0063748D">
        <w:rPr>
          <w:rFonts w:ascii="Times New Roman" w:hAnsi="Times New Roman" w:cs="Times New Roman"/>
          <w:sz w:val="26"/>
          <w:szCs w:val="26"/>
        </w:rPr>
        <w:t xml:space="preserve"> (thông tin của nhân viên mới cần lấy mẫu vân </w:t>
      </w:r>
      <w:proofErr w:type="gramStart"/>
      <w:r w:rsidR="0063748D">
        <w:rPr>
          <w:rFonts w:ascii="Times New Roman" w:hAnsi="Times New Roman" w:cs="Times New Roman"/>
          <w:sz w:val="26"/>
          <w:szCs w:val="26"/>
        </w:rPr>
        <w:t>tay</w:t>
      </w:r>
      <w:proofErr w:type="gramEnd"/>
      <w:r w:rsidR="0063748D">
        <w:rPr>
          <w:rFonts w:ascii="Times New Roman" w:hAnsi="Times New Roman" w:cs="Times New Roman"/>
          <w:sz w:val="26"/>
          <w:szCs w:val="26"/>
        </w:rPr>
        <w:t>).</w:t>
      </w:r>
      <w:r w:rsidR="00A924EA" w:rsidRPr="005A26BA">
        <w:rPr>
          <w:rFonts w:ascii="Times New Roman" w:hAnsi="Times New Roman" w:cs="Times New Roman"/>
          <w:sz w:val="26"/>
          <w:szCs w:val="26"/>
        </w:rPr>
        <w:t xml:space="preserve"> </w:t>
      </w:r>
    </w:p>
    <w:p w14:paraId="27E1C7AF" w14:textId="709FA4C0" w:rsidR="005A26BA" w:rsidRPr="005A26BA"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0x02</w:t>
      </w:r>
      <w:proofErr w:type="gramStart"/>
      <w:r>
        <w:rPr>
          <w:rFonts w:ascii="Times New Roman" w:hAnsi="Times New Roman" w:cs="Times New Roman"/>
          <w:sz w:val="26"/>
          <w:szCs w:val="26"/>
        </w:rPr>
        <w:t>:</w:t>
      </w:r>
      <w:r w:rsidR="005A26BA" w:rsidRPr="005A26BA">
        <w:rPr>
          <w:rFonts w:ascii="Times New Roman" w:hAnsi="Times New Roman" w:cs="Times New Roman"/>
          <w:sz w:val="26"/>
          <w:szCs w:val="26"/>
        </w:rPr>
        <w:t>Nhận</w:t>
      </w:r>
      <w:proofErr w:type="gramEnd"/>
      <w:r w:rsidR="005A26BA" w:rsidRPr="005A26BA">
        <w:rPr>
          <w:rFonts w:ascii="Times New Roman" w:hAnsi="Times New Roman" w:cs="Times New Roman"/>
          <w:sz w:val="26"/>
          <w:szCs w:val="26"/>
        </w:rPr>
        <w:t xml:space="preserve"> dữ liệu từ STM32F030C8T6 và publish topic fingerprint/scan</w:t>
      </w:r>
      <w:r w:rsidR="0063748D">
        <w:rPr>
          <w:rFonts w:ascii="Times New Roman" w:hAnsi="Times New Roman" w:cs="Times New Roman"/>
          <w:sz w:val="26"/>
          <w:szCs w:val="26"/>
        </w:rPr>
        <w:t xml:space="preserve"> (thông tin người quét vân tay)</w:t>
      </w:r>
      <w:r w:rsidR="005A26BA" w:rsidRPr="005A26BA">
        <w:rPr>
          <w:rFonts w:ascii="Times New Roman" w:hAnsi="Times New Roman" w:cs="Times New Roman"/>
          <w:sz w:val="26"/>
          <w:szCs w:val="26"/>
        </w:rPr>
        <w:t>.</w:t>
      </w:r>
    </w:p>
    <w:p w14:paraId="0BDA09F6" w14:textId="42849D8A" w:rsidR="005A26BA" w:rsidRPr="005A26BA"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0x03</w:t>
      </w:r>
      <w:proofErr w:type="gramStart"/>
      <w:r w:rsidR="005A26BA" w:rsidRPr="005A26BA">
        <w:rPr>
          <w:rFonts w:ascii="Times New Roman" w:hAnsi="Times New Roman" w:cs="Times New Roman"/>
          <w:sz w:val="26"/>
          <w:szCs w:val="26"/>
        </w:rPr>
        <w:t>:Kiểm</w:t>
      </w:r>
      <w:proofErr w:type="gramEnd"/>
      <w:r w:rsidR="005A26BA" w:rsidRPr="005A26BA">
        <w:rPr>
          <w:rFonts w:ascii="Times New Roman" w:hAnsi="Times New Roman" w:cs="Times New Roman"/>
          <w:sz w:val="26"/>
          <w:szCs w:val="26"/>
        </w:rPr>
        <w:t xml:space="preserve"> tra topic fingerprint/checkscan và truyền qua STM32F030C8T6</w:t>
      </w:r>
      <w:r w:rsidR="0063748D">
        <w:rPr>
          <w:rFonts w:ascii="Times New Roman" w:hAnsi="Times New Roman" w:cs="Times New Roman"/>
          <w:sz w:val="26"/>
          <w:szCs w:val="26"/>
        </w:rPr>
        <w:t xml:space="preserve"> (kiểm tra việc truyền nhận dữ liệu giữa Web Server và hệ thống quét vân tay thông qua Broker)</w:t>
      </w:r>
      <w:r w:rsidR="005A26BA" w:rsidRPr="005A26BA">
        <w:rPr>
          <w:rFonts w:ascii="Times New Roman" w:hAnsi="Times New Roman" w:cs="Times New Roman"/>
          <w:sz w:val="26"/>
          <w:szCs w:val="26"/>
        </w:rPr>
        <w:t>.</w:t>
      </w:r>
    </w:p>
    <w:p w14:paraId="297661AA" w14:textId="30932B2B" w:rsidR="005A26BA" w:rsidRPr="005A26BA"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0x04</w:t>
      </w:r>
      <w:r w:rsidR="005A26BA" w:rsidRPr="005A26BA">
        <w:rPr>
          <w:rFonts w:ascii="Times New Roman" w:hAnsi="Times New Roman" w:cs="Times New Roman"/>
          <w:sz w:val="26"/>
          <w:szCs w:val="26"/>
        </w:rPr>
        <w:t>: Lấy dữ liệu thời gian từ server asia.pool.ntp.org và truyền qua STM32F030C8T6.</w:t>
      </w:r>
    </w:p>
    <w:p w14:paraId="1895E834" w14:textId="18EBEF09" w:rsidR="00F000DE" w:rsidRPr="005A26BA"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0x05</w:t>
      </w:r>
      <w:r w:rsidR="00F000DE">
        <w:rPr>
          <w:rFonts w:ascii="Times New Roman" w:hAnsi="Times New Roman" w:cs="Times New Roman"/>
          <w:sz w:val="26"/>
          <w:szCs w:val="26"/>
        </w:rPr>
        <w:t>: Kiểm tra topic fingerprint/checksystem (bao gồm tình trạng của wifi, pin và các thiết bị trong hệ thống).</w:t>
      </w:r>
    </w:p>
    <w:p w14:paraId="661F4C69" w14:textId="2E3DDAA7" w:rsidR="00DF66B3"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0x06</w:t>
      </w:r>
      <w:r w:rsidR="00C71887">
        <w:rPr>
          <w:rFonts w:ascii="Times New Roman" w:hAnsi="Times New Roman" w:cs="Times New Roman"/>
          <w:sz w:val="26"/>
          <w:szCs w:val="26"/>
        </w:rPr>
        <w:t>: Kiểm tra topic</w:t>
      </w:r>
      <w:r w:rsidR="0063748D">
        <w:rPr>
          <w:rFonts w:ascii="Times New Roman" w:hAnsi="Times New Roman" w:cs="Times New Roman"/>
          <w:sz w:val="26"/>
          <w:szCs w:val="26"/>
        </w:rPr>
        <w:t xml:space="preserve"> fingerprint</w:t>
      </w:r>
      <w:r w:rsidR="00C71887">
        <w:rPr>
          <w:rFonts w:ascii="Times New Roman" w:hAnsi="Times New Roman" w:cs="Times New Roman"/>
          <w:sz w:val="26"/>
          <w:szCs w:val="26"/>
        </w:rPr>
        <w:t>/setwifi</w:t>
      </w:r>
      <w:r w:rsidR="00DF66B3">
        <w:rPr>
          <w:rFonts w:ascii="Times New Roman" w:hAnsi="Times New Roman" w:cs="Times New Roman"/>
          <w:sz w:val="26"/>
          <w:szCs w:val="26"/>
        </w:rPr>
        <w:t xml:space="preserve"> </w:t>
      </w:r>
      <w:r w:rsidR="0063748D">
        <w:rPr>
          <w:rFonts w:ascii="Times New Roman" w:hAnsi="Times New Roman" w:cs="Times New Roman"/>
          <w:sz w:val="26"/>
          <w:szCs w:val="26"/>
        </w:rPr>
        <w:t xml:space="preserve">(SSID và Password của mạng Wifi) </w:t>
      </w:r>
      <w:r w:rsidR="00DF66B3">
        <w:rPr>
          <w:rFonts w:ascii="Times New Roman" w:hAnsi="Times New Roman" w:cs="Times New Roman"/>
          <w:sz w:val="26"/>
          <w:szCs w:val="26"/>
        </w:rPr>
        <w:t xml:space="preserve">và </w:t>
      </w:r>
      <w:bookmarkStart w:id="310" w:name="OLE_LINK3"/>
      <w:bookmarkStart w:id="311" w:name="OLE_LINK4"/>
      <w:r w:rsidR="00DF66B3">
        <w:rPr>
          <w:rFonts w:ascii="Times New Roman" w:hAnsi="Times New Roman" w:cs="Times New Roman"/>
          <w:sz w:val="26"/>
          <w:szCs w:val="26"/>
        </w:rPr>
        <w:t xml:space="preserve">truyền qua </w:t>
      </w:r>
      <w:r w:rsidR="00DF66B3" w:rsidRPr="005A26BA">
        <w:rPr>
          <w:rFonts w:ascii="Times New Roman" w:hAnsi="Times New Roman" w:cs="Times New Roman"/>
          <w:sz w:val="26"/>
          <w:szCs w:val="26"/>
        </w:rPr>
        <w:t>STM32F030C8T6</w:t>
      </w:r>
      <w:bookmarkEnd w:id="310"/>
      <w:bookmarkEnd w:id="311"/>
      <w:r w:rsidR="0063748D">
        <w:rPr>
          <w:rFonts w:ascii="Times New Roman" w:hAnsi="Times New Roman" w:cs="Times New Roman"/>
          <w:sz w:val="26"/>
          <w:szCs w:val="26"/>
        </w:rPr>
        <w:t>.</w:t>
      </w:r>
    </w:p>
    <w:p w14:paraId="29DC7BD2" w14:textId="15F9FCDB" w:rsidR="00C71887" w:rsidRDefault="009C5C5C" w:rsidP="009C5C5C">
      <w:pPr>
        <w:pStyle w:val="ListParagraph"/>
        <w:numPr>
          <w:ilvl w:val="0"/>
          <w:numId w:val="1"/>
        </w:numPr>
        <w:spacing w:line="360" w:lineRule="auto"/>
        <w:ind w:left="1276"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1570F1">
        <w:rPr>
          <w:rFonts w:ascii="Times New Roman" w:hAnsi="Times New Roman" w:cs="Times New Roman"/>
          <w:sz w:val="26"/>
          <w:szCs w:val="26"/>
        </w:rPr>
        <w:t>0x07</w:t>
      </w:r>
      <w:r w:rsidR="00DF66B3">
        <w:rPr>
          <w:rFonts w:ascii="Times New Roman" w:hAnsi="Times New Roman" w:cs="Times New Roman"/>
          <w:sz w:val="26"/>
          <w:szCs w:val="26"/>
        </w:rPr>
        <w:t>: Kiể</w:t>
      </w:r>
      <w:r w:rsidR="0063748D">
        <w:rPr>
          <w:rFonts w:ascii="Times New Roman" w:hAnsi="Times New Roman" w:cs="Times New Roman"/>
          <w:sz w:val="26"/>
          <w:szCs w:val="26"/>
        </w:rPr>
        <w:t xml:space="preserve">m tra topic fingerprint/setadmin (EmployeeID của người được phép cài đặt phần cứng) truyền qua </w:t>
      </w:r>
      <w:r w:rsidR="0063748D" w:rsidRPr="005A26BA">
        <w:rPr>
          <w:rFonts w:ascii="Times New Roman" w:hAnsi="Times New Roman" w:cs="Times New Roman"/>
          <w:sz w:val="26"/>
          <w:szCs w:val="26"/>
        </w:rPr>
        <w:t>STM32F030C8T6</w:t>
      </w:r>
      <w:r w:rsidR="00C71887">
        <w:rPr>
          <w:rFonts w:ascii="Times New Roman" w:hAnsi="Times New Roman" w:cs="Times New Roman"/>
          <w:sz w:val="26"/>
          <w:szCs w:val="26"/>
        </w:rPr>
        <w:t>.</w:t>
      </w:r>
    </w:p>
    <w:p w14:paraId="1CF4D0EB" w14:textId="17C91777" w:rsidR="00DF6085" w:rsidRPr="006202A6" w:rsidRDefault="00DF6085" w:rsidP="00F46A0D">
      <w:pPr>
        <w:pStyle w:val="Heading2"/>
        <w:numPr>
          <w:ilvl w:val="1"/>
          <w:numId w:val="7"/>
        </w:numPr>
        <w:spacing w:line="360" w:lineRule="auto"/>
        <w:jc w:val="both"/>
        <w:rPr>
          <w:rFonts w:ascii="Times New Roman" w:hAnsi="Times New Roman" w:cs="Times New Roman"/>
          <w:b/>
          <w:color w:val="auto"/>
        </w:rPr>
      </w:pPr>
      <w:bookmarkStart w:id="312" w:name="_Toc504074521"/>
      <w:r w:rsidRPr="006202A6">
        <w:rPr>
          <w:rFonts w:ascii="Times New Roman" w:hAnsi="Times New Roman" w:cs="Times New Roman"/>
          <w:b/>
          <w:color w:val="auto"/>
        </w:rPr>
        <w:t>Hiện thực trên Board xử lý trung tâm</w:t>
      </w:r>
      <w:bookmarkEnd w:id="312"/>
    </w:p>
    <w:p w14:paraId="11A07424" w14:textId="6B27C5B7" w:rsidR="003F03B2" w:rsidRPr="006202A6" w:rsidRDefault="003C01CC" w:rsidP="00F46A0D">
      <w:pPr>
        <w:pStyle w:val="Heading3"/>
        <w:numPr>
          <w:ilvl w:val="2"/>
          <w:numId w:val="7"/>
        </w:numPr>
        <w:spacing w:line="360" w:lineRule="auto"/>
        <w:jc w:val="both"/>
        <w:rPr>
          <w:rFonts w:ascii="Times New Roman" w:hAnsi="Times New Roman" w:cs="Times New Roman"/>
          <w:b/>
          <w:color w:val="auto"/>
        </w:rPr>
      </w:pPr>
      <w:bookmarkStart w:id="313" w:name="_Toc504074522"/>
      <w:r w:rsidRPr="006202A6">
        <w:rPr>
          <w:rFonts w:ascii="Times New Roman" w:hAnsi="Times New Roman" w:cs="Times New Roman"/>
          <w:b/>
          <w:color w:val="auto"/>
        </w:rPr>
        <w:t>Giao tiếp giữa STM32F0 và R307</w:t>
      </w:r>
      <w:bookmarkEnd w:id="313"/>
    </w:p>
    <w:p w14:paraId="1305D3A3" w14:textId="77777777" w:rsidR="006E21E7" w:rsidRPr="006202A6" w:rsidRDefault="006E21E7" w:rsidP="009C5C5C">
      <w:pPr>
        <w:spacing w:line="360" w:lineRule="auto"/>
        <w:ind w:left="426" w:firstLine="425"/>
        <w:jc w:val="both"/>
      </w:pPr>
      <w:r w:rsidRPr="006202A6">
        <w:t>Khi giao tiếp với module R307, dữ liệu truyền nhận được đóng gói trong một gói dữ liệu có định dạng như sau:</w:t>
      </w:r>
    </w:p>
    <w:p w14:paraId="1A5A1F70" w14:textId="77777777" w:rsidR="00D8336C" w:rsidRDefault="006E21E7" w:rsidP="009C5C5C">
      <w:pPr>
        <w:keepNext/>
        <w:spacing w:line="360" w:lineRule="auto"/>
        <w:ind w:left="426" w:firstLine="425"/>
        <w:jc w:val="center"/>
      </w:pPr>
      <w:r w:rsidRPr="006202A6">
        <w:rPr>
          <w:noProof/>
        </w:rPr>
        <w:lastRenderedPageBreak/>
        <w:drawing>
          <wp:inline distT="0" distB="0" distL="0" distR="0" wp14:anchorId="3FFDA875" wp14:editId="01345FA2">
            <wp:extent cx="5575300" cy="774700"/>
            <wp:effectExtent l="0" t="0" r="6350" b="635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300" cy="774700"/>
                    </a:xfrm>
                    <a:prstGeom prst="rect">
                      <a:avLst/>
                    </a:prstGeom>
                    <a:noFill/>
                    <a:ln>
                      <a:noFill/>
                    </a:ln>
                  </pic:spPr>
                </pic:pic>
              </a:graphicData>
            </a:graphic>
          </wp:inline>
        </w:drawing>
      </w:r>
    </w:p>
    <w:p w14:paraId="55A08ED5" w14:textId="25EE5FE9" w:rsidR="00A31FAF" w:rsidRPr="00D8336C" w:rsidRDefault="00D8336C" w:rsidP="009C5C5C">
      <w:pPr>
        <w:pStyle w:val="Caption"/>
        <w:ind w:left="426" w:firstLine="425"/>
        <w:jc w:val="center"/>
        <w:rPr>
          <w:i w:val="0"/>
          <w:sz w:val="26"/>
        </w:rPr>
      </w:pPr>
      <w:bookmarkStart w:id="314" w:name="_Toc504050709"/>
      <w:r w:rsidRPr="00D8336C">
        <w:rPr>
          <w:i w:val="0"/>
          <w:sz w:val="26"/>
        </w:rPr>
        <w:t>Hình 3.</w:t>
      </w:r>
      <w:r w:rsidRPr="00D8336C">
        <w:rPr>
          <w:i w:val="0"/>
          <w:sz w:val="26"/>
        </w:rPr>
        <w:fldChar w:fldCharType="begin"/>
      </w:r>
      <w:r w:rsidRPr="00D8336C">
        <w:rPr>
          <w:i w:val="0"/>
          <w:sz w:val="26"/>
        </w:rPr>
        <w:instrText xml:space="preserve"> SEQ Hình_3._ \* ARABIC </w:instrText>
      </w:r>
      <w:r w:rsidRPr="00D8336C">
        <w:rPr>
          <w:i w:val="0"/>
          <w:sz w:val="26"/>
        </w:rPr>
        <w:fldChar w:fldCharType="separate"/>
      </w:r>
      <w:r w:rsidR="008E7AE6">
        <w:rPr>
          <w:i w:val="0"/>
          <w:noProof/>
          <w:sz w:val="26"/>
        </w:rPr>
        <w:t>24</w:t>
      </w:r>
      <w:r w:rsidRPr="00D8336C">
        <w:rPr>
          <w:i w:val="0"/>
          <w:sz w:val="26"/>
        </w:rPr>
        <w:fldChar w:fldCharType="end"/>
      </w:r>
      <w:r w:rsidRPr="00D8336C">
        <w:rPr>
          <w:i w:val="0"/>
          <w:sz w:val="26"/>
        </w:rPr>
        <w:t xml:space="preserve"> Định dạng gói dữ liệu</w:t>
      </w:r>
      <w:bookmarkEnd w:id="314"/>
    </w:p>
    <w:p w14:paraId="5100B83C" w14:textId="77777777" w:rsidR="006E21E7" w:rsidRDefault="006E21E7" w:rsidP="009C5C5C">
      <w:pPr>
        <w:ind w:left="426" w:firstLine="425"/>
      </w:pPr>
      <w:r w:rsidRPr="006202A6">
        <w:t>Định nghĩa các thành phần trong gói dữ liệu</w:t>
      </w:r>
    </w:p>
    <w:p w14:paraId="08FE66CD" w14:textId="77777777" w:rsidR="00DF2380" w:rsidRPr="006202A6" w:rsidRDefault="00DF2380" w:rsidP="009C5C5C">
      <w:pPr>
        <w:ind w:left="426" w:firstLine="425"/>
      </w:pPr>
    </w:p>
    <w:p w14:paraId="32424EA5" w14:textId="22BA8783" w:rsidR="00DF2380" w:rsidRPr="00DF2380" w:rsidRDefault="00DF2380" w:rsidP="00DF2380">
      <w:pPr>
        <w:pStyle w:val="Caption"/>
        <w:keepNext/>
        <w:rPr>
          <w:i w:val="0"/>
          <w:sz w:val="26"/>
        </w:rPr>
      </w:pPr>
      <w:r>
        <w:rPr>
          <w:i w:val="0"/>
          <w:sz w:val="26"/>
        </w:rPr>
        <w:t xml:space="preserve">               </w:t>
      </w:r>
      <w:bookmarkStart w:id="315" w:name="_Toc504074598"/>
      <w:r w:rsidRPr="00DF2380">
        <w:rPr>
          <w:i w:val="0"/>
          <w:sz w:val="26"/>
        </w:rPr>
        <w:t xml:space="preserve">Bảng 3. </w:t>
      </w:r>
      <w:r w:rsidRPr="00DF2380">
        <w:rPr>
          <w:i w:val="0"/>
          <w:sz w:val="26"/>
        </w:rPr>
        <w:fldChar w:fldCharType="begin"/>
      </w:r>
      <w:r w:rsidRPr="00DF2380">
        <w:rPr>
          <w:i w:val="0"/>
          <w:sz w:val="26"/>
        </w:rPr>
        <w:instrText xml:space="preserve"> SEQ Bảng_3. \* ARABIC </w:instrText>
      </w:r>
      <w:r w:rsidRPr="00DF2380">
        <w:rPr>
          <w:i w:val="0"/>
          <w:sz w:val="26"/>
        </w:rPr>
        <w:fldChar w:fldCharType="separate"/>
      </w:r>
      <w:r w:rsidR="00BF760B">
        <w:rPr>
          <w:i w:val="0"/>
          <w:noProof/>
          <w:sz w:val="26"/>
        </w:rPr>
        <w:t>2</w:t>
      </w:r>
      <w:r w:rsidRPr="00DF2380">
        <w:rPr>
          <w:i w:val="0"/>
          <w:sz w:val="26"/>
        </w:rPr>
        <w:fldChar w:fldCharType="end"/>
      </w:r>
      <w:r w:rsidRPr="00DF2380">
        <w:rPr>
          <w:i w:val="0"/>
          <w:sz w:val="26"/>
        </w:rPr>
        <w:t xml:space="preserve"> Các thành phần trong gói dữ liệu</w:t>
      </w:r>
      <w:bookmarkEnd w:id="315"/>
    </w:p>
    <w:p w14:paraId="532571D8" w14:textId="77777777" w:rsidR="00DF2380" w:rsidRDefault="006E21E7" w:rsidP="00DF2380">
      <w:pPr>
        <w:keepNext/>
        <w:ind w:left="426" w:firstLine="425"/>
      </w:pPr>
      <w:r w:rsidRPr="006202A6">
        <w:rPr>
          <w:noProof/>
        </w:rPr>
        <w:drawing>
          <wp:inline distT="0" distB="0" distL="0" distR="0" wp14:anchorId="51457622" wp14:editId="754A6A60">
            <wp:extent cx="4852035" cy="4352925"/>
            <wp:effectExtent l="0" t="0" r="5715" b="9525"/>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2301" cy="4362135"/>
                    </a:xfrm>
                    <a:prstGeom prst="rect">
                      <a:avLst/>
                    </a:prstGeom>
                    <a:noFill/>
                    <a:ln>
                      <a:noFill/>
                    </a:ln>
                  </pic:spPr>
                </pic:pic>
              </a:graphicData>
            </a:graphic>
          </wp:inline>
        </w:drawing>
      </w:r>
    </w:p>
    <w:p w14:paraId="225B6254" w14:textId="77777777" w:rsidR="00651CE1" w:rsidRDefault="00651CE1" w:rsidP="00651CE1">
      <w:pPr>
        <w:tabs>
          <w:tab w:val="left" w:pos="4350"/>
        </w:tabs>
        <w:ind w:left="426" w:firstLine="425"/>
      </w:pPr>
    </w:p>
    <w:p w14:paraId="1813A126" w14:textId="42DFE4DA" w:rsidR="006E21E7" w:rsidRPr="006202A6" w:rsidRDefault="000367A8" w:rsidP="00651CE1">
      <w:pPr>
        <w:tabs>
          <w:tab w:val="left" w:pos="4350"/>
        </w:tabs>
        <w:ind w:left="426" w:firstLine="425"/>
      </w:pPr>
      <w:r>
        <w:t>Danh sách các</w:t>
      </w:r>
      <w:r w:rsidR="006E21E7" w:rsidRPr="006202A6">
        <w:t xml:space="preserve"> mã lệnh</w:t>
      </w:r>
      <w:r w:rsidR="00651CE1">
        <w:tab/>
      </w:r>
    </w:p>
    <w:p w14:paraId="586A195B" w14:textId="534142BC" w:rsidR="0088017B" w:rsidRPr="0088017B" w:rsidRDefault="0088017B" w:rsidP="0088017B">
      <w:pPr>
        <w:pStyle w:val="Caption"/>
        <w:keepNext/>
        <w:tabs>
          <w:tab w:val="left" w:pos="3915"/>
        </w:tabs>
        <w:jc w:val="both"/>
        <w:rPr>
          <w:i w:val="0"/>
          <w:sz w:val="26"/>
        </w:rPr>
      </w:pPr>
      <w:r>
        <w:rPr>
          <w:i w:val="0"/>
          <w:sz w:val="26"/>
        </w:rPr>
        <w:lastRenderedPageBreak/>
        <w:t xml:space="preserve">              </w:t>
      </w:r>
      <w:bookmarkStart w:id="316" w:name="_Toc504074599"/>
      <w:r w:rsidRPr="0088017B">
        <w:rPr>
          <w:i w:val="0"/>
          <w:sz w:val="26"/>
        </w:rPr>
        <w:t xml:space="preserve">Bảng 3. </w:t>
      </w:r>
      <w:r w:rsidRPr="0088017B">
        <w:rPr>
          <w:i w:val="0"/>
          <w:sz w:val="26"/>
        </w:rPr>
        <w:fldChar w:fldCharType="begin"/>
      </w:r>
      <w:r w:rsidRPr="0088017B">
        <w:rPr>
          <w:i w:val="0"/>
          <w:sz w:val="26"/>
        </w:rPr>
        <w:instrText xml:space="preserve"> SEQ Bảng_3. \* ARABIC </w:instrText>
      </w:r>
      <w:r w:rsidRPr="0088017B">
        <w:rPr>
          <w:i w:val="0"/>
          <w:sz w:val="26"/>
        </w:rPr>
        <w:fldChar w:fldCharType="separate"/>
      </w:r>
      <w:r w:rsidR="00BF760B">
        <w:rPr>
          <w:i w:val="0"/>
          <w:noProof/>
          <w:sz w:val="26"/>
        </w:rPr>
        <w:t>3</w:t>
      </w:r>
      <w:r w:rsidRPr="0088017B">
        <w:rPr>
          <w:i w:val="0"/>
          <w:sz w:val="26"/>
        </w:rPr>
        <w:fldChar w:fldCharType="end"/>
      </w:r>
      <w:r w:rsidRPr="0088017B">
        <w:rPr>
          <w:i w:val="0"/>
          <w:sz w:val="26"/>
        </w:rPr>
        <w:t xml:space="preserve"> Danh sách mã lệnh</w:t>
      </w:r>
      <w:bookmarkEnd w:id="316"/>
      <w:r>
        <w:rPr>
          <w:i w:val="0"/>
          <w:sz w:val="26"/>
        </w:rPr>
        <w:tab/>
      </w:r>
    </w:p>
    <w:p w14:paraId="007B79B8" w14:textId="77777777" w:rsidR="006212DA" w:rsidRDefault="006E21E7" w:rsidP="0088017B">
      <w:pPr>
        <w:keepNext/>
        <w:ind w:left="426" w:firstLine="425"/>
      </w:pPr>
      <w:r w:rsidRPr="006202A6">
        <w:rPr>
          <w:noProof/>
        </w:rPr>
        <w:drawing>
          <wp:inline distT="0" distB="0" distL="0" distR="0" wp14:anchorId="3E2F4DCA" wp14:editId="04190CAB">
            <wp:extent cx="5039483" cy="3600450"/>
            <wp:effectExtent l="0" t="0" r="889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586" cy="3601238"/>
                    </a:xfrm>
                    <a:prstGeom prst="rect">
                      <a:avLst/>
                    </a:prstGeom>
                    <a:noFill/>
                    <a:ln>
                      <a:noFill/>
                    </a:ln>
                  </pic:spPr>
                </pic:pic>
              </a:graphicData>
            </a:graphic>
          </wp:inline>
        </w:drawing>
      </w:r>
    </w:p>
    <w:p w14:paraId="1B73023C" w14:textId="64AC7C52" w:rsidR="006E21E7" w:rsidRPr="006202A6" w:rsidRDefault="006E21E7" w:rsidP="009C5C5C">
      <w:pPr>
        <w:spacing w:line="360" w:lineRule="auto"/>
        <w:ind w:left="426" w:firstLine="425"/>
        <w:jc w:val="both"/>
      </w:pPr>
      <w:r w:rsidRPr="006202A6">
        <w:t>Quá trình hoạt động của module R307 bao gồ</w:t>
      </w:r>
      <w:r w:rsidR="00FA2666" w:rsidRPr="006202A6">
        <w:t>m 2</w:t>
      </w:r>
      <w:r w:rsidRPr="006202A6">
        <w:t xml:space="preserve"> chức năng chính:</w:t>
      </w:r>
    </w:p>
    <w:p w14:paraId="26296BF3" w14:textId="6F8056E0" w:rsidR="006E21E7" w:rsidRPr="006202A6" w:rsidRDefault="006E21E7" w:rsidP="009C5C5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Đăng ký vân tay</w:t>
      </w:r>
    </w:p>
    <w:p w14:paraId="1DC9FB96" w14:textId="77777777" w:rsidR="006212DA" w:rsidRDefault="006E21E7" w:rsidP="0094182C">
      <w:pPr>
        <w:keepNext/>
        <w:spacing w:line="360" w:lineRule="auto"/>
        <w:ind w:left="426" w:hanging="142"/>
        <w:jc w:val="center"/>
      </w:pPr>
      <w:r w:rsidRPr="006202A6">
        <w:rPr>
          <w:noProof/>
        </w:rPr>
        <w:drawing>
          <wp:inline distT="0" distB="0" distL="0" distR="0" wp14:anchorId="0FC6B1DE" wp14:editId="6D2AABB2">
            <wp:extent cx="5000625" cy="1134357"/>
            <wp:effectExtent l="0" t="0" r="0" b="889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4061" cy="1144210"/>
                    </a:xfrm>
                    <a:prstGeom prst="rect">
                      <a:avLst/>
                    </a:prstGeom>
                    <a:noFill/>
                    <a:ln>
                      <a:noFill/>
                    </a:ln>
                  </pic:spPr>
                </pic:pic>
              </a:graphicData>
            </a:graphic>
          </wp:inline>
        </w:drawing>
      </w:r>
    </w:p>
    <w:p w14:paraId="4A287A49" w14:textId="587751DF" w:rsidR="00602A55" w:rsidRPr="009C5C5C" w:rsidRDefault="006212DA" w:rsidP="009C5C5C">
      <w:pPr>
        <w:pStyle w:val="Caption"/>
        <w:ind w:left="426" w:firstLine="425"/>
        <w:jc w:val="center"/>
        <w:rPr>
          <w:i w:val="0"/>
          <w:sz w:val="26"/>
        </w:rPr>
      </w:pPr>
      <w:bookmarkStart w:id="317" w:name="_Toc504050712"/>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8E7AE6">
        <w:rPr>
          <w:i w:val="0"/>
          <w:noProof/>
          <w:sz w:val="26"/>
        </w:rPr>
        <w:t>27</w:t>
      </w:r>
      <w:r w:rsidRPr="006212DA">
        <w:rPr>
          <w:i w:val="0"/>
          <w:sz w:val="26"/>
        </w:rPr>
        <w:fldChar w:fldCharType="end"/>
      </w:r>
      <w:r w:rsidRPr="006212DA">
        <w:rPr>
          <w:i w:val="0"/>
          <w:sz w:val="26"/>
        </w:rPr>
        <w:t xml:space="preserve"> Quá trình đăng kí vân </w:t>
      </w:r>
      <w:proofErr w:type="gramStart"/>
      <w:r w:rsidRPr="006212DA">
        <w:rPr>
          <w:i w:val="0"/>
          <w:sz w:val="26"/>
        </w:rPr>
        <w:t>tay</w:t>
      </w:r>
      <w:bookmarkEnd w:id="317"/>
      <w:proofErr w:type="gramEnd"/>
    </w:p>
    <w:p w14:paraId="0DE81E3C" w14:textId="77777777" w:rsidR="00602A55" w:rsidRDefault="00602A55" w:rsidP="009C5C5C">
      <w:pPr>
        <w:ind w:left="426" w:firstLine="425"/>
      </w:pPr>
    </w:p>
    <w:p w14:paraId="1CDCA3DD" w14:textId="77777777" w:rsidR="00602A55" w:rsidRPr="00602A55" w:rsidRDefault="00602A55" w:rsidP="009C5C5C">
      <w:pPr>
        <w:ind w:left="426" w:firstLine="425"/>
      </w:pPr>
    </w:p>
    <w:p w14:paraId="412BD5CB" w14:textId="5679B91B" w:rsidR="006E21E7" w:rsidRPr="006202A6" w:rsidRDefault="006E21E7" w:rsidP="009C5C5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Đối chiếu vân tay</w:t>
      </w:r>
    </w:p>
    <w:p w14:paraId="4752091F" w14:textId="77777777" w:rsidR="006212DA" w:rsidRDefault="006E21E7" w:rsidP="009C5C5C">
      <w:pPr>
        <w:pStyle w:val="ListParagraph"/>
        <w:keepNext/>
        <w:spacing w:line="360" w:lineRule="auto"/>
        <w:ind w:left="426" w:firstLine="425"/>
        <w:jc w:val="center"/>
      </w:pPr>
      <w:r w:rsidRPr="006202A6">
        <w:rPr>
          <w:rFonts w:ascii="Times New Roman" w:hAnsi="Times New Roman" w:cs="Times New Roman"/>
          <w:noProof/>
          <w:sz w:val="26"/>
          <w:szCs w:val="26"/>
        </w:rPr>
        <w:drawing>
          <wp:inline distT="0" distB="0" distL="0" distR="0" wp14:anchorId="7305CE7B" wp14:editId="4E3B2C35">
            <wp:extent cx="4962525" cy="996315"/>
            <wp:effectExtent l="0" t="0" r="9525"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62525" cy="996315"/>
                    </a:xfrm>
                    <a:prstGeom prst="rect">
                      <a:avLst/>
                    </a:prstGeom>
                    <a:noFill/>
                    <a:ln>
                      <a:noFill/>
                    </a:ln>
                  </pic:spPr>
                </pic:pic>
              </a:graphicData>
            </a:graphic>
          </wp:inline>
        </w:drawing>
      </w:r>
    </w:p>
    <w:p w14:paraId="59C38748" w14:textId="19EE4EF7" w:rsidR="00A31FAF" w:rsidRPr="006212DA" w:rsidRDefault="006212DA" w:rsidP="009C5C5C">
      <w:pPr>
        <w:pStyle w:val="Caption"/>
        <w:ind w:left="426" w:firstLine="425"/>
        <w:jc w:val="center"/>
        <w:rPr>
          <w:i w:val="0"/>
          <w:sz w:val="26"/>
        </w:rPr>
      </w:pPr>
      <w:bookmarkStart w:id="318" w:name="_Toc504050713"/>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8E7AE6">
        <w:rPr>
          <w:i w:val="0"/>
          <w:noProof/>
          <w:sz w:val="26"/>
        </w:rPr>
        <w:t>28</w:t>
      </w:r>
      <w:r w:rsidRPr="006212DA">
        <w:rPr>
          <w:i w:val="0"/>
          <w:sz w:val="26"/>
        </w:rPr>
        <w:fldChar w:fldCharType="end"/>
      </w:r>
      <w:r w:rsidRPr="006212DA">
        <w:rPr>
          <w:i w:val="0"/>
          <w:sz w:val="26"/>
        </w:rPr>
        <w:t xml:space="preserve"> Quá trình đối chiếu vân </w:t>
      </w:r>
      <w:proofErr w:type="gramStart"/>
      <w:r w:rsidRPr="006212DA">
        <w:rPr>
          <w:i w:val="0"/>
          <w:sz w:val="26"/>
        </w:rPr>
        <w:t>tay</w:t>
      </w:r>
      <w:bookmarkEnd w:id="318"/>
      <w:proofErr w:type="gramEnd"/>
    </w:p>
    <w:p w14:paraId="6FD8DBD0" w14:textId="77777777" w:rsidR="006E21E7" w:rsidRPr="006202A6" w:rsidRDefault="006E21E7" w:rsidP="006E21E7"/>
    <w:p w14:paraId="7CB0871E" w14:textId="68057E56" w:rsidR="00B56058" w:rsidRPr="00B56058" w:rsidRDefault="003F03B2" w:rsidP="00B56058">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319" w:name="_Toc504074523"/>
      <w:r w:rsidRPr="006202A6">
        <w:rPr>
          <w:rFonts w:ascii="Times New Roman" w:eastAsiaTheme="majorEastAsia" w:hAnsi="Times New Roman" w:cs="Times New Roman"/>
          <w:b/>
          <w:sz w:val="26"/>
          <w:szCs w:val="24"/>
        </w:rPr>
        <w:t>Giao tiếp giữa STM32F0 và ESP8266</w:t>
      </w:r>
      <w:bookmarkEnd w:id="319"/>
    </w:p>
    <w:p w14:paraId="184CB495" w14:textId="51BFA9B1" w:rsidR="00430ADF" w:rsidRDefault="00B56058" w:rsidP="009C5C5C">
      <w:pPr>
        <w:pStyle w:val="ListParagraph"/>
        <w:spacing w:line="360" w:lineRule="auto"/>
        <w:ind w:left="426" w:firstLine="425"/>
        <w:rPr>
          <w:rFonts w:ascii="Times New Roman" w:eastAsiaTheme="majorEastAsia" w:hAnsi="Times New Roman" w:cs="Times New Roman"/>
          <w:sz w:val="26"/>
          <w:szCs w:val="24"/>
        </w:rPr>
      </w:pPr>
      <w:r w:rsidRPr="00B56058">
        <w:rPr>
          <w:rFonts w:ascii="Times New Roman" w:eastAsiaTheme="majorEastAsia" w:hAnsi="Times New Roman" w:cs="Times New Roman"/>
          <w:sz w:val="26"/>
          <w:szCs w:val="24"/>
        </w:rPr>
        <w:t xml:space="preserve">Giao </w:t>
      </w:r>
      <w:r>
        <w:rPr>
          <w:rFonts w:ascii="Times New Roman" w:eastAsiaTheme="majorEastAsia" w:hAnsi="Times New Roman" w:cs="Times New Roman"/>
          <w:sz w:val="26"/>
          <w:szCs w:val="24"/>
        </w:rPr>
        <w:t xml:space="preserve">tiếp với ESP8266 qua SPI, với khung </w:t>
      </w:r>
      <w:r w:rsidR="006B0D3E">
        <w:rPr>
          <w:rFonts w:ascii="Times New Roman" w:eastAsiaTheme="majorEastAsia" w:hAnsi="Times New Roman" w:cs="Times New Roman"/>
          <w:sz w:val="26"/>
          <w:szCs w:val="24"/>
        </w:rPr>
        <w:t xml:space="preserve">truyền </w:t>
      </w:r>
      <w:r>
        <w:rPr>
          <w:rFonts w:ascii="Times New Roman" w:eastAsiaTheme="majorEastAsia" w:hAnsi="Times New Roman" w:cs="Times New Roman"/>
          <w:sz w:val="26"/>
          <w:szCs w:val="24"/>
        </w:rPr>
        <w:t>dữ liệu</w:t>
      </w:r>
    </w:p>
    <w:tbl>
      <w:tblPr>
        <w:tblStyle w:val="TableGrid"/>
        <w:tblW w:w="0" w:type="auto"/>
        <w:tblInd w:w="670" w:type="dxa"/>
        <w:tblLook w:val="04A0" w:firstRow="1" w:lastRow="0" w:firstColumn="1" w:lastColumn="0" w:noHBand="0" w:noVBand="1"/>
      </w:tblPr>
      <w:tblGrid>
        <w:gridCol w:w="2194"/>
        <w:gridCol w:w="2194"/>
        <w:gridCol w:w="2195"/>
      </w:tblGrid>
      <w:tr w:rsidR="00B56058" w14:paraId="2AE01B5F" w14:textId="77777777" w:rsidTr="00D919C3">
        <w:tc>
          <w:tcPr>
            <w:tcW w:w="2194" w:type="dxa"/>
          </w:tcPr>
          <w:p w14:paraId="1BCB960C" w14:textId="77777777" w:rsidR="00B56058" w:rsidRDefault="00B56058" w:rsidP="003D42DC">
            <w:pPr>
              <w:spacing w:line="360" w:lineRule="auto"/>
            </w:pPr>
            <w:r>
              <w:t>Command index</w:t>
            </w:r>
          </w:p>
        </w:tc>
        <w:tc>
          <w:tcPr>
            <w:tcW w:w="2194" w:type="dxa"/>
          </w:tcPr>
          <w:p w14:paraId="6C4803AD" w14:textId="77777777" w:rsidR="00B56058" w:rsidRDefault="00B56058" w:rsidP="003D42DC">
            <w:pPr>
              <w:spacing w:line="360" w:lineRule="auto"/>
            </w:pPr>
            <w:r>
              <w:t>Package length</w:t>
            </w:r>
          </w:p>
        </w:tc>
        <w:tc>
          <w:tcPr>
            <w:tcW w:w="2195" w:type="dxa"/>
          </w:tcPr>
          <w:p w14:paraId="21C20254" w14:textId="77777777" w:rsidR="00B56058" w:rsidRDefault="00B56058" w:rsidP="003D42DC">
            <w:pPr>
              <w:spacing w:line="360" w:lineRule="auto"/>
            </w:pPr>
            <w:r>
              <w:t>P</w:t>
            </w:r>
            <w:r w:rsidRPr="00A924EA">
              <w:t>arameter</w:t>
            </w:r>
          </w:p>
        </w:tc>
      </w:tr>
    </w:tbl>
    <w:p w14:paraId="3013D11E" w14:textId="3A3D1150" w:rsidR="00B56058" w:rsidRPr="00D919C3" w:rsidRDefault="00B56058" w:rsidP="009C5C5C">
      <w:pPr>
        <w:spacing w:line="360" w:lineRule="auto"/>
        <w:ind w:left="426" w:firstLine="425"/>
        <w:rPr>
          <w:rFonts w:eastAsiaTheme="majorEastAsia"/>
          <w:szCs w:val="24"/>
        </w:rPr>
      </w:pPr>
    </w:p>
    <w:p w14:paraId="53CDFF54" w14:textId="3794A9FC" w:rsidR="006B0D3E" w:rsidRDefault="006B0D3E" w:rsidP="009C5C5C">
      <w:pPr>
        <w:pStyle w:val="ListParagraph"/>
        <w:spacing w:line="360" w:lineRule="auto"/>
        <w:ind w:left="426" w:firstLine="425"/>
        <w:rPr>
          <w:rFonts w:ascii="Times New Roman" w:eastAsiaTheme="majorEastAsia" w:hAnsi="Times New Roman" w:cs="Times New Roman"/>
          <w:sz w:val="26"/>
          <w:szCs w:val="24"/>
        </w:rPr>
      </w:pPr>
      <w:r>
        <w:rPr>
          <w:rFonts w:ascii="Times New Roman" w:eastAsiaTheme="majorEastAsia" w:hAnsi="Times New Roman" w:cs="Times New Roman"/>
          <w:sz w:val="26"/>
          <w:szCs w:val="24"/>
        </w:rPr>
        <w:t>Giao tiếp với ESP8266 trong các trường hợp</w:t>
      </w:r>
      <w:r w:rsidR="009C5C5C">
        <w:rPr>
          <w:rFonts w:ascii="Times New Roman" w:eastAsiaTheme="majorEastAsia" w:hAnsi="Times New Roman" w:cs="Times New Roman"/>
          <w:sz w:val="26"/>
          <w:szCs w:val="24"/>
        </w:rPr>
        <w:t>:</w:t>
      </w:r>
    </w:p>
    <w:p w14:paraId="389FB310" w14:textId="52BAB33B" w:rsidR="006B0D3E" w:rsidRDefault="006B0D3E" w:rsidP="00266E7A">
      <w:pPr>
        <w:pStyle w:val="ListParagraph"/>
        <w:numPr>
          <w:ilvl w:val="0"/>
          <w:numId w:val="38"/>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Định thời timer cứ</w:t>
      </w:r>
      <w:r w:rsidR="0063748D">
        <w:rPr>
          <w:rFonts w:ascii="Times New Roman" w:eastAsiaTheme="majorEastAsia" w:hAnsi="Times New Roman" w:cs="Times New Roman"/>
          <w:sz w:val="26"/>
          <w:szCs w:val="24"/>
        </w:rPr>
        <w:t xml:space="preserve"> 6</w:t>
      </w:r>
      <w:r>
        <w:rPr>
          <w:rFonts w:ascii="Times New Roman" w:eastAsiaTheme="majorEastAsia" w:hAnsi="Times New Roman" w:cs="Times New Roman"/>
          <w:sz w:val="26"/>
          <w:szCs w:val="24"/>
        </w:rPr>
        <w:t xml:space="preserve">0s truyền lệnh truy vấn </w:t>
      </w:r>
      <w:r w:rsidR="00BA165B">
        <w:rPr>
          <w:rFonts w:ascii="Times New Roman" w:eastAsiaTheme="majorEastAsia" w:hAnsi="Times New Roman" w:cs="Times New Roman"/>
          <w:sz w:val="26"/>
          <w:szCs w:val="24"/>
        </w:rPr>
        <w:t xml:space="preserve">các </w:t>
      </w:r>
      <w:r>
        <w:rPr>
          <w:rFonts w:ascii="Times New Roman" w:eastAsiaTheme="majorEastAsia" w:hAnsi="Times New Roman" w:cs="Times New Roman"/>
          <w:sz w:val="26"/>
          <w:szCs w:val="24"/>
        </w:rPr>
        <w:t xml:space="preserve">topic để </w:t>
      </w:r>
      <w:r w:rsidR="00BA165B">
        <w:rPr>
          <w:rFonts w:ascii="Times New Roman" w:eastAsiaTheme="majorEastAsia" w:hAnsi="Times New Roman" w:cs="Times New Roman"/>
          <w:sz w:val="26"/>
          <w:szCs w:val="24"/>
        </w:rPr>
        <w:t>thực thi chức năng của topic tương ứng.</w:t>
      </w:r>
    </w:p>
    <w:p w14:paraId="3245F03C" w14:textId="07F25008" w:rsidR="006B0D3E" w:rsidRDefault="006B0D3E" w:rsidP="00266E7A">
      <w:pPr>
        <w:pStyle w:val="ListParagraph"/>
        <w:numPr>
          <w:ilvl w:val="0"/>
          <w:numId w:val="38"/>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 xml:space="preserve">Sau khi nhân viên quét vân </w:t>
      </w:r>
      <w:proofErr w:type="gramStart"/>
      <w:r>
        <w:rPr>
          <w:rFonts w:ascii="Times New Roman" w:eastAsiaTheme="majorEastAsia" w:hAnsi="Times New Roman" w:cs="Times New Roman"/>
          <w:sz w:val="26"/>
          <w:szCs w:val="24"/>
        </w:rPr>
        <w:t>tay</w:t>
      </w:r>
      <w:proofErr w:type="gramEnd"/>
      <w:r>
        <w:rPr>
          <w:rFonts w:ascii="Times New Roman" w:eastAsiaTheme="majorEastAsia" w:hAnsi="Times New Roman" w:cs="Times New Roman"/>
          <w:sz w:val="26"/>
          <w:szCs w:val="24"/>
        </w:rPr>
        <w:t xml:space="preserve">, hệ thống sẽ truyền lệnh để </w:t>
      </w:r>
      <w:r w:rsidRPr="006B0D3E">
        <w:rPr>
          <w:rFonts w:ascii="Times New Roman" w:eastAsiaTheme="majorEastAsia" w:hAnsi="Times New Roman" w:cs="Times New Roman"/>
          <w:sz w:val="26"/>
          <w:szCs w:val="24"/>
        </w:rPr>
        <w:t>publish topic fingerprint/scan</w:t>
      </w:r>
      <w:r w:rsidR="00745701">
        <w:rPr>
          <w:rFonts w:ascii="Times New Roman" w:eastAsiaTheme="majorEastAsia" w:hAnsi="Times New Roman" w:cs="Times New Roman"/>
          <w:sz w:val="26"/>
          <w:szCs w:val="24"/>
        </w:rPr>
        <w:t>.</w:t>
      </w:r>
    </w:p>
    <w:p w14:paraId="75F4E5F8" w14:textId="77777777" w:rsidR="00745701" w:rsidRPr="00B56058" w:rsidRDefault="00745701" w:rsidP="00266E7A">
      <w:pPr>
        <w:pStyle w:val="ListParagraph"/>
        <w:numPr>
          <w:ilvl w:val="0"/>
          <w:numId w:val="38"/>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Thao tác trong mục Setting, gửi thông tin truy vấn kết nối hoặc cài đặt kết nối wifi cho ESP8266.</w:t>
      </w:r>
    </w:p>
    <w:p w14:paraId="353B8C20" w14:textId="6A58B430" w:rsidR="000D6537" w:rsidRPr="006202A6" w:rsidRDefault="000D6537" w:rsidP="00F46A0D">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320" w:name="_Toc504074524"/>
      <w:r w:rsidRPr="006202A6">
        <w:rPr>
          <w:rFonts w:ascii="Times New Roman" w:eastAsiaTheme="majorEastAsia" w:hAnsi="Times New Roman" w:cs="Times New Roman"/>
          <w:b/>
          <w:sz w:val="26"/>
          <w:szCs w:val="24"/>
        </w:rPr>
        <w:t>Giao tiếp giữa STM32F0 và Micro SD Card</w:t>
      </w:r>
      <w:bookmarkEnd w:id="320"/>
    </w:p>
    <w:p w14:paraId="1037FDA0" w14:textId="323C6D2F" w:rsidR="00CF10C2" w:rsidRPr="006202A6" w:rsidRDefault="00055EDF" w:rsidP="009C5C5C">
      <w:pPr>
        <w:spacing w:line="360" w:lineRule="auto"/>
        <w:ind w:left="426" w:firstLine="425"/>
        <w:rPr>
          <w:rFonts w:eastAsiaTheme="majorEastAsia"/>
          <w:szCs w:val="24"/>
        </w:rPr>
      </w:pPr>
      <w:r w:rsidRPr="006202A6">
        <w:rPr>
          <w:rFonts w:eastAsiaTheme="majorEastAsia"/>
          <w:szCs w:val="24"/>
        </w:rPr>
        <w:t>SD Card là viết tắt của Security Digital Card,</w:t>
      </w:r>
      <w:r w:rsidRPr="006202A6">
        <w:t xml:space="preserve"> </w:t>
      </w:r>
      <w:r w:rsidRPr="006202A6">
        <w:rPr>
          <w:rFonts w:eastAsiaTheme="majorEastAsia"/>
          <w:szCs w:val="24"/>
        </w:rPr>
        <w:t>là thiết bị lưu trữ dữ liệu, sử dụng công nghệ flash để ghi xóa bộ nhớ. SD Card có 2 chế độ giao tiếp cơ bản: SDIO mode và SPI mode.</w:t>
      </w:r>
    </w:p>
    <w:p w14:paraId="3BC07898" w14:textId="144CDB0D" w:rsidR="00DB6F7D" w:rsidRPr="006202A6" w:rsidRDefault="00055EDF" w:rsidP="009C5C5C">
      <w:pPr>
        <w:spacing w:line="360" w:lineRule="auto"/>
        <w:ind w:left="426" w:firstLine="425"/>
        <w:rPr>
          <w:rFonts w:eastAsiaTheme="majorEastAsia"/>
          <w:szCs w:val="24"/>
        </w:rPr>
      </w:pPr>
      <w:r w:rsidRPr="006202A6">
        <w:rPr>
          <w:rFonts w:eastAsiaTheme="majorEastAsia"/>
          <w:szCs w:val="24"/>
        </w:rPr>
        <w:t xml:space="preserve">Chế độ SDIO mode tuy tốc độ giao tiếp nhanh nhưng không phải </w:t>
      </w:r>
      <w:proofErr w:type="gramStart"/>
      <w:r w:rsidR="002D1590" w:rsidRPr="006202A6">
        <w:rPr>
          <w:rFonts w:eastAsiaTheme="majorEastAsia"/>
          <w:szCs w:val="24"/>
        </w:rPr>
        <w:t>vi</w:t>
      </w:r>
      <w:proofErr w:type="gramEnd"/>
      <w:r w:rsidR="002D1590" w:rsidRPr="006202A6">
        <w:rPr>
          <w:rFonts w:eastAsiaTheme="majorEastAsia"/>
          <w:szCs w:val="24"/>
        </w:rPr>
        <w:t xml:space="preserve"> điều khiển nào cũng hỗ trợ, chế độ SPI mode tuy chậm hơn nhưng hầu hết vi điều khiển đều có.</w:t>
      </w:r>
      <w:r w:rsidR="000367A8">
        <w:rPr>
          <w:rFonts w:eastAsiaTheme="majorEastAsia"/>
          <w:szCs w:val="24"/>
        </w:rPr>
        <w:t xml:space="preserve"> Trong đề tài này sử dụng SPI mode.</w:t>
      </w:r>
    </w:p>
    <w:p w14:paraId="3CD18BF5" w14:textId="77777777" w:rsidR="00612790" w:rsidRDefault="002D1590" w:rsidP="009C5C5C">
      <w:pPr>
        <w:keepNext/>
        <w:spacing w:line="360" w:lineRule="auto"/>
        <w:ind w:left="426" w:firstLine="425"/>
        <w:jc w:val="center"/>
      </w:pPr>
      <w:r w:rsidRPr="006202A6">
        <w:rPr>
          <w:noProof/>
        </w:rPr>
        <w:drawing>
          <wp:inline distT="0" distB="0" distL="0" distR="0" wp14:anchorId="749819B9" wp14:editId="4138BBC2">
            <wp:extent cx="1336853" cy="2428875"/>
            <wp:effectExtent l="0" t="0" r="0" b="0"/>
            <wp:docPr id="243" name="Hình ảnh 243" descr="http://icviet.vn/wp-content/uploads/2017/08/MMC-SD-miniSD-microSD-Color-Numbers-N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cviet.vn/wp-content/uploads/2017/08/MMC-SD-miniSD-microSD-Color-Numbers-Names.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9206" cy="2469487"/>
                    </a:xfrm>
                    <a:prstGeom prst="rect">
                      <a:avLst/>
                    </a:prstGeom>
                    <a:noFill/>
                    <a:ln>
                      <a:noFill/>
                    </a:ln>
                  </pic:spPr>
                </pic:pic>
              </a:graphicData>
            </a:graphic>
          </wp:inline>
        </w:drawing>
      </w:r>
    </w:p>
    <w:p w14:paraId="73D2700D" w14:textId="555ECF61" w:rsidR="00337D39" w:rsidRPr="00612790" w:rsidRDefault="00612790" w:rsidP="009C5C5C">
      <w:pPr>
        <w:pStyle w:val="Caption"/>
        <w:ind w:left="426" w:firstLine="425"/>
        <w:jc w:val="center"/>
        <w:rPr>
          <w:i w:val="0"/>
          <w:sz w:val="26"/>
        </w:rPr>
      </w:pPr>
      <w:bookmarkStart w:id="321" w:name="_Toc504050714"/>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29</w:t>
      </w:r>
      <w:r w:rsidRPr="00612790">
        <w:rPr>
          <w:i w:val="0"/>
          <w:sz w:val="26"/>
        </w:rPr>
        <w:fldChar w:fldCharType="end"/>
      </w:r>
      <w:r w:rsidRPr="00612790">
        <w:rPr>
          <w:i w:val="0"/>
          <w:sz w:val="26"/>
        </w:rPr>
        <w:t xml:space="preserve"> Sơ đồ chân của SD Card</w:t>
      </w:r>
      <w:bookmarkEnd w:id="321"/>
    </w:p>
    <w:p w14:paraId="1A91366A" w14:textId="6FE9C4B5" w:rsidR="003D42DC" w:rsidRPr="003D42DC" w:rsidRDefault="003D42DC" w:rsidP="003D42DC">
      <w:pPr>
        <w:pStyle w:val="Caption"/>
        <w:keepNext/>
        <w:rPr>
          <w:i w:val="0"/>
          <w:sz w:val="26"/>
        </w:rPr>
      </w:pPr>
      <w:r>
        <w:rPr>
          <w:i w:val="0"/>
          <w:sz w:val="26"/>
        </w:rPr>
        <w:lastRenderedPageBreak/>
        <w:t xml:space="preserve">              </w:t>
      </w:r>
      <w:bookmarkStart w:id="322" w:name="_Toc504074600"/>
      <w:r w:rsidRPr="003D42DC">
        <w:rPr>
          <w:i w:val="0"/>
          <w:sz w:val="26"/>
        </w:rPr>
        <w:t xml:space="preserve">Bảng 3. </w:t>
      </w:r>
      <w:r w:rsidRPr="003D42DC">
        <w:rPr>
          <w:i w:val="0"/>
          <w:sz w:val="26"/>
        </w:rPr>
        <w:fldChar w:fldCharType="begin"/>
      </w:r>
      <w:r w:rsidRPr="003D42DC">
        <w:rPr>
          <w:i w:val="0"/>
          <w:sz w:val="26"/>
        </w:rPr>
        <w:instrText xml:space="preserve"> SEQ Bảng_3. \* ARABIC </w:instrText>
      </w:r>
      <w:r w:rsidRPr="003D42DC">
        <w:rPr>
          <w:i w:val="0"/>
          <w:sz w:val="26"/>
        </w:rPr>
        <w:fldChar w:fldCharType="separate"/>
      </w:r>
      <w:r w:rsidR="00BF760B">
        <w:rPr>
          <w:i w:val="0"/>
          <w:noProof/>
          <w:sz w:val="26"/>
        </w:rPr>
        <w:t>4</w:t>
      </w:r>
      <w:r w:rsidRPr="003D42DC">
        <w:rPr>
          <w:i w:val="0"/>
          <w:sz w:val="26"/>
        </w:rPr>
        <w:fldChar w:fldCharType="end"/>
      </w:r>
      <w:r w:rsidRPr="003D42DC">
        <w:rPr>
          <w:i w:val="0"/>
          <w:sz w:val="26"/>
        </w:rPr>
        <w:t xml:space="preserve"> Mô tả các chân SD Card</w:t>
      </w:r>
      <w:bookmarkEnd w:id="322"/>
    </w:p>
    <w:p w14:paraId="75385E90" w14:textId="77777777" w:rsidR="00612790" w:rsidRDefault="00D35F0D" w:rsidP="009C5C5C">
      <w:pPr>
        <w:keepNext/>
        <w:ind w:left="142" w:firstLine="709"/>
        <w:jc w:val="center"/>
      </w:pPr>
      <w:r w:rsidRPr="006202A6">
        <w:rPr>
          <w:noProof/>
        </w:rPr>
        <w:drawing>
          <wp:inline distT="0" distB="0" distL="0" distR="0" wp14:anchorId="0C996EE1" wp14:editId="1C04B19C">
            <wp:extent cx="4969198" cy="3733800"/>
            <wp:effectExtent l="0" t="0" r="3175" b="0"/>
            <wp:docPr id="244" name="Hình ảnh 244" descr="http://2.bp.blogspot.com/-FBc3k1rqtKs/VDKiKrLUPnI/AAAAAAAAAQk/KwLlffbR7oo/s1600/Spi%2B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FBc3k1rqtKs/VDKiKrLUPnI/AAAAAAAAAQk/KwLlffbR7oo/s1600/Spi%2Bbus.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0586" cy="3742357"/>
                    </a:xfrm>
                    <a:prstGeom prst="rect">
                      <a:avLst/>
                    </a:prstGeom>
                    <a:noFill/>
                    <a:ln>
                      <a:noFill/>
                    </a:ln>
                  </pic:spPr>
                </pic:pic>
              </a:graphicData>
            </a:graphic>
          </wp:inline>
        </w:drawing>
      </w:r>
    </w:p>
    <w:p w14:paraId="6CEF1A8E" w14:textId="3F7A7547" w:rsidR="00D35F0D" w:rsidRPr="006202A6" w:rsidRDefault="00D35F0D" w:rsidP="009C5C5C">
      <w:pPr>
        <w:spacing w:line="360" w:lineRule="auto"/>
        <w:ind w:left="142" w:firstLine="709"/>
        <w:rPr>
          <w:rFonts w:eastAsiaTheme="majorEastAsia"/>
          <w:szCs w:val="24"/>
        </w:rPr>
      </w:pPr>
      <w:r w:rsidRPr="006202A6">
        <w:rPr>
          <w:rFonts w:eastAsiaTheme="majorEastAsia"/>
          <w:szCs w:val="24"/>
        </w:rPr>
        <w:t>SD Card hoạt động ở mode 0 của SPI, tức CPHA=0 và CPOL=0.</w:t>
      </w:r>
    </w:p>
    <w:p w14:paraId="57F1E8FA" w14:textId="0C7B9C03" w:rsidR="00D35F0D" w:rsidRPr="006202A6" w:rsidRDefault="00D35F0D" w:rsidP="009C5C5C">
      <w:pPr>
        <w:spacing w:line="360" w:lineRule="auto"/>
        <w:ind w:left="426" w:firstLine="425"/>
        <w:jc w:val="both"/>
        <w:rPr>
          <w:rFonts w:eastAsiaTheme="majorEastAsia"/>
          <w:szCs w:val="24"/>
        </w:rPr>
      </w:pPr>
      <w:r w:rsidRPr="006202A6">
        <w:rPr>
          <w:rFonts w:eastAsiaTheme="majorEastAsia"/>
          <w:szCs w:val="24"/>
        </w:rPr>
        <w:t xml:space="preserve">Dữ liệu giao tiếp giữa </w:t>
      </w:r>
      <w:r w:rsidR="008A51D5" w:rsidRPr="006202A6">
        <w:rPr>
          <w:rFonts w:eastAsiaTheme="majorEastAsia"/>
          <w:szCs w:val="24"/>
        </w:rPr>
        <w:t>host (</w:t>
      </w:r>
      <w:proofErr w:type="gramStart"/>
      <w:r w:rsidRPr="006202A6">
        <w:rPr>
          <w:rFonts w:eastAsiaTheme="majorEastAsia"/>
          <w:szCs w:val="24"/>
        </w:rPr>
        <w:t>vi</w:t>
      </w:r>
      <w:proofErr w:type="gramEnd"/>
      <w:r w:rsidRPr="006202A6">
        <w:rPr>
          <w:rFonts w:eastAsiaTheme="majorEastAsia"/>
          <w:szCs w:val="24"/>
        </w:rPr>
        <w:t xml:space="preserve"> điều khiển</w:t>
      </w:r>
      <w:r w:rsidR="008A51D5" w:rsidRPr="006202A6">
        <w:rPr>
          <w:rFonts w:eastAsiaTheme="majorEastAsia"/>
          <w:szCs w:val="24"/>
        </w:rPr>
        <w:t>)</w:t>
      </w:r>
      <w:r w:rsidRPr="006202A6">
        <w:rPr>
          <w:rFonts w:eastAsiaTheme="majorEastAsia"/>
          <w:szCs w:val="24"/>
        </w:rPr>
        <w:t xml:space="preserve"> với </w:t>
      </w:r>
      <w:r w:rsidR="008A51D5" w:rsidRPr="006202A6">
        <w:rPr>
          <w:rFonts w:eastAsiaTheme="majorEastAsia"/>
          <w:szCs w:val="24"/>
        </w:rPr>
        <w:t>card (</w:t>
      </w:r>
      <w:r w:rsidRPr="006202A6">
        <w:rPr>
          <w:rFonts w:eastAsiaTheme="majorEastAsia"/>
          <w:szCs w:val="24"/>
        </w:rPr>
        <w:t>SD Card</w:t>
      </w:r>
      <w:r w:rsidR="008A51D5" w:rsidRPr="006202A6">
        <w:rPr>
          <w:rFonts w:eastAsiaTheme="majorEastAsia"/>
          <w:szCs w:val="24"/>
        </w:rPr>
        <w:t>)</w:t>
      </w:r>
      <w:r w:rsidRPr="006202A6">
        <w:rPr>
          <w:rFonts w:eastAsiaTheme="majorEastAsia"/>
          <w:szCs w:val="24"/>
        </w:rPr>
        <w:t xml:space="preserve"> được chia làm 3 loại: command, response và data.</w:t>
      </w:r>
      <w:r w:rsidR="008A51D5" w:rsidRPr="006202A6">
        <w:rPr>
          <w:rFonts w:eastAsiaTheme="majorEastAsia"/>
          <w:szCs w:val="24"/>
        </w:rPr>
        <w:t xml:space="preserve"> </w:t>
      </w:r>
    </w:p>
    <w:p w14:paraId="7EEACE7D" w14:textId="6B049703" w:rsidR="008A51D5" w:rsidRPr="006202A6" w:rsidRDefault="008A51D5" w:rsidP="009C5C5C">
      <w:pPr>
        <w:spacing w:line="360" w:lineRule="auto"/>
        <w:ind w:left="426" w:firstLine="425"/>
        <w:jc w:val="both"/>
        <w:rPr>
          <w:rFonts w:eastAsiaTheme="majorEastAsia"/>
          <w:szCs w:val="24"/>
        </w:rPr>
      </w:pPr>
      <w:r w:rsidRPr="006202A6">
        <w:rPr>
          <w:rFonts w:eastAsiaTheme="majorEastAsia"/>
          <w:szCs w:val="24"/>
        </w:rPr>
        <w:t>Quá trình giao tiếp chia thành 2 giai đoạn: khởi động và truy cập dữ liệu. Trong quá trình khởi động, host sẽ gửi 1 số lệnh khởi động, cài đặt thông số. Trong giai đoạn truy cập dữ liệu, 1 hay nhiều khối dữ liệu sẽ được host đọc hoặc ghi vào SD Card.</w:t>
      </w:r>
    </w:p>
    <w:p w14:paraId="2A222D7A" w14:textId="1104A22F" w:rsidR="008A51D5" w:rsidRPr="006202A6" w:rsidRDefault="008A51D5" w:rsidP="009C5C5C">
      <w:pPr>
        <w:spacing w:line="360" w:lineRule="auto"/>
        <w:ind w:firstLine="851"/>
        <w:jc w:val="both"/>
        <w:rPr>
          <w:rFonts w:eastAsiaTheme="majorEastAsia"/>
          <w:szCs w:val="24"/>
        </w:rPr>
      </w:pPr>
      <w:r w:rsidRPr="006202A6">
        <w:rPr>
          <w:rFonts w:eastAsiaTheme="majorEastAsia"/>
          <w:szCs w:val="24"/>
        </w:rPr>
        <w:t>Cấu trúc 1 command</w:t>
      </w:r>
    </w:p>
    <w:p w14:paraId="04A92DBE" w14:textId="22907DE7" w:rsidR="0075076B" w:rsidRPr="0075076B" w:rsidRDefault="0075076B" w:rsidP="0075076B">
      <w:pPr>
        <w:pStyle w:val="Caption"/>
        <w:keepNext/>
        <w:rPr>
          <w:i w:val="0"/>
          <w:sz w:val="26"/>
        </w:rPr>
      </w:pPr>
      <w:r>
        <w:rPr>
          <w:i w:val="0"/>
          <w:sz w:val="26"/>
        </w:rPr>
        <w:t xml:space="preserve">         </w:t>
      </w:r>
      <w:bookmarkStart w:id="323" w:name="_Toc504074601"/>
      <w:r w:rsidRPr="0075076B">
        <w:rPr>
          <w:i w:val="0"/>
          <w:sz w:val="26"/>
        </w:rPr>
        <w:t xml:space="preserve">Bảng 3. </w:t>
      </w:r>
      <w:r w:rsidRPr="0075076B">
        <w:rPr>
          <w:i w:val="0"/>
          <w:sz w:val="26"/>
        </w:rPr>
        <w:fldChar w:fldCharType="begin"/>
      </w:r>
      <w:r w:rsidRPr="0075076B">
        <w:rPr>
          <w:i w:val="0"/>
          <w:sz w:val="26"/>
        </w:rPr>
        <w:instrText xml:space="preserve"> SEQ Bảng_3. \* ARABIC </w:instrText>
      </w:r>
      <w:r w:rsidRPr="0075076B">
        <w:rPr>
          <w:i w:val="0"/>
          <w:sz w:val="26"/>
        </w:rPr>
        <w:fldChar w:fldCharType="separate"/>
      </w:r>
      <w:r w:rsidR="00BF760B">
        <w:rPr>
          <w:i w:val="0"/>
          <w:noProof/>
          <w:sz w:val="26"/>
        </w:rPr>
        <w:t>5</w:t>
      </w:r>
      <w:r w:rsidRPr="0075076B">
        <w:rPr>
          <w:i w:val="0"/>
          <w:sz w:val="26"/>
        </w:rPr>
        <w:fldChar w:fldCharType="end"/>
      </w:r>
      <w:r w:rsidRPr="0075076B">
        <w:rPr>
          <w:i w:val="0"/>
          <w:sz w:val="26"/>
        </w:rPr>
        <w:t xml:space="preserve"> Bảng cấu trúc một command</w:t>
      </w:r>
      <w:bookmarkEnd w:id="323"/>
    </w:p>
    <w:tbl>
      <w:tblPr>
        <w:tblStyle w:val="TableGrid"/>
        <w:tblW w:w="8364" w:type="dxa"/>
        <w:tblInd w:w="562" w:type="dxa"/>
        <w:tblLayout w:type="fixed"/>
        <w:tblLook w:val="04A0" w:firstRow="1" w:lastRow="0" w:firstColumn="1" w:lastColumn="0" w:noHBand="0" w:noVBand="1"/>
      </w:tblPr>
      <w:tblGrid>
        <w:gridCol w:w="1743"/>
        <w:gridCol w:w="809"/>
        <w:gridCol w:w="1747"/>
        <w:gridCol w:w="1371"/>
        <w:gridCol w:w="1200"/>
        <w:gridCol w:w="785"/>
        <w:gridCol w:w="709"/>
      </w:tblGrid>
      <w:tr w:rsidR="003F2C6A" w:rsidRPr="006202A6" w14:paraId="0898F29E" w14:textId="77777777" w:rsidTr="0075076B">
        <w:trPr>
          <w:trHeight w:val="672"/>
        </w:trPr>
        <w:tc>
          <w:tcPr>
            <w:tcW w:w="1743" w:type="dxa"/>
          </w:tcPr>
          <w:p w14:paraId="7A389438" w14:textId="43832CAA" w:rsidR="003F2C6A" w:rsidRPr="006202A6" w:rsidRDefault="003F2C6A" w:rsidP="0075076B">
            <w:pPr>
              <w:spacing w:line="360" w:lineRule="auto"/>
              <w:ind w:left="313"/>
              <w:rPr>
                <w:rFonts w:eastAsiaTheme="majorEastAsia"/>
                <w:szCs w:val="24"/>
              </w:rPr>
            </w:pPr>
            <w:r w:rsidRPr="006202A6">
              <w:rPr>
                <w:rFonts w:eastAsiaTheme="majorEastAsia"/>
                <w:szCs w:val="24"/>
              </w:rPr>
              <w:t>Description</w:t>
            </w:r>
          </w:p>
        </w:tc>
        <w:tc>
          <w:tcPr>
            <w:tcW w:w="809" w:type="dxa"/>
          </w:tcPr>
          <w:p w14:paraId="679B21A7" w14:textId="24E4222F" w:rsidR="003F2C6A" w:rsidRPr="006202A6" w:rsidRDefault="003F2C6A" w:rsidP="00D35F0D">
            <w:pPr>
              <w:spacing w:line="360" w:lineRule="auto"/>
              <w:rPr>
                <w:rFonts w:eastAsiaTheme="majorEastAsia"/>
                <w:szCs w:val="24"/>
              </w:rPr>
            </w:pPr>
            <w:r w:rsidRPr="006202A6">
              <w:rPr>
                <w:rFonts w:eastAsiaTheme="majorEastAsia"/>
                <w:szCs w:val="24"/>
              </w:rPr>
              <w:t>Start Bit</w:t>
            </w:r>
          </w:p>
        </w:tc>
        <w:tc>
          <w:tcPr>
            <w:tcW w:w="1747" w:type="dxa"/>
          </w:tcPr>
          <w:p w14:paraId="4566E081" w14:textId="25B6F25F" w:rsidR="003F2C6A" w:rsidRPr="006202A6" w:rsidRDefault="003F2C6A" w:rsidP="00D35F0D">
            <w:pPr>
              <w:spacing w:line="360" w:lineRule="auto"/>
              <w:rPr>
                <w:rFonts w:eastAsiaTheme="majorEastAsia"/>
                <w:szCs w:val="24"/>
              </w:rPr>
            </w:pPr>
            <w:r w:rsidRPr="006202A6">
              <w:rPr>
                <w:rFonts w:eastAsiaTheme="majorEastAsia"/>
                <w:szCs w:val="24"/>
              </w:rPr>
              <w:t>Transmission Bit</w:t>
            </w:r>
          </w:p>
        </w:tc>
        <w:tc>
          <w:tcPr>
            <w:tcW w:w="1371" w:type="dxa"/>
          </w:tcPr>
          <w:p w14:paraId="16BF90BA" w14:textId="581C9AB0" w:rsidR="003F2C6A" w:rsidRPr="006202A6" w:rsidRDefault="003F2C6A" w:rsidP="00D35F0D">
            <w:pPr>
              <w:spacing w:line="360" w:lineRule="auto"/>
              <w:rPr>
                <w:rFonts w:eastAsiaTheme="majorEastAsia"/>
                <w:szCs w:val="24"/>
              </w:rPr>
            </w:pPr>
            <w:r w:rsidRPr="006202A6">
              <w:rPr>
                <w:rFonts w:eastAsiaTheme="majorEastAsia"/>
                <w:szCs w:val="24"/>
              </w:rPr>
              <w:t>Command Index</w:t>
            </w:r>
          </w:p>
        </w:tc>
        <w:tc>
          <w:tcPr>
            <w:tcW w:w="1200" w:type="dxa"/>
          </w:tcPr>
          <w:p w14:paraId="4E1FFD92" w14:textId="621C6500" w:rsidR="003F2C6A" w:rsidRPr="006202A6" w:rsidRDefault="003F2C6A" w:rsidP="00D35F0D">
            <w:pPr>
              <w:spacing w:line="360" w:lineRule="auto"/>
              <w:rPr>
                <w:rFonts w:eastAsiaTheme="majorEastAsia"/>
                <w:szCs w:val="24"/>
              </w:rPr>
            </w:pPr>
            <w:r w:rsidRPr="006202A6">
              <w:rPr>
                <w:rFonts w:eastAsiaTheme="majorEastAsia"/>
                <w:szCs w:val="24"/>
              </w:rPr>
              <w:t>Argument</w:t>
            </w:r>
          </w:p>
        </w:tc>
        <w:tc>
          <w:tcPr>
            <w:tcW w:w="785" w:type="dxa"/>
          </w:tcPr>
          <w:p w14:paraId="3C4FA740" w14:textId="7A4B5B5C" w:rsidR="003F2C6A" w:rsidRPr="006202A6" w:rsidRDefault="003F2C6A" w:rsidP="00D35F0D">
            <w:pPr>
              <w:spacing w:line="360" w:lineRule="auto"/>
              <w:rPr>
                <w:rFonts w:eastAsiaTheme="majorEastAsia"/>
                <w:szCs w:val="24"/>
              </w:rPr>
            </w:pPr>
            <w:r w:rsidRPr="006202A6">
              <w:rPr>
                <w:rFonts w:eastAsiaTheme="majorEastAsia"/>
                <w:szCs w:val="24"/>
              </w:rPr>
              <w:t>CRC7</w:t>
            </w:r>
          </w:p>
        </w:tc>
        <w:tc>
          <w:tcPr>
            <w:tcW w:w="709" w:type="dxa"/>
          </w:tcPr>
          <w:p w14:paraId="56D01A97" w14:textId="44167241" w:rsidR="003F2C6A" w:rsidRPr="006202A6" w:rsidRDefault="003F2C6A" w:rsidP="00D35F0D">
            <w:pPr>
              <w:spacing w:line="360" w:lineRule="auto"/>
              <w:rPr>
                <w:rFonts w:eastAsiaTheme="majorEastAsia"/>
                <w:szCs w:val="24"/>
              </w:rPr>
            </w:pPr>
            <w:r w:rsidRPr="006202A6">
              <w:rPr>
                <w:rFonts w:eastAsiaTheme="majorEastAsia"/>
                <w:szCs w:val="24"/>
              </w:rPr>
              <w:t>End Bit</w:t>
            </w:r>
          </w:p>
        </w:tc>
      </w:tr>
      <w:tr w:rsidR="003F2C6A" w:rsidRPr="006202A6" w14:paraId="41135ACE" w14:textId="77777777" w:rsidTr="0075076B">
        <w:trPr>
          <w:trHeight w:val="683"/>
        </w:trPr>
        <w:tc>
          <w:tcPr>
            <w:tcW w:w="1743" w:type="dxa"/>
          </w:tcPr>
          <w:p w14:paraId="6EA0501E" w14:textId="04619199" w:rsidR="003F2C6A" w:rsidRPr="006202A6" w:rsidRDefault="003F2C6A" w:rsidP="00D35F0D">
            <w:pPr>
              <w:spacing w:line="360" w:lineRule="auto"/>
              <w:rPr>
                <w:rFonts w:eastAsiaTheme="majorEastAsia"/>
                <w:szCs w:val="24"/>
              </w:rPr>
            </w:pPr>
            <w:r w:rsidRPr="006202A6">
              <w:rPr>
                <w:rFonts w:eastAsiaTheme="majorEastAsia"/>
                <w:szCs w:val="24"/>
              </w:rPr>
              <w:t>Bit position</w:t>
            </w:r>
          </w:p>
        </w:tc>
        <w:tc>
          <w:tcPr>
            <w:tcW w:w="809" w:type="dxa"/>
          </w:tcPr>
          <w:p w14:paraId="172E7BFF" w14:textId="22FDB794" w:rsidR="003F2C6A" w:rsidRPr="006202A6" w:rsidRDefault="003F2C6A" w:rsidP="00D35F0D">
            <w:pPr>
              <w:spacing w:line="360" w:lineRule="auto"/>
              <w:rPr>
                <w:rFonts w:eastAsiaTheme="majorEastAsia"/>
                <w:szCs w:val="24"/>
              </w:rPr>
            </w:pPr>
            <w:r w:rsidRPr="006202A6">
              <w:rPr>
                <w:rFonts w:eastAsiaTheme="majorEastAsia"/>
                <w:szCs w:val="24"/>
              </w:rPr>
              <w:t>47</w:t>
            </w:r>
          </w:p>
        </w:tc>
        <w:tc>
          <w:tcPr>
            <w:tcW w:w="1747" w:type="dxa"/>
          </w:tcPr>
          <w:p w14:paraId="6D57AB18" w14:textId="7043251C" w:rsidR="003F2C6A" w:rsidRPr="006202A6" w:rsidRDefault="003F2C6A" w:rsidP="00D35F0D">
            <w:pPr>
              <w:spacing w:line="360" w:lineRule="auto"/>
              <w:rPr>
                <w:rFonts w:eastAsiaTheme="majorEastAsia"/>
                <w:szCs w:val="24"/>
              </w:rPr>
            </w:pPr>
            <w:r w:rsidRPr="006202A6">
              <w:rPr>
                <w:rFonts w:eastAsiaTheme="majorEastAsia"/>
                <w:szCs w:val="24"/>
              </w:rPr>
              <w:t>46</w:t>
            </w:r>
          </w:p>
        </w:tc>
        <w:tc>
          <w:tcPr>
            <w:tcW w:w="1371" w:type="dxa"/>
          </w:tcPr>
          <w:p w14:paraId="574BA02B" w14:textId="73AA5111" w:rsidR="003F2C6A" w:rsidRPr="006202A6" w:rsidRDefault="003F2C6A" w:rsidP="00D35F0D">
            <w:pPr>
              <w:spacing w:line="360" w:lineRule="auto"/>
              <w:rPr>
                <w:rFonts w:eastAsiaTheme="majorEastAsia"/>
                <w:szCs w:val="24"/>
              </w:rPr>
            </w:pPr>
            <w:r w:rsidRPr="006202A6">
              <w:rPr>
                <w:rFonts w:eastAsiaTheme="majorEastAsia"/>
                <w:szCs w:val="24"/>
              </w:rPr>
              <w:t>[45:40]</w:t>
            </w:r>
          </w:p>
        </w:tc>
        <w:tc>
          <w:tcPr>
            <w:tcW w:w="1200" w:type="dxa"/>
          </w:tcPr>
          <w:p w14:paraId="0B4C738E" w14:textId="17EA486F" w:rsidR="003F2C6A" w:rsidRPr="006202A6" w:rsidRDefault="003F2C6A" w:rsidP="00D35F0D">
            <w:pPr>
              <w:spacing w:line="360" w:lineRule="auto"/>
              <w:rPr>
                <w:rFonts w:eastAsiaTheme="majorEastAsia"/>
                <w:szCs w:val="24"/>
              </w:rPr>
            </w:pPr>
            <w:r w:rsidRPr="006202A6">
              <w:rPr>
                <w:rFonts w:eastAsiaTheme="majorEastAsia"/>
                <w:szCs w:val="24"/>
              </w:rPr>
              <w:t>[39:8]</w:t>
            </w:r>
          </w:p>
        </w:tc>
        <w:tc>
          <w:tcPr>
            <w:tcW w:w="785" w:type="dxa"/>
          </w:tcPr>
          <w:p w14:paraId="0EF9D193" w14:textId="60CEDA86" w:rsidR="003F2C6A" w:rsidRPr="006202A6" w:rsidRDefault="003F2C6A" w:rsidP="00D35F0D">
            <w:pPr>
              <w:spacing w:line="360" w:lineRule="auto"/>
              <w:rPr>
                <w:rFonts w:eastAsiaTheme="majorEastAsia"/>
                <w:szCs w:val="24"/>
              </w:rPr>
            </w:pPr>
            <w:r w:rsidRPr="006202A6">
              <w:rPr>
                <w:rFonts w:eastAsiaTheme="majorEastAsia"/>
                <w:szCs w:val="24"/>
              </w:rPr>
              <w:t>[7:1]</w:t>
            </w:r>
          </w:p>
        </w:tc>
        <w:tc>
          <w:tcPr>
            <w:tcW w:w="709" w:type="dxa"/>
          </w:tcPr>
          <w:p w14:paraId="20E9B6B7" w14:textId="3498F1F6" w:rsidR="003F2C6A" w:rsidRPr="006202A6" w:rsidRDefault="003F2C6A" w:rsidP="00D35F0D">
            <w:pPr>
              <w:spacing w:line="360" w:lineRule="auto"/>
              <w:rPr>
                <w:rFonts w:eastAsiaTheme="majorEastAsia"/>
                <w:szCs w:val="24"/>
              </w:rPr>
            </w:pPr>
            <w:r w:rsidRPr="006202A6">
              <w:rPr>
                <w:rFonts w:eastAsiaTheme="majorEastAsia"/>
                <w:szCs w:val="24"/>
              </w:rPr>
              <w:t>0</w:t>
            </w:r>
          </w:p>
        </w:tc>
      </w:tr>
      <w:tr w:rsidR="003F2C6A" w:rsidRPr="006202A6" w14:paraId="76F1C2E8" w14:textId="77777777" w:rsidTr="0075076B">
        <w:trPr>
          <w:trHeight w:val="672"/>
        </w:trPr>
        <w:tc>
          <w:tcPr>
            <w:tcW w:w="1743" w:type="dxa"/>
          </w:tcPr>
          <w:p w14:paraId="1E8F5FE3" w14:textId="2163B7F0" w:rsidR="003F2C6A" w:rsidRPr="006202A6" w:rsidRDefault="003F2C6A" w:rsidP="00D35F0D">
            <w:pPr>
              <w:spacing w:line="360" w:lineRule="auto"/>
              <w:rPr>
                <w:rFonts w:eastAsiaTheme="majorEastAsia"/>
                <w:szCs w:val="24"/>
              </w:rPr>
            </w:pPr>
            <w:r w:rsidRPr="006202A6">
              <w:rPr>
                <w:rFonts w:eastAsiaTheme="majorEastAsia"/>
                <w:szCs w:val="24"/>
              </w:rPr>
              <w:t>Width (bits)</w:t>
            </w:r>
          </w:p>
        </w:tc>
        <w:tc>
          <w:tcPr>
            <w:tcW w:w="809" w:type="dxa"/>
          </w:tcPr>
          <w:p w14:paraId="7D5E5324" w14:textId="688A5D33"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747" w:type="dxa"/>
          </w:tcPr>
          <w:p w14:paraId="26A87774" w14:textId="08822F20"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371" w:type="dxa"/>
          </w:tcPr>
          <w:p w14:paraId="27FB5BDB" w14:textId="3EFF90C8" w:rsidR="003F2C6A" w:rsidRPr="006202A6" w:rsidRDefault="003F2C6A" w:rsidP="00D35F0D">
            <w:pPr>
              <w:spacing w:line="360" w:lineRule="auto"/>
              <w:rPr>
                <w:rFonts w:eastAsiaTheme="majorEastAsia"/>
                <w:szCs w:val="24"/>
              </w:rPr>
            </w:pPr>
            <w:r w:rsidRPr="006202A6">
              <w:rPr>
                <w:rFonts w:eastAsiaTheme="majorEastAsia"/>
                <w:szCs w:val="24"/>
              </w:rPr>
              <w:t>6</w:t>
            </w:r>
          </w:p>
        </w:tc>
        <w:tc>
          <w:tcPr>
            <w:tcW w:w="1200" w:type="dxa"/>
          </w:tcPr>
          <w:p w14:paraId="70FFBBAB" w14:textId="753878A8" w:rsidR="003F2C6A" w:rsidRPr="006202A6" w:rsidRDefault="003F2C6A" w:rsidP="00D35F0D">
            <w:pPr>
              <w:spacing w:line="360" w:lineRule="auto"/>
              <w:rPr>
                <w:rFonts w:eastAsiaTheme="majorEastAsia"/>
                <w:szCs w:val="24"/>
              </w:rPr>
            </w:pPr>
            <w:r w:rsidRPr="006202A6">
              <w:rPr>
                <w:rFonts w:eastAsiaTheme="majorEastAsia"/>
                <w:szCs w:val="24"/>
              </w:rPr>
              <w:t>32</w:t>
            </w:r>
          </w:p>
        </w:tc>
        <w:tc>
          <w:tcPr>
            <w:tcW w:w="785" w:type="dxa"/>
          </w:tcPr>
          <w:p w14:paraId="1DCF8A88" w14:textId="4E6EA7DE" w:rsidR="003F2C6A" w:rsidRPr="006202A6" w:rsidRDefault="003F2C6A" w:rsidP="00D35F0D">
            <w:pPr>
              <w:spacing w:line="360" w:lineRule="auto"/>
              <w:rPr>
                <w:rFonts w:eastAsiaTheme="majorEastAsia"/>
                <w:szCs w:val="24"/>
              </w:rPr>
            </w:pPr>
            <w:r w:rsidRPr="006202A6">
              <w:rPr>
                <w:rFonts w:eastAsiaTheme="majorEastAsia"/>
                <w:szCs w:val="24"/>
              </w:rPr>
              <w:t>7</w:t>
            </w:r>
          </w:p>
        </w:tc>
        <w:tc>
          <w:tcPr>
            <w:tcW w:w="709" w:type="dxa"/>
          </w:tcPr>
          <w:p w14:paraId="3E023D2D" w14:textId="52620DE2" w:rsidR="003F2C6A" w:rsidRPr="006202A6" w:rsidRDefault="003F2C6A" w:rsidP="00D35F0D">
            <w:pPr>
              <w:spacing w:line="360" w:lineRule="auto"/>
              <w:rPr>
                <w:rFonts w:eastAsiaTheme="majorEastAsia"/>
                <w:szCs w:val="24"/>
              </w:rPr>
            </w:pPr>
            <w:r w:rsidRPr="006202A6">
              <w:rPr>
                <w:rFonts w:eastAsiaTheme="majorEastAsia"/>
                <w:szCs w:val="24"/>
              </w:rPr>
              <w:t>1</w:t>
            </w:r>
          </w:p>
        </w:tc>
      </w:tr>
      <w:tr w:rsidR="003F2C6A" w:rsidRPr="006202A6" w14:paraId="5C33291D" w14:textId="77777777" w:rsidTr="0075076B">
        <w:trPr>
          <w:trHeight w:val="341"/>
        </w:trPr>
        <w:tc>
          <w:tcPr>
            <w:tcW w:w="1743" w:type="dxa"/>
          </w:tcPr>
          <w:p w14:paraId="33CF3D23" w14:textId="7F1ADB9F" w:rsidR="003F2C6A" w:rsidRPr="006202A6" w:rsidRDefault="003F2C6A" w:rsidP="00D35F0D">
            <w:pPr>
              <w:spacing w:line="360" w:lineRule="auto"/>
              <w:rPr>
                <w:rFonts w:eastAsiaTheme="majorEastAsia"/>
                <w:szCs w:val="24"/>
              </w:rPr>
            </w:pPr>
            <w:r w:rsidRPr="006202A6">
              <w:rPr>
                <w:rFonts w:eastAsiaTheme="majorEastAsia"/>
                <w:szCs w:val="24"/>
              </w:rPr>
              <w:lastRenderedPageBreak/>
              <w:t>Value</w:t>
            </w:r>
          </w:p>
        </w:tc>
        <w:tc>
          <w:tcPr>
            <w:tcW w:w="809" w:type="dxa"/>
          </w:tcPr>
          <w:p w14:paraId="30692F1F" w14:textId="126152F6" w:rsidR="003F2C6A" w:rsidRPr="006202A6" w:rsidRDefault="003F2C6A" w:rsidP="00D35F0D">
            <w:pPr>
              <w:spacing w:line="360" w:lineRule="auto"/>
              <w:rPr>
                <w:rFonts w:eastAsiaTheme="majorEastAsia"/>
                <w:szCs w:val="24"/>
              </w:rPr>
            </w:pPr>
            <w:r w:rsidRPr="006202A6">
              <w:rPr>
                <w:rFonts w:eastAsiaTheme="majorEastAsia"/>
                <w:szCs w:val="24"/>
              </w:rPr>
              <w:t>“0”</w:t>
            </w:r>
          </w:p>
        </w:tc>
        <w:tc>
          <w:tcPr>
            <w:tcW w:w="1747" w:type="dxa"/>
          </w:tcPr>
          <w:p w14:paraId="4E419612" w14:textId="67ACC11B"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371" w:type="dxa"/>
          </w:tcPr>
          <w:p w14:paraId="45271A43" w14:textId="5B57DF14"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00" w:type="dxa"/>
          </w:tcPr>
          <w:p w14:paraId="0827617F" w14:textId="3ED7B7A8"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785" w:type="dxa"/>
          </w:tcPr>
          <w:p w14:paraId="69D400DA" w14:textId="59CB44D7"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709" w:type="dxa"/>
          </w:tcPr>
          <w:p w14:paraId="0531A27C" w14:textId="46BBA6CC" w:rsidR="003F2C6A" w:rsidRPr="006202A6" w:rsidRDefault="003F2C6A" w:rsidP="00D35F0D">
            <w:pPr>
              <w:spacing w:line="360" w:lineRule="auto"/>
              <w:rPr>
                <w:rFonts w:eastAsiaTheme="majorEastAsia"/>
                <w:szCs w:val="24"/>
              </w:rPr>
            </w:pPr>
            <w:r w:rsidRPr="006202A6">
              <w:rPr>
                <w:rFonts w:eastAsiaTheme="majorEastAsia"/>
                <w:szCs w:val="24"/>
              </w:rPr>
              <w:t>“1”</w:t>
            </w:r>
          </w:p>
        </w:tc>
      </w:tr>
    </w:tbl>
    <w:p w14:paraId="79CEA5E2" w14:textId="1ADF7C25" w:rsidR="008A51D5" w:rsidRPr="006202A6" w:rsidRDefault="003F2C6A" w:rsidP="009C5C5C">
      <w:pPr>
        <w:spacing w:line="360" w:lineRule="auto"/>
        <w:ind w:firstLine="851"/>
        <w:rPr>
          <w:rFonts w:eastAsiaTheme="majorEastAsia"/>
          <w:szCs w:val="24"/>
        </w:rPr>
      </w:pPr>
      <w:r w:rsidRPr="006202A6">
        <w:rPr>
          <w:rFonts w:eastAsiaTheme="majorEastAsia"/>
          <w:szCs w:val="24"/>
        </w:rPr>
        <w:t>Các lệnh cơ bản:</w:t>
      </w:r>
    </w:p>
    <w:p w14:paraId="0AAA4BBF" w14:textId="772FA420" w:rsidR="003F2C6A" w:rsidRPr="006202A6" w:rsidRDefault="003F2C6A" w:rsidP="00266E7A">
      <w:pPr>
        <w:pStyle w:val="ListParagraph"/>
        <w:numPr>
          <w:ilvl w:val="0"/>
          <w:numId w:val="39"/>
        </w:numPr>
        <w:spacing w:line="360" w:lineRule="auto"/>
        <w:ind w:hanging="229"/>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CMD0 (0x00): go to Idel, reset card.</w:t>
      </w:r>
    </w:p>
    <w:p w14:paraId="545D8286" w14:textId="3E43579E" w:rsidR="003F2C6A" w:rsidRPr="006202A6" w:rsidRDefault="003F2C6A" w:rsidP="00266E7A">
      <w:pPr>
        <w:pStyle w:val="ListParagraph"/>
        <w:numPr>
          <w:ilvl w:val="0"/>
          <w:numId w:val="39"/>
        </w:numPr>
        <w:spacing w:line="360" w:lineRule="auto"/>
        <w:ind w:hanging="229"/>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 (0x01): Send operation condition.</w:t>
      </w:r>
    </w:p>
    <w:p w14:paraId="31D0A1D2" w14:textId="6761B295" w:rsidR="003F2C6A" w:rsidRPr="006202A6" w:rsidRDefault="003F2C6A" w:rsidP="00266E7A">
      <w:pPr>
        <w:pStyle w:val="ListParagraph"/>
        <w:numPr>
          <w:ilvl w:val="0"/>
          <w:numId w:val="39"/>
        </w:numPr>
        <w:spacing w:line="360" w:lineRule="auto"/>
        <w:ind w:hanging="229"/>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CMD16 (0x10): Set blocklen</w:t>
      </w:r>
    </w:p>
    <w:p w14:paraId="7CA687D3" w14:textId="1F8E4AB5" w:rsidR="003F2C6A" w:rsidRPr="006202A6" w:rsidRDefault="003F2C6A" w:rsidP="00266E7A">
      <w:pPr>
        <w:pStyle w:val="ListParagraph"/>
        <w:numPr>
          <w:ilvl w:val="0"/>
          <w:numId w:val="39"/>
        </w:numPr>
        <w:spacing w:line="360" w:lineRule="auto"/>
        <w:ind w:hanging="229"/>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CMD17 (0x11): read single block</w:t>
      </w:r>
    </w:p>
    <w:p w14:paraId="68C71DEF" w14:textId="0FE33868" w:rsidR="003F2C6A" w:rsidRDefault="003F2C6A" w:rsidP="00266E7A">
      <w:pPr>
        <w:pStyle w:val="ListParagraph"/>
        <w:numPr>
          <w:ilvl w:val="0"/>
          <w:numId w:val="39"/>
        </w:numPr>
        <w:spacing w:line="360" w:lineRule="auto"/>
        <w:ind w:hanging="229"/>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CMD24 (0x18): write single block</w:t>
      </w:r>
    </w:p>
    <w:p w14:paraId="5177B852" w14:textId="3B96E79E" w:rsidR="00FA2666" w:rsidRPr="006202A6" w:rsidRDefault="003C01CC" w:rsidP="00F46A0D">
      <w:pPr>
        <w:pStyle w:val="ListParagraph"/>
        <w:numPr>
          <w:ilvl w:val="2"/>
          <w:numId w:val="7"/>
        </w:numPr>
        <w:spacing w:line="360" w:lineRule="auto"/>
        <w:outlineLvl w:val="2"/>
        <w:rPr>
          <w:rFonts w:ascii="Times New Roman" w:hAnsi="Times New Roman" w:cs="Times New Roman"/>
          <w:b/>
          <w:sz w:val="26"/>
          <w:szCs w:val="26"/>
        </w:rPr>
      </w:pPr>
      <w:bookmarkStart w:id="324" w:name="_Toc504074525"/>
      <w:r w:rsidRPr="006202A6">
        <w:rPr>
          <w:rFonts w:ascii="Times New Roman" w:hAnsi="Times New Roman" w:cs="Times New Roman"/>
          <w:b/>
          <w:sz w:val="26"/>
          <w:szCs w:val="26"/>
        </w:rPr>
        <w:t xml:space="preserve">Giao tiếp giữa STM32F0 và </w:t>
      </w:r>
      <w:bookmarkStart w:id="325" w:name="_Hlk503795453"/>
      <w:r w:rsidRPr="006202A6">
        <w:rPr>
          <w:rFonts w:ascii="Times New Roman" w:hAnsi="Times New Roman" w:cs="Times New Roman"/>
          <w:b/>
          <w:sz w:val="26"/>
          <w:szCs w:val="26"/>
        </w:rPr>
        <w:t>LCD TFT 2.4’</w:t>
      </w:r>
      <w:bookmarkEnd w:id="324"/>
      <w:bookmarkEnd w:id="325"/>
    </w:p>
    <w:p w14:paraId="1206A437" w14:textId="77777777" w:rsidR="0075606E" w:rsidRPr="006202A6" w:rsidRDefault="00FA2666" w:rsidP="009C5C5C">
      <w:pPr>
        <w:spacing w:line="360" w:lineRule="auto"/>
        <w:ind w:left="426" w:firstLine="425"/>
        <w:rPr>
          <w:szCs w:val="26"/>
        </w:rPr>
      </w:pPr>
      <w:r w:rsidRPr="006202A6">
        <w:rPr>
          <w:szCs w:val="26"/>
        </w:rPr>
        <w:t>LCD TFT 2.4’ sử dụng chip điều khiển ILI9325</w:t>
      </w:r>
    </w:p>
    <w:p w14:paraId="130CEEEE" w14:textId="325CA019" w:rsidR="0075606E" w:rsidRPr="006202A6" w:rsidRDefault="0075606E" w:rsidP="009C5C5C">
      <w:pPr>
        <w:pStyle w:val="ListParagraph"/>
        <w:numPr>
          <w:ilvl w:val="0"/>
          <w:numId w:val="1"/>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Điện áp hoạt động: 2.4-3.3V.</w:t>
      </w:r>
    </w:p>
    <w:p w14:paraId="71FDD13C" w14:textId="7E17DF63" w:rsidR="0075606E" w:rsidRPr="006202A6" w:rsidRDefault="0075606E" w:rsidP="009C5C5C">
      <w:pPr>
        <w:pStyle w:val="ListParagraph"/>
        <w:numPr>
          <w:ilvl w:val="0"/>
          <w:numId w:val="1"/>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Độ phân giải 240X320 với 262K màu.</w:t>
      </w:r>
    </w:p>
    <w:p w14:paraId="7D5654C6" w14:textId="11D08413" w:rsidR="0075606E" w:rsidRPr="006202A6" w:rsidRDefault="0075606E" w:rsidP="009C5C5C">
      <w:pPr>
        <w:pStyle w:val="ListParagraph"/>
        <w:numPr>
          <w:ilvl w:val="0"/>
          <w:numId w:val="1"/>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Chuẩn giao tiếp song song với 2 chế độ giao tiếp: 8 bit hoặc 16 bit.</w:t>
      </w:r>
    </w:p>
    <w:p w14:paraId="498256EC" w14:textId="569CB0AF" w:rsidR="0075606E" w:rsidRPr="006202A6" w:rsidRDefault="0075606E" w:rsidP="009C5C5C">
      <w:pPr>
        <w:pStyle w:val="ListParagraph"/>
        <w:numPr>
          <w:ilvl w:val="0"/>
          <w:numId w:val="1"/>
        </w:numPr>
        <w:spacing w:line="360" w:lineRule="auto"/>
        <w:ind w:left="426" w:firstLine="708"/>
        <w:rPr>
          <w:rFonts w:ascii="Times New Roman" w:hAnsi="Times New Roman" w:cs="Times New Roman"/>
          <w:sz w:val="26"/>
          <w:szCs w:val="26"/>
        </w:rPr>
      </w:pPr>
      <w:r w:rsidRPr="006202A6">
        <w:rPr>
          <w:rFonts w:ascii="Times New Roman" w:hAnsi="Times New Roman" w:cs="Times New Roman"/>
          <w:sz w:val="26"/>
          <w:szCs w:val="26"/>
        </w:rPr>
        <w:t>Hỗ trợ Touchscreen và khe cắm thẻ SD.</w:t>
      </w:r>
    </w:p>
    <w:p w14:paraId="5433171E" w14:textId="12A5354D" w:rsidR="0075606E" w:rsidRPr="006202A6" w:rsidRDefault="0075606E" w:rsidP="004702C8">
      <w:pPr>
        <w:spacing w:line="360" w:lineRule="auto"/>
        <w:ind w:firstLine="426"/>
        <w:rPr>
          <w:szCs w:val="26"/>
        </w:rPr>
      </w:pPr>
      <w:r w:rsidRPr="006202A6">
        <w:rPr>
          <w:szCs w:val="26"/>
        </w:rPr>
        <w:t>Sơ đồ chân LCD TFT 2.4</w:t>
      </w:r>
    </w:p>
    <w:p w14:paraId="475EF246" w14:textId="77777777" w:rsidR="00612790" w:rsidRDefault="0075606E" w:rsidP="00612790">
      <w:pPr>
        <w:keepNext/>
        <w:spacing w:line="360" w:lineRule="auto"/>
        <w:jc w:val="center"/>
      </w:pPr>
      <w:r w:rsidRPr="006202A6">
        <w:rPr>
          <w:noProof/>
          <w:szCs w:val="26"/>
        </w:rPr>
        <w:drawing>
          <wp:inline distT="0" distB="0" distL="0" distR="0" wp14:anchorId="35EB3864" wp14:editId="469CA03A">
            <wp:extent cx="2354483" cy="3686175"/>
            <wp:effectExtent l="0" t="0" r="8255"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5642" cy="3719301"/>
                    </a:xfrm>
                    <a:prstGeom prst="rect">
                      <a:avLst/>
                    </a:prstGeom>
                    <a:noFill/>
                    <a:ln>
                      <a:noFill/>
                    </a:ln>
                  </pic:spPr>
                </pic:pic>
              </a:graphicData>
            </a:graphic>
          </wp:inline>
        </w:drawing>
      </w:r>
    </w:p>
    <w:p w14:paraId="4AE905C5" w14:textId="4BA4E143" w:rsidR="00337D39" w:rsidRPr="00612790" w:rsidRDefault="00612790" w:rsidP="00612790">
      <w:pPr>
        <w:pStyle w:val="Caption"/>
        <w:jc w:val="center"/>
        <w:rPr>
          <w:sz w:val="26"/>
        </w:rPr>
      </w:pPr>
      <w:bookmarkStart w:id="326" w:name="_Toc50405071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31</w:t>
      </w:r>
      <w:r w:rsidRPr="00612790">
        <w:rPr>
          <w:sz w:val="26"/>
        </w:rPr>
        <w:fldChar w:fldCharType="end"/>
      </w:r>
      <w:r w:rsidRPr="00612790">
        <w:rPr>
          <w:sz w:val="26"/>
        </w:rPr>
        <w:t xml:space="preserve"> Sơ đồ chân LCD TFT 2.4</w:t>
      </w:r>
      <w:bookmarkEnd w:id="326"/>
    </w:p>
    <w:p w14:paraId="548BF06B" w14:textId="3635DD95" w:rsidR="0075606E" w:rsidRPr="006202A6" w:rsidRDefault="0075606E" w:rsidP="006B7179">
      <w:pPr>
        <w:ind w:left="426" w:firstLine="425"/>
      </w:pPr>
      <w:bookmarkStart w:id="327" w:name="_Hlk503796065"/>
      <w:r w:rsidRPr="006202A6">
        <w:lastRenderedPageBreak/>
        <w:t>Chức năng các chân LCD TFT 2.4</w:t>
      </w:r>
    </w:p>
    <w:p w14:paraId="38BCA23A" w14:textId="0BC406EE" w:rsidR="00BF760B" w:rsidRPr="00BF760B" w:rsidRDefault="00BF760B" w:rsidP="00BF760B">
      <w:pPr>
        <w:pStyle w:val="Caption"/>
        <w:keepNext/>
        <w:jc w:val="center"/>
        <w:rPr>
          <w:i w:val="0"/>
          <w:sz w:val="26"/>
        </w:rPr>
      </w:pPr>
      <w:bookmarkStart w:id="328" w:name="_Toc504074602"/>
      <w:r w:rsidRPr="00BF760B">
        <w:rPr>
          <w:i w:val="0"/>
          <w:sz w:val="26"/>
        </w:rPr>
        <w:t xml:space="preserve">Bảng 3. </w:t>
      </w:r>
      <w:r w:rsidRPr="00BF760B">
        <w:rPr>
          <w:i w:val="0"/>
          <w:sz w:val="26"/>
        </w:rPr>
        <w:fldChar w:fldCharType="begin"/>
      </w:r>
      <w:r w:rsidRPr="00BF760B">
        <w:rPr>
          <w:i w:val="0"/>
          <w:sz w:val="26"/>
        </w:rPr>
        <w:instrText xml:space="preserve"> SEQ Bảng_3. \* ARABIC </w:instrText>
      </w:r>
      <w:r w:rsidRPr="00BF760B">
        <w:rPr>
          <w:i w:val="0"/>
          <w:sz w:val="26"/>
        </w:rPr>
        <w:fldChar w:fldCharType="separate"/>
      </w:r>
      <w:r>
        <w:rPr>
          <w:i w:val="0"/>
          <w:noProof/>
          <w:sz w:val="26"/>
        </w:rPr>
        <w:t>6</w:t>
      </w:r>
      <w:r w:rsidRPr="00BF760B">
        <w:rPr>
          <w:i w:val="0"/>
          <w:sz w:val="26"/>
        </w:rPr>
        <w:fldChar w:fldCharType="end"/>
      </w:r>
      <w:r w:rsidRPr="00BF760B">
        <w:rPr>
          <w:i w:val="0"/>
          <w:sz w:val="26"/>
        </w:rPr>
        <w:t xml:space="preserve"> Chức năng các chân LCD TFT</w:t>
      </w:r>
      <w:bookmarkEnd w:id="328"/>
    </w:p>
    <w:p w14:paraId="300BEFC3" w14:textId="57871460" w:rsidR="00612790" w:rsidRDefault="0075606E" w:rsidP="00612790">
      <w:pPr>
        <w:keepNext/>
        <w:jc w:val="center"/>
      </w:pPr>
      <w:r w:rsidRPr="006202A6">
        <w:rPr>
          <w:noProof/>
        </w:rPr>
        <w:drawing>
          <wp:inline distT="0" distB="0" distL="0" distR="0" wp14:anchorId="57E64EB4" wp14:editId="3AB7A302">
            <wp:extent cx="3847225" cy="4400550"/>
            <wp:effectExtent l="0" t="0" r="127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1374" cy="4462486"/>
                    </a:xfrm>
                    <a:prstGeom prst="rect">
                      <a:avLst/>
                    </a:prstGeom>
                    <a:noFill/>
                    <a:ln>
                      <a:noFill/>
                    </a:ln>
                  </pic:spPr>
                </pic:pic>
              </a:graphicData>
            </a:graphic>
          </wp:inline>
        </w:drawing>
      </w:r>
    </w:p>
    <w:p w14:paraId="71966DBB" w14:textId="77777777" w:rsidR="005F5F27" w:rsidRPr="006202A6" w:rsidRDefault="005F5F27" w:rsidP="006B7179">
      <w:pPr>
        <w:spacing w:line="360" w:lineRule="auto"/>
        <w:ind w:left="426" w:firstLine="425"/>
        <w:jc w:val="both"/>
      </w:pPr>
      <w:r w:rsidRPr="006202A6">
        <w:t xml:space="preserve">Cách thức giao tiếp: </w:t>
      </w:r>
    </w:p>
    <w:p w14:paraId="17D033EC" w14:textId="53F174B2" w:rsidR="005F5F27" w:rsidRPr="006202A6" w:rsidRDefault="0075606E" w:rsidP="00266E7A">
      <w:pPr>
        <w:pStyle w:val="ListParagraph"/>
        <w:numPr>
          <w:ilvl w:val="0"/>
          <w:numId w:val="40"/>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Để giao tiếp với LCD TFT 2.4 chúng ta có thể chọn 1 trong 2 mode giao tiếp: Giao tiếp song song 8 bit hoặc giao tiếp song song 16 bit</w:t>
      </w:r>
      <w:r w:rsidR="005F5F27" w:rsidRPr="006202A6">
        <w:rPr>
          <w:rFonts w:ascii="Times New Roman" w:hAnsi="Times New Roman" w:cs="Times New Roman"/>
          <w:sz w:val="26"/>
          <w:szCs w:val="26"/>
        </w:rPr>
        <w:t>, ở đây dùng mode 8 bit</w:t>
      </w:r>
      <w:r w:rsidRPr="006202A6">
        <w:rPr>
          <w:rFonts w:ascii="Times New Roman" w:hAnsi="Times New Roman" w:cs="Times New Roman"/>
          <w:sz w:val="26"/>
          <w:szCs w:val="26"/>
        </w:rPr>
        <w:t>.</w:t>
      </w:r>
    </w:p>
    <w:p w14:paraId="44520CE4" w14:textId="77777777" w:rsidR="005F5F27" w:rsidRPr="006202A6" w:rsidRDefault="005F5F27" w:rsidP="00266E7A">
      <w:pPr>
        <w:pStyle w:val="ListParagraph"/>
        <w:numPr>
          <w:ilvl w:val="0"/>
          <w:numId w:val="40"/>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Ở mode 8 bit chỉ có 8 chân DB8-DB15 được sử dụng cho giao tiếp. Các lệnh và dữ liệu 16 bit sẽ được ghi/đọc bằng cách chia thành 2 byte (byte cao và byte thấp). Các byte cao sẽ được sẽ được ghi/đọc trước, các byte thấp sẽ được ghi/đọc sau.</w:t>
      </w:r>
    </w:p>
    <w:p w14:paraId="7116BC7C" w14:textId="0BE2E5D3" w:rsidR="005F5F27" w:rsidRPr="006202A6" w:rsidRDefault="005F5F27" w:rsidP="00266E7A">
      <w:pPr>
        <w:pStyle w:val="ListParagraph"/>
        <w:numPr>
          <w:ilvl w:val="0"/>
          <w:numId w:val="40"/>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Quá trình ghi vào LCD được điều khiển bởi chân WR, mỗi khi có 1 xung cạnh lên trên chân WR thì dữ liệu sẽ được đưa vào chân LCD. Như vậy việc ghi dữ liệu vào LCD ở mode 8 bit được thực hiện như sau:</w:t>
      </w:r>
    </w:p>
    <w:p w14:paraId="08B67E38" w14:textId="77777777" w:rsidR="00612790" w:rsidRDefault="005F5F27" w:rsidP="006B7179">
      <w:pPr>
        <w:pStyle w:val="ListParagraph"/>
        <w:keepNext/>
        <w:spacing w:line="360" w:lineRule="auto"/>
        <w:ind w:left="426" w:firstLine="425"/>
        <w:jc w:val="center"/>
      </w:pPr>
      <w:r w:rsidRPr="006202A6">
        <w:rPr>
          <w:rFonts w:ascii="Times New Roman" w:hAnsi="Times New Roman" w:cs="Times New Roman"/>
          <w:noProof/>
        </w:rPr>
        <w:lastRenderedPageBreak/>
        <w:drawing>
          <wp:inline distT="0" distB="0" distL="0" distR="0" wp14:anchorId="54860627" wp14:editId="1D6926FE">
            <wp:extent cx="1485900" cy="4221480"/>
            <wp:effectExtent l="0" t="0" r="0" b="7620"/>
            <wp:docPr id="240" name="Hình ảnh 2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85900" cy="4221480"/>
                    </a:xfrm>
                    <a:prstGeom prst="rect">
                      <a:avLst/>
                    </a:prstGeom>
                    <a:noFill/>
                    <a:ln>
                      <a:noFill/>
                    </a:ln>
                  </pic:spPr>
                </pic:pic>
              </a:graphicData>
            </a:graphic>
          </wp:inline>
        </w:drawing>
      </w:r>
    </w:p>
    <w:p w14:paraId="55812749" w14:textId="5BCB3B21" w:rsidR="005147C9" w:rsidRPr="00612790" w:rsidRDefault="00612790" w:rsidP="006B7179">
      <w:pPr>
        <w:pStyle w:val="Caption"/>
        <w:ind w:left="426" w:firstLine="425"/>
        <w:jc w:val="center"/>
        <w:rPr>
          <w:i w:val="0"/>
          <w:sz w:val="26"/>
        </w:rPr>
      </w:pPr>
      <w:bookmarkStart w:id="329" w:name="_Toc504050718"/>
      <w:r>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33</w:t>
      </w:r>
      <w:r w:rsidRPr="00612790">
        <w:rPr>
          <w:i w:val="0"/>
          <w:sz w:val="26"/>
        </w:rPr>
        <w:fldChar w:fldCharType="end"/>
      </w:r>
      <w:r w:rsidRPr="00612790">
        <w:rPr>
          <w:i w:val="0"/>
          <w:sz w:val="26"/>
        </w:rPr>
        <w:t xml:space="preserve">  Lưu đồ giải thuật ghi dữ liệu vào LCD</w:t>
      </w:r>
      <w:bookmarkEnd w:id="329"/>
    </w:p>
    <w:p w14:paraId="2C3D48FB" w14:textId="4CF64572" w:rsidR="005F5F27" w:rsidRPr="006202A6" w:rsidRDefault="005F5F27" w:rsidP="00266E7A">
      <w:pPr>
        <w:pStyle w:val="ListParagraph"/>
        <w:numPr>
          <w:ilvl w:val="0"/>
          <w:numId w:val="40"/>
        </w:numPr>
        <w:jc w:val="both"/>
        <w:rPr>
          <w:rFonts w:ascii="Times New Roman" w:hAnsi="Times New Roman" w:cs="Times New Roman"/>
          <w:sz w:val="26"/>
          <w:szCs w:val="26"/>
        </w:rPr>
      </w:pPr>
      <w:r w:rsidRPr="006202A6">
        <w:rPr>
          <w:rFonts w:ascii="Times New Roman" w:hAnsi="Times New Roman" w:cs="Times New Roman"/>
          <w:sz w:val="26"/>
          <w:szCs w:val="26"/>
        </w:rPr>
        <w:t>Tùy thuộc vào dữ liệu được ghi vào LCD là lệnh (địa chỉ thanh ghi) hay dữ liệu (dữ liệu cài đặt cho thanh ghi, dữ liệu hiện thị) chúng ta sẽ chọn clear hoặc set chân RS.</w:t>
      </w:r>
    </w:p>
    <w:p w14:paraId="2C65CB5B" w14:textId="208C85FA" w:rsidR="005F5F27" w:rsidRDefault="005F5F27" w:rsidP="00266E7A">
      <w:pPr>
        <w:pStyle w:val="ListParagraph"/>
        <w:numPr>
          <w:ilvl w:val="0"/>
          <w:numId w:val="40"/>
        </w:numPr>
        <w:jc w:val="both"/>
        <w:rPr>
          <w:rFonts w:ascii="Times New Roman" w:hAnsi="Times New Roman" w:cs="Times New Roman"/>
          <w:sz w:val="26"/>
          <w:szCs w:val="26"/>
        </w:rPr>
      </w:pPr>
      <w:r w:rsidRPr="006202A6">
        <w:rPr>
          <w:rFonts w:ascii="Times New Roman" w:hAnsi="Times New Roman" w:cs="Times New Roman"/>
          <w:sz w:val="26"/>
          <w:szCs w:val="26"/>
        </w:rPr>
        <w:t>Để LCD có thể hoạt động, trước hết chúng ta cần khởi tạo cho LCD. Quá trình khởi tạo cho LCD là quá trình ghi dữ liệu vào các thanh ghi của IC Driver ILI9325 để cài đặt cho LCD. Quá trình ghi lệnh vào 1 thanh ghi ở mode 8 bit được mô tả như sau.</w:t>
      </w:r>
    </w:p>
    <w:p w14:paraId="27278FF3" w14:textId="77777777" w:rsidR="006B7179" w:rsidRPr="006202A6" w:rsidRDefault="006B7179" w:rsidP="006B7179">
      <w:pPr>
        <w:pStyle w:val="ListParagraph"/>
        <w:ind w:left="1571"/>
        <w:jc w:val="both"/>
        <w:rPr>
          <w:rFonts w:ascii="Times New Roman" w:hAnsi="Times New Roman" w:cs="Times New Roman"/>
          <w:sz w:val="26"/>
          <w:szCs w:val="26"/>
        </w:rPr>
      </w:pPr>
    </w:p>
    <w:p w14:paraId="03FD6485" w14:textId="77777777" w:rsidR="00612790" w:rsidRDefault="005F5F27" w:rsidP="006B7179">
      <w:pPr>
        <w:pStyle w:val="ListParagraph"/>
        <w:keepNext/>
        <w:ind w:left="426" w:firstLine="425"/>
        <w:jc w:val="center"/>
      </w:pPr>
      <w:r w:rsidRPr="006202A6">
        <w:rPr>
          <w:rFonts w:ascii="Times New Roman" w:hAnsi="Times New Roman" w:cs="Times New Roman"/>
          <w:noProof/>
          <w:sz w:val="26"/>
          <w:szCs w:val="26"/>
        </w:rPr>
        <w:drawing>
          <wp:inline distT="0" distB="0" distL="0" distR="0" wp14:anchorId="117ECDED" wp14:editId="71AC368C">
            <wp:extent cx="4400550" cy="1557655"/>
            <wp:effectExtent l="0" t="0" r="0" b="444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9103" cy="1567762"/>
                    </a:xfrm>
                    <a:prstGeom prst="rect">
                      <a:avLst/>
                    </a:prstGeom>
                    <a:noFill/>
                    <a:ln>
                      <a:noFill/>
                    </a:ln>
                  </pic:spPr>
                </pic:pic>
              </a:graphicData>
            </a:graphic>
          </wp:inline>
        </w:drawing>
      </w:r>
    </w:p>
    <w:p w14:paraId="07C45E7D" w14:textId="465A6206" w:rsidR="004B40A2" w:rsidRPr="00612790" w:rsidRDefault="00612790" w:rsidP="006B7179">
      <w:pPr>
        <w:pStyle w:val="Caption"/>
        <w:ind w:left="426" w:firstLine="425"/>
        <w:jc w:val="center"/>
        <w:rPr>
          <w:i w:val="0"/>
          <w:sz w:val="26"/>
        </w:rPr>
      </w:pPr>
      <w:bookmarkStart w:id="330" w:name="_Toc504050719"/>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34</w:t>
      </w:r>
      <w:r w:rsidRPr="00612790">
        <w:rPr>
          <w:i w:val="0"/>
          <w:sz w:val="26"/>
        </w:rPr>
        <w:fldChar w:fldCharType="end"/>
      </w:r>
      <w:r w:rsidRPr="00612790">
        <w:rPr>
          <w:i w:val="0"/>
          <w:sz w:val="26"/>
        </w:rPr>
        <w:t xml:space="preserve"> Quá trình ghi dữ liệu vào thanh ghi</w:t>
      </w:r>
      <w:bookmarkEnd w:id="330"/>
    </w:p>
    <w:p w14:paraId="3048520D" w14:textId="60682ABC" w:rsidR="005F5F27" w:rsidRPr="006202A6" w:rsidRDefault="005F5F27" w:rsidP="006B7179">
      <w:pPr>
        <w:ind w:left="426" w:firstLine="425"/>
      </w:pPr>
    </w:p>
    <w:p w14:paraId="173C52A1" w14:textId="5BC78D78" w:rsidR="005F5F27" w:rsidRPr="006202A6" w:rsidRDefault="005F5F27" w:rsidP="00266E7A">
      <w:pPr>
        <w:pStyle w:val="ListParagraph"/>
        <w:numPr>
          <w:ilvl w:val="0"/>
          <w:numId w:val="27"/>
        </w:numPr>
        <w:ind w:left="1560" w:hanging="426"/>
        <w:jc w:val="both"/>
        <w:rPr>
          <w:rFonts w:ascii="Times New Roman" w:hAnsi="Times New Roman" w:cs="Times New Roman"/>
          <w:sz w:val="26"/>
          <w:szCs w:val="26"/>
        </w:rPr>
      </w:pPr>
      <w:r w:rsidRPr="006202A6">
        <w:rPr>
          <w:rFonts w:ascii="Times New Roman" w:hAnsi="Times New Roman" w:cs="Times New Roman"/>
          <w:sz w:val="26"/>
          <w:szCs w:val="26"/>
        </w:rPr>
        <w:t xml:space="preserve">Để hiển thị dữ liệu ra LCD, chúng ta cần ghi dữ liệu vào vùng nhớ </w:t>
      </w:r>
      <w:r w:rsidR="00A7591A">
        <w:rPr>
          <w:rFonts w:ascii="Times New Roman" w:hAnsi="Times New Roman" w:cs="Times New Roman"/>
          <w:sz w:val="26"/>
          <w:szCs w:val="26"/>
        </w:rPr>
        <w:t xml:space="preserve">  </w:t>
      </w:r>
      <w:r w:rsidRPr="006202A6">
        <w:rPr>
          <w:rFonts w:ascii="Times New Roman" w:hAnsi="Times New Roman" w:cs="Times New Roman"/>
          <w:sz w:val="26"/>
          <w:szCs w:val="26"/>
        </w:rPr>
        <w:t>GRAM của LCD. Quá trình ghi dữ liệu vào vùng nhớ GRAM được mô tả như sau.</w:t>
      </w:r>
    </w:p>
    <w:p w14:paraId="37150874" w14:textId="77777777" w:rsidR="00612790" w:rsidRDefault="005F5F27" w:rsidP="006B7179">
      <w:pPr>
        <w:pStyle w:val="ListParagraph"/>
        <w:keepNext/>
        <w:ind w:left="426" w:firstLine="425"/>
        <w:jc w:val="center"/>
      </w:pPr>
      <w:r w:rsidRPr="006202A6">
        <w:rPr>
          <w:rFonts w:ascii="Times New Roman" w:hAnsi="Times New Roman" w:cs="Times New Roman"/>
          <w:noProof/>
        </w:rPr>
        <w:drawing>
          <wp:inline distT="0" distB="0" distL="0" distR="0" wp14:anchorId="33BEF499" wp14:editId="511F4502">
            <wp:extent cx="4305300" cy="1904365"/>
            <wp:effectExtent l="0" t="0" r="0" b="635"/>
            <wp:docPr id="242" name="Hình ảnh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045" cy="1933446"/>
                    </a:xfrm>
                    <a:prstGeom prst="rect">
                      <a:avLst/>
                    </a:prstGeom>
                    <a:noFill/>
                    <a:ln>
                      <a:noFill/>
                    </a:ln>
                  </pic:spPr>
                </pic:pic>
              </a:graphicData>
            </a:graphic>
          </wp:inline>
        </w:drawing>
      </w:r>
    </w:p>
    <w:p w14:paraId="31126060" w14:textId="6DC52C2E" w:rsidR="004B40A2" w:rsidRPr="00612790" w:rsidRDefault="00612790" w:rsidP="006B7179">
      <w:pPr>
        <w:pStyle w:val="Caption"/>
        <w:ind w:left="426" w:firstLine="425"/>
        <w:jc w:val="center"/>
        <w:rPr>
          <w:sz w:val="26"/>
        </w:rPr>
      </w:pPr>
      <w:bookmarkStart w:id="331" w:name="_Toc504050720"/>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35</w:t>
      </w:r>
      <w:r w:rsidRPr="00612790">
        <w:rPr>
          <w:sz w:val="26"/>
        </w:rPr>
        <w:fldChar w:fldCharType="end"/>
      </w:r>
      <w:r w:rsidRPr="00612790">
        <w:rPr>
          <w:sz w:val="26"/>
        </w:rPr>
        <w:t xml:space="preserve"> Quá trình ghi dữ liệu vào GRAM</w:t>
      </w:r>
      <w:bookmarkEnd w:id="331"/>
    </w:p>
    <w:p w14:paraId="6A464717" w14:textId="77777777" w:rsidR="005F5F27" w:rsidRPr="006202A6" w:rsidRDefault="005F5F27" w:rsidP="005F5F27"/>
    <w:p w14:paraId="6CFB11A5" w14:textId="5DD91795" w:rsidR="003C01CC" w:rsidRPr="006202A6" w:rsidRDefault="003C01CC" w:rsidP="00DF6085">
      <w:pPr>
        <w:pStyle w:val="Heading2"/>
        <w:spacing w:line="360" w:lineRule="auto"/>
        <w:jc w:val="both"/>
        <w:rPr>
          <w:rFonts w:ascii="Times New Roman" w:hAnsi="Times New Roman" w:cs="Times New Roman"/>
          <w:b/>
          <w:color w:val="auto"/>
        </w:rPr>
      </w:pPr>
      <w:bookmarkStart w:id="332" w:name="_Hlk503869612"/>
      <w:bookmarkStart w:id="333" w:name="_Toc504074526"/>
      <w:bookmarkEnd w:id="327"/>
      <w:r w:rsidRPr="006202A6">
        <w:rPr>
          <w:rFonts w:ascii="Times New Roman" w:hAnsi="Times New Roman" w:cs="Times New Roman"/>
          <w:b/>
          <w:color w:val="auto"/>
        </w:rPr>
        <w:t>3.6 Hiện thự</w:t>
      </w:r>
      <w:r w:rsidR="00221CB9" w:rsidRPr="006202A6">
        <w:rPr>
          <w:rFonts w:ascii="Times New Roman" w:hAnsi="Times New Roman" w:cs="Times New Roman"/>
          <w:b/>
          <w:color w:val="auto"/>
        </w:rPr>
        <w:t xml:space="preserve">c </w:t>
      </w:r>
      <w:r w:rsidR="003A5BDC">
        <w:rPr>
          <w:rFonts w:ascii="Times New Roman" w:hAnsi="Times New Roman" w:cs="Times New Roman"/>
          <w:b/>
          <w:color w:val="auto"/>
        </w:rPr>
        <w:t>ứng dụng</w:t>
      </w:r>
      <w:r w:rsidRPr="006202A6">
        <w:rPr>
          <w:rFonts w:ascii="Times New Roman" w:hAnsi="Times New Roman" w:cs="Times New Roman"/>
          <w:b/>
          <w:color w:val="auto"/>
        </w:rPr>
        <w:t xml:space="preserve"> Web</w:t>
      </w:r>
      <w:bookmarkEnd w:id="333"/>
    </w:p>
    <w:p w14:paraId="34E6CFED" w14:textId="6C6A8DB0" w:rsidR="00430ADF" w:rsidRPr="003A5BDC" w:rsidRDefault="004006FA" w:rsidP="00425C36">
      <w:pPr>
        <w:pStyle w:val="Heading3"/>
        <w:spacing w:line="360" w:lineRule="auto"/>
        <w:ind w:left="360"/>
        <w:jc w:val="both"/>
        <w:rPr>
          <w:rFonts w:ascii="Times New Roman" w:hAnsi="Times New Roman" w:cs="Times New Roman"/>
          <w:b/>
          <w:color w:val="auto"/>
        </w:rPr>
      </w:pPr>
      <w:bookmarkStart w:id="334" w:name="_Toc504074527"/>
      <w:bookmarkEnd w:id="332"/>
      <w:r w:rsidRPr="006202A6">
        <w:rPr>
          <w:rFonts w:ascii="Times New Roman" w:hAnsi="Times New Roman" w:cs="Times New Roman"/>
          <w:b/>
          <w:color w:val="auto"/>
        </w:rPr>
        <w:t xml:space="preserve">3.6.1 </w:t>
      </w:r>
      <w:r w:rsidR="003A5BDC">
        <w:rPr>
          <w:rFonts w:ascii="Times New Roman" w:hAnsi="Times New Roman" w:cs="Times New Roman"/>
          <w:b/>
          <w:color w:val="auto"/>
        </w:rPr>
        <w:t>Các chức năng của ứng dụng Web.</w:t>
      </w:r>
      <w:bookmarkEnd w:id="334"/>
    </w:p>
    <w:p w14:paraId="41480FFE" w14:textId="7E98B0C7" w:rsidR="00EA6553" w:rsidRPr="003A5BDC" w:rsidRDefault="003A5BDC" w:rsidP="00A7591A">
      <w:pPr>
        <w:pStyle w:val="ListParagraph"/>
        <w:spacing w:line="360" w:lineRule="auto"/>
        <w:ind w:left="426" w:firstLine="425"/>
        <w:jc w:val="both"/>
        <w:rPr>
          <w:rFonts w:ascii="Times New Roman" w:hAnsi="Times New Roman" w:cs="Times New Roman"/>
        </w:rPr>
      </w:pPr>
      <w:r w:rsidRPr="003A5BDC">
        <w:rPr>
          <w:rFonts w:ascii="Times New Roman" w:hAnsi="Times New Roman" w:cs="Times New Roman"/>
          <w:sz w:val="26"/>
        </w:rPr>
        <w:t xml:space="preserve">Ứng dụng Web để quản lý nhân viên đồng thời </w:t>
      </w:r>
      <w:proofErr w:type="gramStart"/>
      <w:r w:rsidRPr="003A5BDC">
        <w:rPr>
          <w:rFonts w:ascii="Times New Roman" w:hAnsi="Times New Roman" w:cs="Times New Roman"/>
          <w:sz w:val="26"/>
        </w:rPr>
        <w:t>theo</w:t>
      </w:r>
      <w:proofErr w:type="gramEnd"/>
      <w:r w:rsidRPr="003A5BDC">
        <w:rPr>
          <w:rFonts w:ascii="Times New Roman" w:hAnsi="Times New Roman" w:cs="Times New Roman"/>
          <w:sz w:val="26"/>
        </w:rPr>
        <w:t xml:space="preserve"> dõi quá trình làm việc của nhân viên nên vì thế ứng dụng Web đáp ứng đầy đủ các chức năng trong mục tiêu đề tài đặ</w:t>
      </w:r>
      <w:r w:rsidR="00A7591A">
        <w:rPr>
          <w:rFonts w:ascii="Times New Roman" w:hAnsi="Times New Roman" w:cs="Times New Roman"/>
          <w:sz w:val="26"/>
        </w:rPr>
        <w:t>t ra như:</w:t>
      </w:r>
    </w:p>
    <w:p w14:paraId="5ED84D80" w14:textId="146D0514" w:rsidR="003A5BDC" w:rsidRPr="003A5BDC" w:rsidRDefault="003A5BDC" w:rsidP="00266E7A">
      <w:pPr>
        <w:pStyle w:val="ListParagraph"/>
        <w:numPr>
          <w:ilvl w:val="0"/>
          <w:numId w:val="41"/>
        </w:numPr>
        <w:spacing w:line="360" w:lineRule="auto"/>
        <w:rPr>
          <w:rFonts w:ascii="Times New Roman" w:hAnsi="Times New Roman" w:cs="Times New Roman"/>
          <w:sz w:val="26"/>
        </w:rPr>
      </w:pPr>
      <w:r w:rsidRPr="003A5BDC">
        <w:rPr>
          <w:rFonts w:ascii="Times New Roman" w:hAnsi="Times New Roman" w:cs="Times New Roman"/>
          <w:sz w:val="26"/>
        </w:rPr>
        <w:t>Login/Logout</w:t>
      </w:r>
    </w:p>
    <w:p w14:paraId="2BDB929C" w14:textId="59BEA29D" w:rsidR="003A5BDC" w:rsidRPr="003A5BDC" w:rsidRDefault="003A5BDC" w:rsidP="00266E7A">
      <w:pPr>
        <w:pStyle w:val="ListParagraph"/>
        <w:numPr>
          <w:ilvl w:val="0"/>
          <w:numId w:val="41"/>
        </w:numPr>
        <w:spacing w:line="360" w:lineRule="auto"/>
        <w:rPr>
          <w:rFonts w:ascii="Times New Roman" w:hAnsi="Times New Roman" w:cs="Times New Roman"/>
          <w:sz w:val="26"/>
        </w:rPr>
      </w:pPr>
      <w:r w:rsidRPr="003A5BDC">
        <w:rPr>
          <w:rFonts w:ascii="Times New Roman" w:hAnsi="Times New Roman" w:cs="Times New Roman"/>
          <w:sz w:val="26"/>
        </w:rPr>
        <w:t>Tạo mới User</w:t>
      </w:r>
    </w:p>
    <w:p w14:paraId="31AD2058" w14:textId="07EA3E3E" w:rsidR="003A5BDC" w:rsidRPr="003A5BDC" w:rsidRDefault="003A5BDC" w:rsidP="00266E7A">
      <w:pPr>
        <w:pStyle w:val="ListParagraph"/>
        <w:numPr>
          <w:ilvl w:val="0"/>
          <w:numId w:val="41"/>
        </w:numPr>
        <w:spacing w:line="360" w:lineRule="auto"/>
        <w:jc w:val="both"/>
        <w:rPr>
          <w:rFonts w:ascii="Times New Roman" w:hAnsi="Times New Roman" w:cs="Times New Roman"/>
          <w:sz w:val="26"/>
        </w:rPr>
      </w:pPr>
      <w:r w:rsidRPr="003A5BDC">
        <w:rPr>
          <w:rFonts w:ascii="Times New Roman" w:hAnsi="Times New Roman" w:cs="Times New Roman"/>
          <w:sz w:val="26"/>
        </w:rPr>
        <w:t>Quản lý nhân viên: thêm, sửa, xóa nhân viên, thêm ngày nghỉ cho nhân viên.</w:t>
      </w:r>
    </w:p>
    <w:p w14:paraId="0171484A" w14:textId="788F312D" w:rsidR="003A5BDC" w:rsidRPr="003A5BDC" w:rsidRDefault="003A5BDC" w:rsidP="00266E7A">
      <w:pPr>
        <w:pStyle w:val="ListParagraph"/>
        <w:numPr>
          <w:ilvl w:val="0"/>
          <w:numId w:val="41"/>
        </w:numPr>
        <w:spacing w:line="360" w:lineRule="auto"/>
        <w:rPr>
          <w:rFonts w:ascii="Times New Roman" w:hAnsi="Times New Roman" w:cs="Times New Roman"/>
          <w:sz w:val="26"/>
        </w:rPr>
      </w:pPr>
      <w:r w:rsidRPr="003A5BDC">
        <w:rPr>
          <w:rFonts w:ascii="Times New Roman" w:hAnsi="Times New Roman" w:cs="Times New Roman"/>
          <w:sz w:val="26"/>
        </w:rPr>
        <w:t>Quản lý hoạt động ra vào của nhân viên.</w:t>
      </w:r>
    </w:p>
    <w:p w14:paraId="398C7719" w14:textId="7D27741F" w:rsidR="003A5BDC" w:rsidRPr="004702C8" w:rsidRDefault="003A5BDC" w:rsidP="00266E7A">
      <w:pPr>
        <w:pStyle w:val="ListParagraph"/>
        <w:numPr>
          <w:ilvl w:val="0"/>
          <w:numId w:val="41"/>
        </w:numPr>
        <w:spacing w:line="360" w:lineRule="auto"/>
        <w:rPr>
          <w:rFonts w:ascii="Times New Roman" w:hAnsi="Times New Roman" w:cs="Times New Roman"/>
          <w:sz w:val="26"/>
        </w:rPr>
      </w:pPr>
      <w:r>
        <w:rPr>
          <w:rFonts w:ascii="Times New Roman" w:hAnsi="Times New Roman" w:cs="Times New Roman"/>
          <w:sz w:val="26"/>
        </w:rPr>
        <w:t>Tính lương nhân viên.</w:t>
      </w:r>
    </w:p>
    <w:p w14:paraId="142022E1" w14:textId="4161F379" w:rsidR="00F13A44" w:rsidRDefault="004006FA" w:rsidP="00425C36">
      <w:pPr>
        <w:pStyle w:val="Heading3"/>
        <w:spacing w:line="360" w:lineRule="auto"/>
        <w:ind w:left="360"/>
        <w:jc w:val="both"/>
        <w:rPr>
          <w:rFonts w:ascii="Times New Roman" w:hAnsi="Times New Roman" w:cs="Times New Roman"/>
          <w:b/>
          <w:color w:val="auto"/>
        </w:rPr>
      </w:pPr>
      <w:bookmarkStart w:id="335" w:name="_Toc504074528"/>
      <w:r w:rsidRPr="006202A6">
        <w:rPr>
          <w:rFonts w:ascii="Times New Roman" w:hAnsi="Times New Roman" w:cs="Times New Roman"/>
          <w:b/>
          <w:color w:val="auto"/>
        </w:rPr>
        <w:t>3.6.2 Xây dự</w:t>
      </w:r>
      <w:r w:rsidR="00F13A44" w:rsidRPr="006202A6">
        <w:rPr>
          <w:rFonts w:ascii="Times New Roman" w:hAnsi="Times New Roman" w:cs="Times New Roman"/>
          <w:b/>
          <w:color w:val="auto"/>
        </w:rPr>
        <w:t xml:space="preserve">ng </w:t>
      </w:r>
      <w:r w:rsidR="003A5BDC">
        <w:rPr>
          <w:rFonts w:ascii="Times New Roman" w:hAnsi="Times New Roman" w:cs="Times New Roman"/>
          <w:b/>
          <w:color w:val="auto"/>
        </w:rPr>
        <w:t>Database</w:t>
      </w:r>
      <w:bookmarkEnd w:id="335"/>
    </w:p>
    <w:p w14:paraId="404FD217" w14:textId="08ECE94A" w:rsidR="00C25E1E" w:rsidRDefault="00A76720" w:rsidP="00A7591A">
      <w:pPr>
        <w:spacing w:line="360" w:lineRule="auto"/>
        <w:ind w:left="426" w:firstLine="425"/>
      </w:pPr>
      <w:r>
        <w:t xml:space="preserve"> </w:t>
      </w:r>
      <w:r w:rsidR="003A5BDC">
        <w:t xml:space="preserve">Trong nội dung của đề tài, MySql được lựa chọn vì kích thước nhẹ, miễn </w:t>
      </w:r>
      <w:proofErr w:type="gramStart"/>
      <w:r w:rsidR="003A5BDC">
        <w:t xml:space="preserve">phí </w:t>
      </w:r>
      <w:r>
        <w:t xml:space="preserve"> </w:t>
      </w:r>
      <w:r w:rsidR="003A5BDC">
        <w:t>và</w:t>
      </w:r>
      <w:proofErr w:type="gramEnd"/>
      <w:r w:rsidR="003A5BDC">
        <w:t xml:space="preserve"> hoàn toàn đáp ứng đầy đủ chức năng của mộ</w:t>
      </w:r>
      <w:r>
        <w:t>t Database.</w:t>
      </w:r>
    </w:p>
    <w:p w14:paraId="173E5161" w14:textId="77777777" w:rsidR="00612790" w:rsidRDefault="00C25E1E" w:rsidP="00612790">
      <w:pPr>
        <w:keepNext/>
        <w:spacing w:line="360" w:lineRule="auto"/>
      </w:pPr>
      <w:r>
        <w:rPr>
          <w:noProof/>
        </w:rPr>
        <w:lastRenderedPageBreak/>
        <w:drawing>
          <wp:inline distT="0" distB="0" distL="0" distR="0" wp14:anchorId="6376ED33" wp14:editId="150A1EE4">
            <wp:extent cx="5580380" cy="4450715"/>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4450715"/>
                    </a:xfrm>
                    <a:prstGeom prst="rect">
                      <a:avLst/>
                    </a:prstGeom>
                  </pic:spPr>
                </pic:pic>
              </a:graphicData>
            </a:graphic>
          </wp:inline>
        </w:drawing>
      </w:r>
    </w:p>
    <w:p w14:paraId="0245F5A8" w14:textId="4CA338A9" w:rsidR="004B40A2" w:rsidRPr="00612790" w:rsidRDefault="00640B3F" w:rsidP="00612790">
      <w:pPr>
        <w:pStyle w:val="Caption"/>
        <w:jc w:val="center"/>
        <w:rPr>
          <w:i w:val="0"/>
          <w:sz w:val="26"/>
        </w:rPr>
      </w:pPr>
      <w:bookmarkStart w:id="336" w:name="_Toc504050721"/>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8E7AE6">
        <w:rPr>
          <w:i w:val="0"/>
          <w:noProof/>
          <w:sz w:val="26"/>
        </w:rPr>
        <w:t>36</w:t>
      </w:r>
      <w:r w:rsidR="00612790" w:rsidRPr="00612790">
        <w:rPr>
          <w:i w:val="0"/>
          <w:sz w:val="26"/>
        </w:rPr>
        <w:fldChar w:fldCharType="end"/>
      </w:r>
      <w:r w:rsidR="00612790" w:rsidRPr="00612790">
        <w:rPr>
          <w:i w:val="0"/>
          <w:sz w:val="26"/>
        </w:rPr>
        <w:t xml:space="preserve"> Database của hệ thống</w:t>
      </w:r>
      <w:bookmarkEnd w:id="336"/>
    </w:p>
    <w:p w14:paraId="3A2CE044" w14:textId="420FB54F" w:rsidR="00C004E5" w:rsidRDefault="004006FA" w:rsidP="00C004E5">
      <w:pPr>
        <w:pStyle w:val="Heading3"/>
        <w:spacing w:line="360" w:lineRule="auto"/>
        <w:ind w:left="360"/>
        <w:jc w:val="both"/>
        <w:rPr>
          <w:rFonts w:ascii="Times New Roman" w:hAnsi="Times New Roman" w:cs="Times New Roman"/>
          <w:b/>
          <w:color w:val="auto"/>
        </w:rPr>
      </w:pPr>
      <w:bookmarkStart w:id="337" w:name="_Toc504074529"/>
      <w:r w:rsidRPr="006202A6">
        <w:rPr>
          <w:rFonts w:ascii="Times New Roman" w:hAnsi="Times New Roman" w:cs="Times New Roman"/>
          <w:b/>
          <w:color w:val="auto"/>
        </w:rPr>
        <w:t>3.6.3 Xây dự</w:t>
      </w:r>
      <w:r w:rsidR="002B351E" w:rsidRPr="006202A6">
        <w:rPr>
          <w:rFonts w:ascii="Times New Roman" w:hAnsi="Times New Roman" w:cs="Times New Roman"/>
          <w:b/>
          <w:color w:val="auto"/>
        </w:rPr>
        <w:t xml:space="preserve">ng </w:t>
      </w:r>
      <w:r w:rsidR="003A5BDC">
        <w:rPr>
          <w:rFonts w:ascii="Times New Roman" w:hAnsi="Times New Roman" w:cs="Times New Roman"/>
          <w:b/>
          <w:color w:val="auto"/>
        </w:rPr>
        <w:t>Giao diện</w:t>
      </w:r>
      <w:bookmarkEnd w:id="337"/>
    </w:p>
    <w:p w14:paraId="77C3D383" w14:textId="35896F5C" w:rsidR="00C004E5" w:rsidRPr="004702C8" w:rsidRDefault="00C004E5" w:rsidP="00C004E5">
      <w:pPr>
        <w:pStyle w:val="Heading4"/>
        <w:ind w:left="709" w:hanging="142"/>
        <w:rPr>
          <w:rFonts w:ascii="Times New Roman" w:hAnsi="Times New Roman" w:cs="Times New Roman"/>
          <w:b/>
          <w:i w:val="0"/>
          <w:color w:val="auto"/>
        </w:rPr>
      </w:pPr>
      <w:r w:rsidRPr="004702C8">
        <w:rPr>
          <w:rFonts w:ascii="Times New Roman" w:hAnsi="Times New Roman" w:cs="Times New Roman"/>
          <w:b/>
          <w:i w:val="0"/>
          <w:color w:val="auto"/>
        </w:rPr>
        <w:t>3.6.3.1 Vấn đề</w:t>
      </w:r>
    </w:p>
    <w:p w14:paraId="6B11D1E2" w14:textId="5CCFD07E" w:rsidR="00C004E5" w:rsidRPr="00BD5946" w:rsidRDefault="00C004E5" w:rsidP="00A7591A">
      <w:pPr>
        <w:pStyle w:val="ListParagraph"/>
        <w:ind w:left="567" w:firstLine="284"/>
        <w:jc w:val="both"/>
      </w:pPr>
      <w:r>
        <w:rPr>
          <w:rFonts w:ascii="Times New Roman" w:hAnsi="Times New Roman" w:cs="Times New Roman"/>
          <w:sz w:val="26"/>
        </w:rPr>
        <w:t>Trang Web phải có khả năng thay đổi động. Vì các thông tin ra vào của nhân viên sẽ thay đổi liên tục</w:t>
      </w:r>
      <w:r w:rsidR="00BD5946">
        <w:rPr>
          <w:rFonts w:ascii="Times New Roman" w:hAnsi="Times New Roman" w:cs="Times New Roman"/>
          <w:sz w:val="26"/>
        </w:rPr>
        <w:t xml:space="preserve"> nên không thể cập nhật lại (refresh) liên tục mà trang Web sẽ tự động thay đổi liên tục</w:t>
      </w:r>
    </w:p>
    <w:p w14:paraId="2ED281F1" w14:textId="17163703" w:rsidR="00BD5946" w:rsidRPr="00C004E5" w:rsidRDefault="00BD5946" w:rsidP="00A7591A">
      <w:pPr>
        <w:pStyle w:val="ListParagraph"/>
        <w:spacing w:line="360" w:lineRule="auto"/>
        <w:ind w:left="567" w:firstLine="284"/>
        <w:jc w:val="both"/>
      </w:pPr>
      <w:r>
        <w:rPr>
          <w:rFonts w:ascii="Times New Roman" w:hAnsi="Times New Roman" w:cs="Times New Roman"/>
          <w:sz w:val="26"/>
        </w:rPr>
        <w:t xml:space="preserve">Giao diện trang Web phải tự động thay đổi </w:t>
      </w:r>
      <w:proofErr w:type="gramStart"/>
      <w:r>
        <w:rPr>
          <w:rFonts w:ascii="Times New Roman" w:hAnsi="Times New Roman" w:cs="Times New Roman"/>
          <w:sz w:val="26"/>
        </w:rPr>
        <w:t>theo</w:t>
      </w:r>
      <w:proofErr w:type="gramEnd"/>
      <w:r>
        <w:rPr>
          <w:rFonts w:ascii="Times New Roman" w:hAnsi="Times New Roman" w:cs="Times New Roman"/>
          <w:sz w:val="26"/>
        </w:rPr>
        <w:t xml:space="preserve"> độ phân giải và kích thích màn hình của mỗi thiết bị. Điều đó rất thuận tiện cho công việc quản lý, giám sát.</w:t>
      </w:r>
    </w:p>
    <w:p w14:paraId="63B86F0F" w14:textId="4451EAB6" w:rsidR="00C004E5" w:rsidRPr="00A76720" w:rsidRDefault="00C004E5" w:rsidP="00425C36">
      <w:pPr>
        <w:pStyle w:val="Heading4"/>
        <w:spacing w:line="360" w:lineRule="auto"/>
        <w:ind w:left="567"/>
        <w:rPr>
          <w:rFonts w:ascii="Times New Roman" w:hAnsi="Times New Roman" w:cs="Times New Roman"/>
          <w:b/>
          <w:i w:val="0"/>
          <w:color w:val="auto"/>
        </w:rPr>
      </w:pPr>
      <w:r w:rsidRPr="00A76720">
        <w:rPr>
          <w:rFonts w:ascii="Times New Roman" w:hAnsi="Times New Roman" w:cs="Times New Roman"/>
          <w:b/>
          <w:i w:val="0"/>
          <w:color w:val="auto"/>
        </w:rPr>
        <w:t>3.6.3.2 Giải pháp</w:t>
      </w:r>
    </w:p>
    <w:p w14:paraId="4A493126" w14:textId="466BB769" w:rsidR="00BD5946" w:rsidRPr="00BD5946" w:rsidRDefault="00BD5946" w:rsidP="004702C8">
      <w:pPr>
        <w:spacing w:line="360" w:lineRule="auto"/>
        <w:ind w:left="633" w:firstLine="218"/>
        <w:jc w:val="both"/>
        <w:rPr>
          <w:rFonts w:asciiTheme="minorHAnsi" w:hAnsiTheme="minorHAnsi" w:cstheme="minorBidi"/>
          <w:sz w:val="22"/>
        </w:rPr>
      </w:pPr>
      <w:r w:rsidRPr="00993405">
        <w:t xml:space="preserve">Giải pháp tùy biến giao diện </w:t>
      </w:r>
      <w:proofErr w:type="gramStart"/>
      <w:r w:rsidRPr="00993405">
        <w:t>theo</w:t>
      </w:r>
      <w:proofErr w:type="gramEnd"/>
      <w:r w:rsidRPr="00993405">
        <w:t xml:space="preserve"> độ phân giải màn hình: thiết kế giao diện Web hiển thị theo dạng Responsive. Responsive Web Design là một xu hướng mới trong thiết kế và phát triển Web, nhằm vào việc tạo các trang Web có khă năng tối ưu và tương thích trên mọi thiết bị truy cập Internet máy tính cá nhân, </w:t>
      </w:r>
      <w:r w:rsidRPr="00993405">
        <w:lastRenderedPageBreak/>
        <w:t>smartphone hoặc tablet. Responsive Web có khả năng tự đọng thay đổi kích thích của nội dung và hình ảnh cho phù hợp với nhiều loại kích thước khác nhau để chắc chắn rằng Website đó được truy cập hiệu quả và dễ dàng trên bất kỳ thiết bị nào. Các bước dể áp dụng Responsive lên giao diện Web:</w:t>
      </w:r>
    </w:p>
    <w:p w14:paraId="4AA8BD1C" w14:textId="505AF773" w:rsidR="00BD5946" w:rsidRDefault="00BD5946" w:rsidP="00266E7A">
      <w:pPr>
        <w:pStyle w:val="ListParagraph"/>
        <w:numPr>
          <w:ilvl w:val="0"/>
          <w:numId w:val="32"/>
        </w:numPr>
        <w:spacing w:line="360" w:lineRule="auto"/>
        <w:jc w:val="both"/>
        <w:rPr>
          <w:rFonts w:ascii="Times New Roman" w:hAnsi="Times New Roman" w:cs="Times New Roman"/>
          <w:sz w:val="26"/>
        </w:rPr>
      </w:pPr>
      <w:r w:rsidRPr="00BD5946">
        <w:rPr>
          <w:rFonts w:ascii="Times New Roman" w:hAnsi="Times New Roman" w:cs="Times New Roman"/>
          <w:sz w:val="26"/>
        </w:rPr>
        <w:t>Bước</w:t>
      </w:r>
      <w:r>
        <w:rPr>
          <w:rFonts w:ascii="Times New Roman" w:hAnsi="Times New Roman" w:cs="Times New Roman"/>
          <w:sz w:val="26"/>
        </w:rPr>
        <w:t xml:space="preserve"> 1: Khai báo meta viewpoet bằng cách thêm dòng </w:t>
      </w:r>
    </w:p>
    <w:p w14:paraId="57211974" w14:textId="7CA5746B" w:rsidR="00BD5946" w:rsidRDefault="00BD5946" w:rsidP="00425C36">
      <w:pPr>
        <w:pStyle w:val="ListParagraph"/>
        <w:spacing w:line="360" w:lineRule="auto"/>
        <w:ind w:left="1713"/>
        <w:jc w:val="both"/>
        <w:rPr>
          <w:rFonts w:ascii="Times New Roman" w:hAnsi="Times New Roman" w:cs="Times New Roman"/>
          <w:sz w:val="26"/>
        </w:rPr>
      </w:pPr>
      <w:r>
        <w:rPr>
          <w:rFonts w:ascii="Times New Roman" w:hAnsi="Times New Roman" w:cs="Times New Roman"/>
          <w:sz w:val="26"/>
        </w:rPr>
        <w:t>&lt;</w:t>
      </w:r>
      <w:proofErr w:type="gramStart"/>
      <w:r>
        <w:rPr>
          <w:rFonts w:ascii="Times New Roman" w:hAnsi="Times New Roman" w:cs="Times New Roman"/>
          <w:sz w:val="26"/>
        </w:rPr>
        <w:t>meta</w:t>
      </w:r>
      <w:proofErr w:type="gramEnd"/>
      <w:r>
        <w:rPr>
          <w:rFonts w:ascii="Times New Roman" w:hAnsi="Times New Roman" w:cs="Times New Roman"/>
          <w:sz w:val="26"/>
        </w:rPr>
        <w:t xml:space="preserve"> name=”viewport” content = “width=device-width, initial-scaale = 1”&gt; trong phần &lt;head&gt; trong mã HTML của Website.</w:t>
      </w:r>
    </w:p>
    <w:p w14:paraId="27386B78" w14:textId="0A410FFB" w:rsidR="00BD5946" w:rsidRDefault="00BD5946" w:rsidP="00266E7A">
      <w:pPr>
        <w:pStyle w:val="ListParagraph"/>
        <w:numPr>
          <w:ilvl w:val="0"/>
          <w:numId w:val="32"/>
        </w:numPr>
        <w:spacing w:line="360" w:lineRule="auto"/>
        <w:jc w:val="both"/>
        <w:rPr>
          <w:rFonts w:ascii="Times New Roman" w:hAnsi="Times New Roman" w:cs="Times New Roman"/>
          <w:sz w:val="26"/>
        </w:rPr>
      </w:pPr>
      <w:r>
        <w:rPr>
          <w:rFonts w:ascii="Times New Roman" w:hAnsi="Times New Roman" w:cs="Times New Roman"/>
          <w:sz w:val="26"/>
        </w:rPr>
        <w:t>Bước 2: Viết CSS cho chiều rộng của thiết bị:</w:t>
      </w:r>
    </w:p>
    <w:p w14:paraId="59D98E9D" w14:textId="59C27245" w:rsidR="00BD5946" w:rsidRDefault="00BD5946" w:rsidP="00266E7A">
      <w:pPr>
        <w:pStyle w:val="ListParagraph"/>
        <w:numPr>
          <w:ilvl w:val="0"/>
          <w:numId w:val="33"/>
        </w:numPr>
        <w:spacing w:line="360" w:lineRule="auto"/>
        <w:jc w:val="both"/>
        <w:rPr>
          <w:rFonts w:ascii="Times New Roman" w:hAnsi="Times New Roman" w:cs="Times New Roman"/>
          <w:sz w:val="26"/>
        </w:rPr>
      </w:pPr>
      <w:r>
        <w:rPr>
          <w:rFonts w:ascii="Times New Roman" w:hAnsi="Times New Roman" w:cs="Times New Roman"/>
          <w:sz w:val="26"/>
        </w:rPr>
        <w:t>Viết CSS tương ứng cho từng mức chiều rộng, chiều cao của thiết bị.</w:t>
      </w:r>
    </w:p>
    <w:p w14:paraId="5303F45D" w14:textId="04D99411" w:rsidR="00BD5946" w:rsidRDefault="00BD5946" w:rsidP="00266E7A">
      <w:pPr>
        <w:pStyle w:val="ListParagraph"/>
        <w:numPr>
          <w:ilvl w:val="0"/>
          <w:numId w:val="33"/>
        </w:numPr>
        <w:spacing w:line="360" w:lineRule="auto"/>
        <w:jc w:val="both"/>
        <w:rPr>
          <w:rFonts w:ascii="Times New Roman" w:hAnsi="Times New Roman" w:cs="Times New Roman"/>
          <w:sz w:val="26"/>
        </w:rPr>
      </w:pPr>
      <w:r>
        <w:rPr>
          <w:rFonts w:ascii="Times New Roman" w:hAnsi="Times New Roman" w:cs="Times New Roman"/>
          <w:sz w:val="26"/>
        </w:rPr>
        <w:t>Sử dụng thẻ truy vấn @media trong CSS, cụ thể nhóm sử dụng lệnh “@media all and (min-width: 100px)” and (max-width</w:t>
      </w:r>
      <w:r w:rsidR="00993405">
        <w:rPr>
          <w:rFonts w:ascii="Times New Roman" w:hAnsi="Times New Roman" w:cs="Times New Roman"/>
          <w:sz w:val="26"/>
        </w:rPr>
        <w:t>:600px)” có nghĩa là các đoạn CSS nằm bên trong query sẽ được thực thi  khi màn hình trình duyệt có kích thước tối thiểu là 100px nhưng nhỏ hơn 600px.</w:t>
      </w:r>
    </w:p>
    <w:p w14:paraId="35DDBA61" w14:textId="1D6832DD" w:rsidR="00993405" w:rsidRDefault="00993405" w:rsidP="00266E7A">
      <w:pPr>
        <w:pStyle w:val="ListParagraph"/>
        <w:numPr>
          <w:ilvl w:val="0"/>
          <w:numId w:val="33"/>
        </w:numPr>
        <w:spacing w:line="360" w:lineRule="auto"/>
        <w:jc w:val="both"/>
        <w:rPr>
          <w:rFonts w:ascii="Times New Roman" w:hAnsi="Times New Roman" w:cs="Times New Roman"/>
          <w:sz w:val="26"/>
        </w:rPr>
      </w:pPr>
      <w:r>
        <w:rPr>
          <w:rFonts w:ascii="Times New Roman" w:hAnsi="Times New Roman" w:cs="Times New Roman"/>
          <w:sz w:val="26"/>
        </w:rPr>
        <w:t>Điều chỉnh giao diện bằng cách thêm các đoạn CSS phù hợp trong @media query.</w:t>
      </w:r>
    </w:p>
    <w:p w14:paraId="27B474F6" w14:textId="1443BC79" w:rsidR="00993405" w:rsidRDefault="00993405" w:rsidP="00425C36">
      <w:pPr>
        <w:spacing w:line="360" w:lineRule="auto"/>
        <w:jc w:val="both"/>
      </w:pPr>
      <w:r>
        <w:t xml:space="preserve">                     +   Bước 3: Kiểm tra thiết kế </w:t>
      </w:r>
      <w:proofErr w:type="gramStart"/>
      <w:r>
        <w:t>theo</w:t>
      </w:r>
      <w:proofErr w:type="gramEnd"/>
      <w:r>
        <w:t xml:space="preserve"> dạng Responsive ngay trên trình duyệt.</w:t>
      </w:r>
    </w:p>
    <w:p w14:paraId="48239208" w14:textId="77777777" w:rsidR="00612790" w:rsidRDefault="00993405" w:rsidP="00612790">
      <w:pPr>
        <w:keepNext/>
        <w:jc w:val="center"/>
      </w:pPr>
      <w:r>
        <w:rPr>
          <w:noProof/>
        </w:rPr>
        <w:drawing>
          <wp:inline distT="0" distB="0" distL="0" distR="0" wp14:anchorId="58339DB5" wp14:editId="0509A7AE">
            <wp:extent cx="2085580" cy="2867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02375" cy="2890113"/>
                    </a:xfrm>
                    <a:prstGeom prst="rect">
                      <a:avLst/>
                    </a:prstGeom>
                  </pic:spPr>
                </pic:pic>
              </a:graphicData>
            </a:graphic>
          </wp:inline>
        </w:drawing>
      </w:r>
    </w:p>
    <w:p w14:paraId="05A22509" w14:textId="64B19EF0" w:rsidR="00993405" w:rsidRPr="0094182C" w:rsidRDefault="00612790" w:rsidP="0094182C">
      <w:pPr>
        <w:pStyle w:val="Caption"/>
        <w:jc w:val="center"/>
        <w:rPr>
          <w:i w:val="0"/>
          <w:sz w:val="26"/>
        </w:rPr>
      </w:pPr>
      <w:bookmarkStart w:id="338" w:name="_Toc504050722"/>
      <w:r w:rsidRPr="00612790">
        <w:rPr>
          <w:i w:val="0"/>
          <w:sz w:val="26"/>
        </w:rPr>
        <w:t>H</w:t>
      </w:r>
      <w:r>
        <w:rPr>
          <w:i w:val="0"/>
          <w:sz w:val="26"/>
        </w:rPr>
        <w:t>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37</w:t>
      </w:r>
      <w:r w:rsidRPr="00612790">
        <w:rPr>
          <w:i w:val="0"/>
          <w:sz w:val="26"/>
        </w:rPr>
        <w:fldChar w:fldCharType="end"/>
      </w:r>
      <w:r w:rsidRPr="00612790">
        <w:rPr>
          <w:i w:val="0"/>
          <w:sz w:val="26"/>
        </w:rPr>
        <w:t xml:space="preserve"> Web khi Responsive</w:t>
      </w:r>
      <w:bookmarkEnd w:id="338"/>
    </w:p>
    <w:p w14:paraId="059DE1F5" w14:textId="14F219D8" w:rsidR="00C004E5" w:rsidRPr="00A7591A" w:rsidRDefault="00C004E5" w:rsidP="00C004E5">
      <w:pPr>
        <w:pStyle w:val="Heading4"/>
        <w:ind w:firstLine="567"/>
        <w:rPr>
          <w:rFonts w:ascii="Times New Roman" w:hAnsi="Times New Roman" w:cs="Times New Roman"/>
          <w:b/>
          <w:i w:val="0"/>
          <w:color w:val="auto"/>
        </w:rPr>
      </w:pPr>
      <w:r w:rsidRPr="00A7591A">
        <w:rPr>
          <w:rFonts w:ascii="Times New Roman" w:hAnsi="Times New Roman" w:cs="Times New Roman"/>
          <w:b/>
          <w:i w:val="0"/>
          <w:color w:val="auto"/>
        </w:rPr>
        <w:lastRenderedPageBreak/>
        <w:t>3.6.3.3 Hiện thực</w:t>
      </w:r>
    </w:p>
    <w:p w14:paraId="6FAB62DA" w14:textId="77777777" w:rsidR="00C004E5" w:rsidRPr="00C004E5" w:rsidRDefault="00C004E5" w:rsidP="00C004E5"/>
    <w:p w14:paraId="62A7D85C" w14:textId="23D73FEA" w:rsidR="003A5BDC" w:rsidRDefault="003A5BDC" w:rsidP="00A7591A">
      <w:pPr>
        <w:ind w:left="426" w:firstLine="425"/>
      </w:pPr>
      <w:r>
        <w:t xml:space="preserve">Để đáp ứng những chức năng như trong mục tiêu đề tài đặt ra, giao diện sẽ được thiết kế như </w:t>
      </w:r>
      <w:proofErr w:type="gramStart"/>
      <w:r>
        <w:t>sau :</w:t>
      </w:r>
      <w:proofErr w:type="gramEnd"/>
      <w:r>
        <w:t xml:space="preserve"> </w:t>
      </w:r>
    </w:p>
    <w:p w14:paraId="750213C9" w14:textId="0642E06A" w:rsidR="003A5BDC" w:rsidRPr="003A5BDC" w:rsidRDefault="003A5BDC" w:rsidP="00266E7A">
      <w:pPr>
        <w:pStyle w:val="ListParagraph"/>
        <w:numPr>
          <w:ilvl w:val="0"/>
          <w:numId w:val="30"/>
        </w:numPr>
        <w:ind w:left="567" w:firstLine="284"/>
      </w:pPr>
      <w:r>
        <w:rPr>
          <w:rFonts w:ascii="Times New Roman" w:hAnsi="Times New Roman" w:cs="Times New Roman"/>
          <w:sz w:val="28"/>
        </w:rPr>
        <w:t>Login</w:t>
      </w:r>
    </w:p>
    <w:p w14:paraId="79B6C504" w14:textId="77777777" w:rsidR="00612790" w:rsidRDefault="009416C8" w:rsidP="00A7591A">
      <w:pPr>
        <w:pStyle w:val="ListParagraph"/>
        <w:keepNext/>
        <w:ind w:left="426" w:firstLine="425"/>
        <w:jc w:val="center"/>
      </w:pPr>
      <w:r>
        <w:rPr>
          <w:noProof/>
        </w:rPr>
        <w:drawing>
          <wp:inline distT="0" distB="0" distL="0" distR="0" wp14:anchorId="10BEFF3B" wp14:editId="10D0A4FF">
            <wp:extent cx="4891198" cy="21812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855" cy="2183302"/>
                    </a:xfrm>
                    <a:prstGeom prst="rect">
                      <a:avLst/>
                    </a:prstGeom>
                  </pic:spPr>
                </pic:pic>
              </a:graphicData>
            </a:graphic>
          </wp:inline>
        </w:drawing>
      </w:r>
    </w:p>
    <w:p w14:paraId="4A898D69" w14:textId="56C91552" w:rsidR="00D76C77" w:rsidRPr="00612790" w:rsidRDefault="00612790" w:rsidP="00A7591A">
      <w:pPr>
        <w:pStyle w:val="Caption"/>
        <w:ind w:left="426" w:firstLine="425"/>
        <w:jc w:val="center"/>
        <w:rPr>
          <w:i w:val="0"/>
          <w:sz w:val="26"/>
        </w:rPr>
      </w:pPr>
      <w:bookmarkStart w:id="339" w:name="_Toc504050723"/>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38</w:t>
      </w:r>
      <w:r w:rsidRPr="00612790">
        <w:rPr>
          <w:i w:val="0"/>
          <w:sz w:val="26"/>
        </w:rPr>
        <w:fldChar w:fldCharType="end"/>
      </w:r>
      <w:r w:rsidRPr="00612790">
        <w:rPr>
          <w:i w:val="0"/>
          <w:sz w:val="26"/>
        </w:rPr>
        <w:t xml:space="preserve"> Màn hình Login</w:t>
      </w:r>
      <w:bookmarkEnd w:id="339"/>
    </w:p>
    <w:p w14:paraId="0BF5DEF0" w14:textId="77777777" w:rsidR="009416C8" w:rsidRPr="003A5BDC" w:rsidRDefault="009416C8" w:rsidP="00A7591A">
      <w:pPr>
        <w:pStyle w:val="ListParagraph"/>
        <w:ind w:left="426" w:firstLine="425"/>
        <w:jc w:val="center"/>
      </w:pPr>
    </w:p>
    <w:p w14:paraId="24045D97" w14:textId="3F19A7C7" w:rsidR="003A5BDC" w:rsidRPr="009416C8" w:rsidRDefault="003A5BDC" w:rsidP="00266E7A">
      <w:pPr>
        <w:pStyle w:val="ListParagraph"/>
        <w:numPr>
          <w:ilvl w:val="0"/>
          <w:numId w:val="30"/>
        </w:numPr>
        <w:ind w:left="426" w:firstLine="425"/>
      </w:pPr>
      <w:r>
        <w:rPr>
          <w:rFonts w:ascii="Times New Roman" w:hAnsi="Times New Roman" w:cs="Times New Roman"/>
          <w:sz w:val="28"/>
        </w:rPr>
        <w:t>Màn hình giao diện chính của trang Web</w:t>
      </w:r>
    </w:p>
    <w:p w14:paraId="383A894F" w14:textId="77777777" w:rsidR="00612790" w:rsidRDefault="009416C8" w:rsidP="00A7591A">
      <w:pPr>
        <w:pStyle w:val="ListParagraph"/>
        <w:keepNext/>
        <w:ind w:left="426" w:firstLine="425"/>
      </w:pPr>
      <w:r>
        <w:rPr>
          <w:noProof/>
        </w:rPr>
        <w:drawing>
          <wp:inline distT="0" distB="0" distL="0" distR="0" wp14:anchorId="54092E52" wp14:editId="68D33C48">
            <wp:extent cx="4947920" cy="2604474"/>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7920" cy="2604474"/>
                    </a:xfrm>
                    <a:prstGeom prst="rect">
                      <a:avLst/>
                    </a:prstGeom>
                  </pic:spPr>
                </pic:pic>
              </a:graphicData>
            </a:graphic>
          </wp:inline>
        </w:drawing>
      </w:r>
    </w:p>
    <w:p w14:paraId="22EF8251" w14:textId="3C9EA1E0" w:rsidR="00D76C77" w:rsidRPr="00612790" w:rsidRDefault="00640B3F" w:rsidP="00A7591A">
      <w:pPr>
        <w:pStyle w:val="Caption"/>
        <w:ind w:left="426" w:firstLine="425"/>
        <w:jc w:val="center"/>
        <w:rPr>
          <w:i w:val="0"/>
          <w:sz w:val="28"/>
        </w:rPr>
      </w:pPr>
      <w:bookmarkStart w:id="340" w:name="_Toc504050724"/>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8E7AE6">
        <w:rPr>
          <w:i w:val="0"/>
          <w:noProof/>
          <w:sz w:val="26"/>
        </w:rPr>
        <w:t>39</w:t>
      </w:r>
      <w:r w:rsidR="00612790" w:rsidRPr="00612790">
        <w:rPr>
          <w:i w:val="0"/>
          <w:sz w:val="26"/>
        </w:rPr>
        <w:fldChar w:fldCharType="end"/>
      </w:r>
      <w:r w:rsidR="00612790" w:rsidRPr="00612790">
        <w:rPr>
          <w:i w:val="0"/>
          <w:sz w:val="26"/>
        </w:rPr>
        <w:t xml:space="preserve"> Giao diện chính</w:t>
      </w:r>
      <w:bookmarkEnd w:id="340"/>
    </w:p>
    <w:p w14:paraId="68CD422E" w14:textId="77777777" w:rsidR="009416C8" w:rsidRPr="003A5BDC" w:rsidRDefault="009416C8" w:rsidP="00A7591A">
      <w:pPr>
        <w:pStyle w:val="ListParagraph"/>
        <w:ind w:left="426" w:firstLine="425"/>
      </w:pPr>
    </w:p>
    <w:p w14:paraId="74FA251E" w14:textId="3DE714D1" w:rsidR="003A5BDC" w:rsidRPr="009416C8" w:rsidRDefault="003A5BDC" w:rsidP="00266E7A">
      <w:pPr>
        <w:pStyle w:val="ListParagraph"/>
        <w:numPr>
          <w:ilvl w:val="0"/>
          <w:numId w:val="30"/>
        </w:numPr>
        <w:ind w:left="426" w:firstLine="425"/>
      </w:pPr>
      <w:r>
        <w:rPr>
          <w:rFonts w:ascii="Times New Roman" w:hAnsi="Times New Roman" w:cs="Times New Roman"/>
          <w:sz w:val="28"/>
        </w:rPr>
        <w:t>Màn hình thống kê lương theo tháng</w:t>
      </w:r>
    </w:p>
    <w:p w14:paraId="5898A925" w14:textId="77777777" w:rsidR="0094182C" w:rsidRDefault="0094182C" w:rsidP="00A7591A">
      <w:pPr>
        <w:pStyle w:val="ListParagraph"/>
        <w:keepNext/>
        <w:ind w:left="426" w:firstLine="425"/>
        <w:rPr>
          <w:noProof/>
        </w:rPr>
      </w:pPr>
    </w:p>
    <w:p w14:paraId="0E634159" w14:textId="77777777" w:rsidR="00612790" w:rsidRDefault="009416C8" w:rsidP="00A7591A">
      <w:pPr>
        <w:pStyle w:val="ListParagraph"/>
        <w:keepNext/>
        <w:ind w:left="426" w:firstLine="425"/>
      </w:pPr>
      <w:r>
        <w:rPr>
          <w:noProof/>
        </w:rPr>
        <w:drawing>
          <wp:inline distT="0" distB="0" distL="0" distR="0" wp14:anchorId="6120294F" wp14:editId="0ED7E732">
            <wp:extent cx="4438650" cy="212790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4512" cy="2135510"/>
                    </a:xfrm>
                    <a:prstGeom prst="rect">
                      <a:avLst/>
                    </a:prstGeom>
                  </pic:spPr>
                </pic:pic>
              </a:graphicData>
            </a:graphic>
          </wp:inline>
        </w:drawing>
      </w:r>
    </w:p>
    <w:p w14:paraId="3A7EDEFC" w14:textId="1D6C95D2" w:rsidR="00D76C77" w:rsidRDefault="00612790" w:rsidP="00A7591A">
      <w:pPr>
        <w:pStyle w:val="Caption"/>
        <w:ind w:left="426" w:firstLine="425"/>
        <w:jc w:val="center"/>
        <w:rPr>
          <w:i w:val="0"/>
          <w:sz w:val="26"/>
        </w:rPr>
      </w:pPr>
      <w:bookmarkStart w:id="341" w:name="_Toc504050725"/>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40</w:t>
      </w:r>
      <w:r w:rsidRPr="00612790">
        <w:rPr>
          <w:i w:val="0"/>
          <w:sz w:val="26"/>
        </w:rPr>
        <w:fldChar w:fldCharType="end"/>
      </w:r>
      <w:r w:rsidRPr="00612790">
        <w:rPr>
          <w:i w:val="0"/>
          <w:sz w:val="26"/>
        </w:rPr>
        <w:t xml:space="preserve"> Màn hình thống kê lương</w:t>
      </w:r>
      <w:bookmarkEnd w:id="341"/>
    </w:p>
    <w:p w14:paraId="35DD9DC6" w14:textId="77777777" w:rsidR="0094182C" w:rsidRDefault="0094182C" w:rsidP="0094182C"/>
    <w:p w14:paraId="11FA9537" w14:textId="77777777" w:rsidR="0094182C" w:rsidRPr="0094182C" w:rsidRDefault="0094182C" w:rsidP="0094182C"/>
    <w:p w14:paraId="2715689D" w14:textId="1406E56F" w:rsidR="003A5BDC" w:rsidRDefault="003A5BDC" w:rsidP="00A7591A">
      <w:pPr>
        <w:pStyle w:val="ListParagraph"/>
        <w:ind w:left="426" w:firstLine="425"/>
        <w:rPr>
          <w:rFonts w:ascii="Times New Roman" w:hAnsi="Times New Roman" w:cs="Times New Roman"/>
          <w:sz w:val="28"/>
        </w:rPr>
      </w:pPr>
      <w:r>
        <w:rPr>
          <w:rFonts w:ascii="Times New Roman" w:hAnsi="Times New Roman" w:cs="Times New Roman"/>
          <w:sz w:val="28"/>
        </w:rPr>
        <w:t>Màn hình quản lý nhân viên</w:t>
      </w:r>
    </w:p>
    <w:p w14:paraId="553B221E" w14:textId="77777777" w:rsidR="0094182C" w:rsidRPr="006A6026" w:rsidRDefault="0094182C" w:rsidP="00A7591A">
      <w:pPr>
        <w:pStyle w:val="ListParagraph"/>
        <w:ind w:left="426" w:firstLine="425"/>
      </w:pPr>
    </w:p>
    <w:p w14:paraId="57BA7674" w14:textId="77777777" w:rsidR="006A6026" w:rsidRPr="009416C8" w:rsidRDefault="006A6026" w:rsidP="00A7591A">
      <w:pPr>
        <w:pStyle w:val="ListParagraph"/>
        <w:ind w:left="426" w:firstLine="425"/>
      </w:pPr>
    </w:p>
    <w:p w14:paraId="26ED62C5" w14:textId="77777777" w:rsidR="00612790" w:rsidRDefault="009416C8" w:rsidP="00A7591A">
      <w:pPr>
        <w:pStyle w:val="ListParagraph"/>
        <w:keepNext/>
        <w:ind w:left="426" w:firstLine="425"/>
      </w:pPr>
      <w:r>
        <w:rPr>
          <w:noProof/>
        </w:rPr>
        <w:drawing>
          <wp:inline distT="0" distB="0" distL="0" distR="0" wp14:anchorId="668B5602" wp14:editId="5411A812">
            <wp:extent cx="4438650" cy="20824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5894" cy="2099922"/>
                    </a:xfrm>
                    <a:prstGeom prst="rect">
                      <a:avLst/>
                    </a:prstGeom>
                  </pic:spPr>
                </pic:pic>
              </a:graphicData>
            </a:graphic>
          </wp:inline>
        </w:drawing>
      </w:r>
    </w:p>
    <w:p w14:paraId="70A21B94" w14:textId="1E87F576" w:rsidR="006A6026" w:rsidRPr="00612790" w:rsidRDefault="00612790" w:rsidP="00A7591A">
      <w:pPr>
        <w:pStyle w:val="Caption"/>
        <w:ind w:left="426" w:firstLine="425"/>
        <w:jc w:val="center"/>
        <w:rPr>
          <w:sz w:val="26"/>
        </w:rPr>
      </w:pPr>
      <w:bookmarkStart w:id="342" w:name="_Toc50405072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8E7AE6">
        <w:rPr>
          <w:noProof/>
          <w:sz w:val="26"/>
        </w:rPr>
        <w:t>41</w:t>
      </w:r>
      <w:r w:rsidRPr="00612790">
        <w:rPr>
          <w:sz w:val="26"/>
        </w:rPr>
        <w:fldChar w:fldCharType="end"/>
      </w:r>
      <w:r w:rsidRPr="00612790">
        <w:rPr>
          <w:sz w:val="26"/>
        </w:rPr>
        <w:t xml:space="preserve"> Màn hình quản lý nhân viên</w:t>
      </w:r>
      <w:bookmarkEnd w:id="342"/>
    </w:p>
    <w:p w14:paraId="2FED9495" w14:textId="77777777" w:rsidR="00993405" w:rsidRDefault="00993405" w:rsidP="00A7591A">
      <w:pPr>
        <w:pStyle w:val="ListParagraph"/>
        <w:ind w:left="426" w:firstLine="425"/>
      </w:pPr>
    </w:p>
    <w:p w14:paraId="0A6F7404" w14:textId="77777777" w:rsidR="009416C8" w:rsidRDefault="009416C8" w:rsidP="00A7591A">
      <w:pPr>
        <w:pStyle w:val="ListParagraph"/>
        <w:ind w:left="426" w:firstLine="425"/>
      </w:pPr>
    </w:p>
    <w:p w14:paraId="1E5BAFA7" w14:textId="77777777" w:rsidR="00612790" w:rsidRDefault="00D256DD" w:rsidP="00A7591A">
      <w:pPr>
        <w:pStyle w:val="ListParagraph"/>
        <w:keepNext/>
        <w:ind w:left="426" w:firstLine="425"/>
      </w:pPr>
      <w:r>
        <w:rPr>
          <w:noProof/>
        </w:rPr>
        <w:lastRenderedPageBreak/>
        <w:drawing>
          <wp:inline distT="0" distB="0" distL="0" distR="0" wp14:anchorId="063BD29F" wp14:editId="7C128C89">
            <wp:extent cx="4953000" cy="32390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2867" cy="3252056"/>
                    </a:xfrm>
                    <a:prstGeom prst="rect">
                      <a:avLst/>
                    </a:prstGeom>
                  </pic:spPr>
                </pic:pic>
              </a:graphicData>
            </a:graphic>
          </wp:inline>
        </w:drawing>
      </w:r>
    </w:p>
    <w:p w14:paraId="45A6801B" w14:textId="768A4302" w:rsidR="006A6026" w:rsidRPr="00612790" w:rsidRDefault="00612790" w:rsidP="00A7591A">
      <w:pPr>
        <w:pStyle w:val="Caption"/>
        <w:ind w:left="426" w:firstLine="425"/>
        <w:jc w:val="center"/>
        <w:rPr>
          <w:i w:val="0"/>
          <w:sz w:val="26"/>
        </w:rPr>
      </w:pPr>
      <w:bookmarkStart w:id="343" w:name="_Toc504050727"/>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42</w:t>
      </w:r>
      <w:r w:rsidRPr="00612790">
        <w:rPr>
          <w:i w:val="0"/>
          <w:sz w:val="26"/>
        </w:rPr>
        <w:fldChar w:fldCharType="end"/>
      </w:r>
      <w:r w:rsidRPr="00612790">
        <w:rPr>
          <w:i w:val="0"/>
          <w:sz w:val="26"/>
        </w:rPr>
        <w:t xml:space="preserve"> Màn hình tạo nhân viên mới</w:t>
      </w:r>
      <w:bookmarkEnd w:id="343"/>
    </w:p>
    <w:p w14:paraId="21099C8B" w14:textId="77777777" w:rsidR="00D256DD" w:rsidRDefault="00D256DD" w:rsidP="00A7591A">
      <w:pPr>
        <w:pStyle w:val="ListParagraph"/>
        <w:ind w:left="426" w:firstLine="425"/>
      </w:pPr>
    </w:p>
    <w:p w14:paraId="721C474A" w14:textId="77777777" w:rsidR="00612790" w:rsidRDefault="00D256DD" w:rsidP="00A7591A">
      <w:pPr>
        <w:pStyle w:val="ListParagraph"/>
        <w:keepNext/>
        <w:ind w:left="426" w:firstLine="425"/>
      </w:pPr>
      <w:r>
        <w:rPr>
          <w:noProof/>
        </w:rPr>
        <w:drawing>
          <wp:inline distT="0" distB="0" distL="0" distR="0" wp14:anchorId="0D3540CB" wp14:editId="10BFF394">
            <wp:extent cx="4897321"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1719" cy="3517882"/>
                    </a:xfrm>
                    <a:prstGeom prst="rect">
                      <a:avLst/>
                    </a:prstGeom>
                  </pic:spPr>
                </pic:pic>
              </a:graphicData>
            </a:graphic>
          </wp:inline>
        </w:drawing>
      </w:r>
    </w:p>
    <w:p w14:paraId="53A062E1" w14:textId="7C05C615" w:rsidR="006A6026" w:rsidRPr="00612790" w:rsidRDefault="00612790" w:rsidP="00A7591A">
      <w:pPr>
        <w:pStyle w:val="Caption"/>
        <w:ind w:left="426" w:firstLine="425"/>
        <w:jc w:val="center"/>
        <w:rPr>
          <w:i w:val="0"/>
          <w:sz w:val="26"/>
        </w:rPr>
      </w:pPr>
      <w:bookmarkStart w:id="344" w:name="_Toc504050728"/>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8E7AE6">
        <w:rPr>
          <w:i w:val="0"/>
          <w:noProof/>
          <w:sz w:val="26"/>
        </w:rPr>
        <w:t>43</w:t>
      </w:r>
      <w:r w:rsidRPr="00612790">
        <w:rPr>
          <w:i w:val="0"/>
          <w:sz w:val="26"/>
        </w:rPr>
        <w:fldChar w:fldCharType="end"/>
      </w:r>
      <w:r w:rsidRPr="00612790">
        <w:rPr>
          <w:i w:val="0"/>
          <w:sz w:val="26"/>
        </w:rPr>
        <w:t xml:space="preserve"> Màn hình cập nhật thông tin nhân viên</w:t>
      </w:r>
      <w:bookmarkEnd w:id="344"/>
    </w:p>
    <w:p w14:paraId="3C3CA66F" w14:textId="77777777" w:rsidR="00C25E1E" w:rsidRPr="003A5BDC" w:rsidRDefault="00C25E1E" w:rsidP="00A7591A">
      <w:pPr>
        <w:pStyle w:val="ListParagraph"/>
        <w:ind w:left="426" w:firstLine="425"/>
      </w:pPr>
    </w:p>
    <w:p w14:paraId="72251797" w14:textId="2BD46916" w:rsidR="003A5BDC" w:rsidRPr="00C25E1E" w:rsidRDefault="003A5BDC" w:rsidP="00266E7A">
      <w:pPr>
        <w:pStyle w:val="ListParagraph"/>
        <w:numPr>
          <w:ilvl w:val="0"/>
          <w:numId w:val="30"/>
        </w:numPr>
        <w:ind w:left="426" w:firstLine="425"/>
      </w:pPr>
      <w:r>
        <w:rPr>
          <w:rFonts w:ascii="Times New Roman" w:hAnsi="Times New Roman" w:cs="Times New Roman"/>
          <w:sz w:val="28"/>
        </w:rPr>
        <w:t>Màn hình theo dõi lịch sử ra vào của nhân viên</w:t>
      </w:r>
    </w:p>
    <w:p w14:paraId="7DC9C045" w14:textId="77777777" w:rsidR="00C25E1E" w:rsidRPr="00D256DD" w:rsidRDefault="00C25E1E" w:rsidP="00A7591A">
      <w:pPr>
        <w:pStyle w:val="ListParagraph"/>
        <w:ind w:left="426" w:firstLine="425"/>
      </w:pPr>
    </w:p>
    <w:p w14:paraId="35E913E8" w14:textId="77777777" w:rsidR="00A523B7" w:rsidRDefault="00D256DD" w:rsidP="00A7591A">
      <w:pPr>
        <w:pStyle w:val="ListParagraph"/>
        <w:keepNext/>
        <w:ind w:left="426" w:firstLine="425"/>
      </w:pPr>
      <w:r>
        <w:rPr>
          <w:noProof/>
        </w:rPr>
        <w:drawing>
          <wp:inline distT="0" distB="0" distL="0" distR="0" wp14:anchorId="7817ACD1" wp14:editId="18C633F5">
            <wp:extent cx="4914900" cy="182826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7429" cy="1836647"/>
                    </a:xfrm>
                    <a:prstGeom prst="rect">
                      <a:avLst/>
                    </a:prstGeom>
                  </pic:spPr>
                </pic:pic>
              </a:graphicData>
            </a:graphic>
          </wp:inline>
        </w:drawing>
      </w:r>
    </w:p>
    <w:p w14:paraId="3813BD81" w14:textId="3CD2F28A" w:rsidR="006A6026" w:rsidRDefault="00A523B7" w:rsidP="00A7591A">
      <w:pPr>
        <w:pStyle w:val="Caption"/>
        <w:ind w:left="426" w:firstLine="425"/>
        <w:jc w:val="center"/>
        <w:rPr>
          <w:i w:val="0"/>
          <w:sz w:val="26"/>
        </w:rPr>
      </w:pPr>
      <w:bookmarkStart w:id="345" w:name="_Toc504050729"/>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44</w:t>
      </w:r>
      <w:r w:rsidRPr="00A523B7">
        <w:rPr>
          <w:i w:val="0"/>
          <w:sz w:val="26"/>
        </w:rPr>
        <w:fldChar w:fldCharType="end"/>
      </w:r>
      <w:r w:rsidRPr="00A523B7">
        <w:rPr>
          <w:i w:val="0"/>
          <w:sz w:val="26"/>
        </w:rPr>
        <w:t xml:space="preserve"> Màn hình </w:t>
      </w:r>
      <w:proofErr w:type="gramStart"/>
      <w:r w:rsidRPr="00A523B7">
        <w:rPr>
          <w:i w:val="0"/>
          <w:sz w:val="26"/>
        </w:rPr>
        <w:t>theo</w:t>
      </w:r>
      <w:proofErr w:type="gramEnd"/>
      <w:r w:rsidRPr="00A523B7">
        <w:rPr>
          <w:i w:val="0"/>
          <w:sz w:val="26"/>
        </w:rPr>
        <w:t xml:space="preserve"> dõi lịch sử ra vào</w:t>
      </w:r>
      <w:bookmarkEnd w:id="345"/>
    </w:p>
    <w:p w14:paraId="56BC6848" w14:textId="48CD962C" w:rsidR="00602A55" w:rsidRPr="00602A55" w:rsidRDefault="00602A55" w:rsidP="00266E7A">
      <w:pPr>
        <w:pStyle w:val="ListParagraph"/>
        <w:numPr>
          <w:ilvl w:val="0"/>
          <w:numId w:val="30"/>
        </w:numPr>
        <w:ind w:left="426" w:firstLine="425"/>
        <w:rPr>
          <w:rFonts w:ascii="Times New Roman" w:hAnsi="Times New Roman" w:cs="Times New Roman"/>
          <w:sz w:val="26"/>
          <w:szCs w:val="26"/>
        </w:rPr>
      </w:pPr>
      <w:r w:rsidRPr="00602A55">
        <w:rPr>
          <w:rFonts w:ascii="Times New Roman" w:hAnsi="Times New Roman" w:cs="Times New Roman"/>
          <w:sz w:val="26"/>
          <w:szCs w:val="26"/>
        </w:rPr>
        <w:t>Nhằm giảm tải dữ liệu trong hệ thống Web có chức năng xóa những nội dung như xóa lịch sử ra vào, xóa nhân viên, xóa thống kê tính lương…</w:t>
      </w:r>
    </w:p>
    <w:p w14:paraId="78BA46A6" w14:textId="27494496" w:rsidR="006A6026" w:rsidRDefault="0036012A" w:rsidP="00A7591A">
      <w:pPr>
        <w:pStyle w:val="Caption"/>
        <w:ind w:left="426" w:firstLine="425"/>
        <w:jc w:val="center"/>
        <w:rPr>
          <w:i w:val="0"/>
          <w:sz w:val="26"/>
        </w:rPr>
      </w:pPr>
      <w:r>
        <w:rPr>
          <w:noProof/>
        </w:rPr>
        <w:drawing>
          <wp:inline distT="0" distB="0" distL="0" distR="0" wp14:anchorId="40D8FC0B" wp14:editId="18657FB1">
            <wp:extent cx="4371975" cy="14686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3631" cy="1475876"/>
                    </a:xfrm>
                    <a:prstGeom prst="rect">
                      <a:avLst/>
                    </a:prstGeom>
                  </pic:spPr>
                </pic:pic>
              </a:graphicData>
            </a:graphic>
          </wp:inline>
        </w:drawing>
      </w:r>
    </w:p>
    <w:p w14:paraId="0FEE0DF4" w14:textId="0334991D" w:rsidR="0036012A" w:rsidRDefault="0036012A" w:rsidP="00A7591A">
      <w:pPr>
        <w:ind w:left="426" w:firstLine="425"/>
        <w:jc w:val="center"/>
      </w:pPr>
      <w:r>
        <w:rPr>
          <w:noProof/>
        </w:rPr>
        <w:drawing>
          <wp:inline distT="0" distB="0" distL="0" distR="0" wp14:anchorId="13E29B78" wp14:editId="0A48574B">
            <wp:extent cx="4371975" cy="13068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0887" cy="1315472"/>
                    </a:xfrm>
                    <a:prstGeom prst="rect">
                      <a:avLst/>
                    </a:prstGeom>
                  </pic:spPr>
                </pic:pic>
              </a:graphicData>
            </a:graphic>
          </wp:inline>
        </w:drawing>
      </w:r>
    </w:p>
    <w:p w14:paraId="14499D55" w14:textId="77777777" w:rsidR="0036012A" w:rsidRPr="0036012A" w:rsidRDefault="0036012A" w:rsidP="00A7591A">
      <w:pPr>
        <w:ind w:left="426" w:firstLine="425"/>
        <w:jc w:val="center"/>
      </w:pPr>
    </w:p>
    <w:p w14:paraId="2EB22954" w14:textId="46FE66FF" w:rsidR="00B73707" w:rsidRDefault="004006FA" w:rsidP="00425C36">
      <w:pPr>
        <w:pStyle w:val="Heading3"/>
        <w:spacing w:line="360" w:lineRule="auto"/>
        <w:ind w:left="360"/>
        <w:jc w:val="both"/>
        <w:rPr>
          <w:rFonts w:ascii="Times New Roman" w:hAnsi="Times New Roman" w:cs="Times New Roman"/>
          <w:b/>
          <w:color w:val="auto"/>
        </w:rPr>
      </w:pPr>
      <w:bookmarkStart w:id="346" w:name="_Toc504074530"/>
      <w:r w:rsidRPr="006202A6">
        <w:rPr>
          <w:rFonts w:ascii="Times New Roman" w:hAnsi="Times New Roman" w:cs="Times New Roman"/>
          <w:b/>
          <w:color w:val="auto"/>
        </w:rPr>
        <w:t>3.6.4 Xây dựng API</w:t>
      </w:r>
      <w:bookmarkEnd w:id="346"/>
    </w:p>
    <w:p w14:paraId="781D8E94" w14:textId="315890BF" w:rsidR="006F2783" w:rsidRDefault="006F2783" w:rsidP="00A7591A">
      <w:pPr>
        <w:pStyle w:val="ListParagraph"/>
        <w:spacing w:line="360" w:lineRule="auto"/>
        <w:ind w:left="426" w:firstLine="425"/>
        <w:jc w:val="both"/>
        <w:rPr>
          <w:rFonts w:ascii="Times New Roman" w:hAnsi="Times New Roman" w:cs="Times New Roman"/>
          <w:sz w:val="26"/>
        </w:rPr>
      </w:pPr>
      <w:r w:rsidRPr="008E0789">
        <w:rPr>
          <w:rFonts w:ascii="Times New Roman" w:hAnsi="Times New Roman" w:cs="Times New Roman"/>
          <w:sz w:val="26"/>
        </w:rPr>
        <w:t xml:space="preserve">Như đã giới thiệu sơ lược về Web Single Application Page như trên, để giúp </w:t>
      </w:r>
      <w:r w:rsidR="008E0789" w:rsidRPr="008E0789">
        <w:rPr>
          <w:rFonts w:ascii="Times New Roman" w:hAnsi="Times New Roman" w:cs="Times New Roman"/>
          <w:sz w:val="26"/>
        </w:rPr>
        <w:t>chạy những ứng dụng Web như thế cần gọi những API thực thi ứng dụng.</w:t>
      </w:r>
    </w:p>
    <w:p w14:paraId="47D5D955" w14:textId="463D2752" w:rsidR="008E0789" w:rsidRDefault="008E0789" w:rsidP="00A7591A">
      <w:pPr>
        <w:pStyle w:val="ListParagraph"/>
        <w:spacing w:line="360" w:lineRule="auto"/>
        <w:ind w:left="426" w:firstLine="425"/>
        <w:jc w:val="both"/>
        <w:rPr>
          <w:rFonts w:ascii="Times New Roman" w:hAnsi="Times New Roman" w:cs="Times New Roman"/>
          <w:sz w:val="26"/>
        </w:rPr>
      </w:pPr>
      <w:r>
        <w:rPr>
          <w:rFonts w:ascii="Times New Roman" w:hAnsi="Times New Roman" w:cs="Times New Roman"/>
          <w:sz w:val="26"/>
        </w:rPr>
        <w:t>Trong nội dung đề tài, API được viết bằng ngôn ngữ PHP, client gọi vào API thông qua service “$http” gồm 2 phương thức quan trọng trong lập trình Web là “$http.get”,”$http.post” trong AngularJS</w:t>
      </w:r>
    </w:p>
    <w:p w14:paraId="331A5FB6" w14:textId="675E755A" w:rsidR="008E0789" w:rsidRDefault="008E0789" w:rsidP="004702C8">
      <w:pPr>
        <w:pStyle w:val="ListParagraph"/>
        <w:spacing w:line="360" w:lineRule="auto"/>
        <w:ind w:left="915" w:hanging="206"/>
        <w:jc w:val="both"/>
        <w:rPr>
          <w:rFonts w:ascii="Times New Roman" w:hAnsi="Times New Roman" w:cs="Times New Roman"/>
          <w:sz w:val="26"/>
        </w:rPr>
      </w:pPr>
      <w:r>
        <w:rPr>
          <w:rFonts w:ascii="Times New Roman" w:hAnsi="Times New Roman" w:cs="Times New Roman"/>
          <w:sz w:val="26"/>
        </w:rPr>
        <w:t xml:space="preserve">Danh sách các API được dùng trong ứng dụng Web: </w:t>
      </w:r>
    </w:p>
    <w:p w14:paraId="1B2F8446" w14:textId="33A9E800" w:rsidR="00BF760B" w:rsidRPr="00BF760B" w:rsidRDefault="00BF760B" w:rsidP="00BF760B">
      <w:pPr>
        <w:pStyle w:val="Caption"/>
        <w:keepNext/>
        <w:rPr>
          <w:i w:val="0"/>
          <w:sz w:val="26"/>
        </w:rPr>
      </w:pPr>
      <w:bookmarkStart w:id="347" w:name="_Toc504074603"/>
      <w:r w:rsidRPr="00BF760B">
        <w:rPr>
          <w:i w:val="0"/>
          <w:sz w:val="26"/>
        </w:rPr>
        <w:lastRenderedPageBreak/>
        <w:t xml:space="preserve">Bảng 3. </w:t>
      </w:r>
      <w:r w:rsidRPr="00BF760B">
        <w:rPr>
          <w:i w:val="0"/>
          <w:sz w:val="26"/>
        </w:rPr>
        <w:fldChar w:fldCharType="begin"/>
      </w:r>
      <w:r w:rsidRPr="00BF760B">
        <w:rPr>
          <w:i w:val="0"/>
          <w:sz w:val="26"/>
        </w:rPr>
        <w:instrText xml:space="preserve"> SEQ Bảng_3. \* ARABIC </w:instrText>
      </w:r>
      <w:r w:rsidRPr="00BF760B">
        <w:rPr>
          <w:i w:val="0"/>
          <w:sz w:val="26"/>
        </w:rPr>
        <w:fldChar w:fldCharType="separate"/>
      </w:r>
      <w:r w:rsidRPr="00BF760B">
        <w:rPr>
          <w:i w:val="0"/>
          <w:noProof/>
          <w:sz w:val="26"/>
        </w:rPr>
        <w:t>7</w:t>
      </w:r>
      <w:r w:rsidRPr="00BF760B">
        <w:rPr>
          <w:i w:val="0"/>
          <w:sz w:val="26"/>
        </w:rPr>
        <w:fldChar w:fldCharType="end"/>
      </w:r>
      <w:r w:rsidRPr="00BF760B">
        <w:rPr>
          <w:i w:val="0"/>
          <w:sz w:val="26"/>
        </w:rPr>
        <w:t xml:space="preserve"> Danh sách các API trong hệ thống</w:t>
      </w:r>
      <w:bookmarkEnd w:id="347"/>
    </w:p>
    <w:tbl>
      <w:tblPr>
        <w:tblStyle w:val="PlainTable1"/>
        <w:tblW w:w="0" w:type="auto"/>
        <w:tblLook w:val="04A0" w:firstRow="1" w:lastRow="0" w:firstColumn="1" w:lastColumn="0" w:noHBand="0" w:noVBand="1"/>
      </w:tblPr>
      <w:tblGrid>
        <w:gridCol w:w="2579"/>
        <w:gridCol w:w="3360"/>
        <w:gridCol w:w="2839"/>
      </w:tblGrid>
      <w:tr w:rsidR="008E0789" w14:paraId="09DACA0B" w14:textId="77777777" w:rsidTr="008E0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tcPr>
          <w:p w14:paraId="66A796FA" w14:textId="332D11D7" w:rsidR="008E0789" w:rsidRDefault="008E0789"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Nhóm API</w:t>
            </w:r>
          </w:p>
        </w:tc>
        <w:tc>
          <w:tcPr>
            <w:tcW w:w="3360" w:type="dxa"/>
          </w:tcPr>
          <w:p w14:paraId="30DF7A25" w14:textId="04DB2859"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Tên API</w:t>
            </w:r>
          </w:p>
        </w:tc>
        <w:tc>
          <w:tcPr>
            <w:tcW w:w="2839" w:type="dxa"/>
          </w:tcPr>
          <w:p w14:paraId="085D999D" w14:textId="57D80C8F"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Chức năng</w:t>
            </w:r>
          </w:p>
        </w:tc>
      </w:tr>
      <w:tr w:rsidR="008E0789" w14:paraId="35C7C25C"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47B82790"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7ED28B5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6E3956A2"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1E9AA58E"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2DCDF0D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FE364E4"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37765DC" w14:textId="28BD7BC4" w:rsidR="008E0789" w:rsidRPr="008E0789" w:rsidRDefault="008E0789" w:rsidP="00425C36">
            <w:pPr>
              <w:pStyle w:val="ListParagraph"/>
              <w:spacing w:line="360" w:lineRule="auto"/>
              <w:ind w:left="0"/>
              <w:jc w:val="both"/>
              <w:rPr>
                <w:rFonts w:ascii="Times New Roman" w:hAnsi="Times New Roman" w:cs="Times New Roman"/>
                <w:b w:val="0"/>
                <w:sz w:val="26"/>
              </w:rPr>
            </w:pPr>
            <w:r>
              <w:rPr>
                <w:rFonts w:ascii="Times New Roman" w:hAnsi="Times New Roman" w:cs="Times New Roman"/>
                <w:b w:val="0"/>
                <w:sz w:val="26"/>
              </w:rPr>
              <w:t xml:space="preserve">        </w:t>
            </w:r>
            <w:r w:rsidRPr="008E0789">
              <w:rPr>
                <w:rFonts w:ascii="Times New Roman" w:hAnsi="Times New Roman" w:cs="Times New Roman"/>
                <w:b w:val="0"/>
                <w:sz w:val="26"/>
              </w:rPr>
              <w:t>E</w:t>
            </w:r>
            <w:r>
              <w:rPr>
                <w:rFonts w:ascii="Times New Roman" w:hAnsi="Times New Roman" w:cs="Times New Roman"/>
                <w:b w:val="0"/>
                <w:sz w:val="26"/>
              </w:rPr>
              <w:t>mployee</w:t>
            </w:r>
          </w:p>
        </w:tc>
        <w:tc>
          <w:tcPr>
            <w:tcW w:w="3360" w:type="dxa"/>
          </w:tcPr>
          <w:p w14:paraId="2985CFB4" w14:textId="4657DAF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Employee/Create</w:t>
            </w:r>
          </w:p>
        </w:tc>
        <w:tc>
          <w:tcPr>
            <w:tcW w:w="2839" w:type="dxa"/>
          </w:tcPr>
          <w:p w14:paraId="0D7DFFB7" w14:textId="4AF7CE6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Tạo mới nhân viên</w:t>
            </w:r>
          </w:p>
        </w:tc>
      </w:tr>
      <w:tr w:rsidR="008E0789" w14:paraId="04EFF0C4"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2D86AE28"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B7803B6" w14:textId="49CF7475"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Employee/Update</w:t>
            </w:r>
          </w:p>
        </w:tc>
        <w:tc>
          <w:tcPr>
            <w:tcW w:w="2839" w:type="dxa"/>
          </w:tcPr>
          <w:p w14:paraId="5633311C" w14:textId="1FB59BD6"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Cập nhật thông tin nhân viên</w:t>
            </w:r>
          </w:p>
        </w:tc>
      </w:tr>
      <w:tr w:rsidR="008E0789" w14:paraId="675F20EF"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39CB401E"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03F450C5" w14:textId="1FBCF513" w:rsidR="008E0789" w:rsidRDefault="008E0789" w:rsidP="00425C36">
            <w:pPr>
              <w:pStyle w:val="ListParagraph"/>
              <w:spacing w:line="360" w:lineRule="auto"/>
              <w:ind w:left="143" w:hanging="14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Employee/Delete</w:t>
            </w:r>
          </w:p>
        </w:tc>
        <w:tc>
          <w:tcPr>
            <w:tcW w:w="2839" w:type="dxa"/>
          </w:tcPr>
          <w:p w14:paraId="4ECB4692" w14:textId="15281B7D"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nhân viên</w:t>
            </w:r>
          </w:p>
        </w:tc>
      </w:tr>
      <w:tr w:rsidR="008E0789" w14:paraId="12D29A81"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3750FA9"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77F5F1E" w14:textId="6E319C63"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Employee/Search</w:t>
            </w:r>
          </w:p>
        </w:tc>
        <w:tc>
          <w:tcPr>
            <w:tcW w:w="2839" w:type="dxa"/>
          </w:tcPr>
          <w:p w14:paraId="7C70EA1F" w14:textId="3EB34D79"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nhân viên</w:t>
            </w:r>
          </w:p>
        </w:tc>
      </w:tr>
      <w:tr w:rsidR="008E0789" w14:paraId="042F19A2"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2384932A"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69BA8F93" w14:textId="150F965F"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Employee/Publish</w:t>
            </w:r>
          </w:p>
          <w:p w14:paraId="347E086D" w14:textId="73A8775B"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p>
        </w:tc>
        <w:tc>
          <w:tcPr>
            <w:tcW w:w="2839" w:type="dxa"/>
          </w:tcPr>
          <w:p w14:paraId="621614F6" w14:textId="7FAFE43C"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Gửi thông tin nhân viên lên Broker Server</w:t>
            </w:r>
          </w:p>
        </w:tc>
      </w:tr>
      <w:tr w:rsidR="008E0789" w14:paraId="630FBDF5"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70AC4CF"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1DF6FD6C" w14:textId="5F0B2E30"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Employee/SetDayOff</w:t>
            </w:r>
          </w:p>
        </w:tc>
        <w:tc>
          <w:tcPr>
            <w:tcW w:w="2839" w:type="dxa"/>
          </w:tcPr>
          <w:p w14:paraId="2764DA19" w14:textId="19D3C45D"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Set số ngày nghỉ cho nhân viên</w:t>
            </w:r>
          </w:p>
        </w:tc>
      </w:tr>
      <w:tr w:rsidR="00D829BD" w14:paraId="79D9B615"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53460EC4" w14:textId="77777777" w:rsidR="00D829BD" w:rsidRDefault="00D829BD" w:rsidP="00425C36">
            <w:pPr>
              <w:pStyle w:val="ListParagraph"/>
              <w:spacing w:line="360" w:lineRule="auto"/>
              <w:ind w:left="0"/>
              <w:jc w:val="both"/>
              <w:rPr>
                <w:rFonts w:ascii="Times New Roman" w:hAnsi="Times New Roman" w:cs="Times New Roman"/>
                <w:sz w:val="26"/>
              </w:rPr>
            </w:pPr>
          </w:p>
          <w:p w14:paraId="41B14A79" w14:textId="77777777" w:rsidR="00D829BD" w:rsidRDefault="00D829BD" w:rsidP="00425C36">
            <w:pPr>
              <w:pStyle w:val="ListParagraph"/>
              <w:spacing w:line="360" w:lineRule="auto"/>
              <w:ind w:left="0"/>
              <w:jc w:val="both"/>
              <w:rPr>
                <w:rFonts w:ascii="Times New Roman" w:hAnsi="Times New Roman" w:cs="Times New Roman"/>
                <w:sz w:val="26"/>
              </w:rPr>
            </w:pPr>
          </w:p>
          <w:p w14:paraId="4982D28E" w14:textId="77777777" w:rsidR="00D829BD" w:rsidRDefault="00D829BD" w:rsidP="00425C36">
            <w:pPr>
              <w:pStyle w:val="ListParagraph"/>
              <w:spacing w:line="360" w:lineRule="auto"/>
              <w:ind w:left="0"/>
              <w:jc w:val="both"/>
              <w:rPr>
                <w:rFonts w:ascii="Times New Roman" w:hAnsi="Times New Roman" w:cs="Times New Roman"/>
                <w:sz w:val="26"/>
              </w:rPr>
            </w:pPr>
          </w:p>
          <w:p w14:paraId="3AD4802E" w14:textId="77777777" w:rsidR="00D829BD" w:rsidRDefault="00D829BD" w:rsidP="00425C36">
            <w:pPr>
              <w:pStyle w:val="ListParagraph"/>
              <w:spacing w:line="360" w:lineRule="auto"/>
              <w:ind w:left="0"/>
              <w:jc w:val="both"/>
              <w:rPr>
                <w:rFonts w:ascii="Times New Roman" w:hAnsi="Times New Roman" w:cs="Times New Roman"/>
                <w:sz w:val="26"/>
              </w:rPr>
            </w:pPr>
          </w:p>
          <w:p w14:paraId="52D93FA1" w14:textId="05464273"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Salary</w:t>
            </w:r>
          </w:p>
        </w:tc>
        <w:tc>
          <w:tcPr>
            <w:tcW w:w="3360" w:type="dxa"/>
          </w:tcPr>
          <w:p w14:paraId="736AF321" w14:textId="053B068C"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Salary/PaySalary</w:t>
            </w:r>
          </w:p>
        </w:tc>
        <w:tc>
          <w:tcPr>
            <w:tcW w:w="2839" w:type="dxa"/>
          </w:tcPr>
          <w:p w14:paraId="68FE2B8D" w14:textId="4476E9BF"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Trả lương cho toàn bộ nhân viên hàng tháng</w:t>
            </w:r>
          </w:p>
        </w:tc>
      </w:tr>
      <w:tr w:rsidR="00D829BD" w14:paraId="69E6B81B"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10E95AE5"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350BEE8" w14:textId="5331DB3E"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Salary/Delete</w:t>
            </w:r>
          </w:p>
        </w:tc>
        <w:tc>
          <w:tcPr>
            <w:tcW w:w="2839" w:type="dxa"/>
          </w:tcPr>
          <w:p w14:paraId="2BB8C192" w14:textId="704337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trả lương cho toàn bộ nhân viên theo tháng</w:t>
            </w:r>
          </w:p>
        </w:tc>
      </w:tr>
      <w:tr w:rsidR="00D829BD" w14:paraId="2729A036"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04E2CB36"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0B9A9A35" w14:textId="555F9D27"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Salary/Search</w:t>
            </w:r>
          </w:p>
        </w:tc>
        <w:tc>
          <w:tcPr>
            <w:tcW w:w="2839" w:type="dxa"/>
          </w:tcPr>
          <w:p w14:paraId="451A9096" w14:textId="501CC233"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trả lương cho nhân viên</w:t>
            </w:r>
          </w:p>
        </w:tc>
      </w:tr>
      <w:tr w:rsidR="00D829BD" w14:paraId="54FB8E50"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val="restart"/>
          </w:tcPr>
          <w:p w14:paraId="64088AE9" w14:textId="36C5EF07"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w:t>
            </w:r>
          </w:p>
          <w:p w14:paraId="626FA5F9" w14:textId="77777777" w:rsidR="00D829BD" w:rsidRDefault="00D829BD" w:rsidP="00425C36">
            <w:pPr>
              <w:pStyle w:val="ListParagraph"/>
              <w:spacing w:line="360" w:lineRule="auto"/>
              <w:ind w:left="0"/>
              <w:jc w:val="both"/>
              <w:rPr>
                <w:rFonts w:ascii="Times New Roman" w:hAnsi="Times New Roman" w:cs="Times New Roman"/>
                <w:sz w:val="26"/>
              </w:rPr>
            </w:pPr>
          </w:p>
          <w:p w14:paraId="1D3038F6" w14:textId="703F37C4"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History</w:t>
            </w:r>
          </w:p>
        </w:tc>
        <w:tc>
          <w:tcPr>
            <w:tcW w:w="3360" w:type="dxa"/>
          </w:tcPr>
          <w:p w14:paraId="5E05EBB0" w14:textId="28AA44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History/Search</w:t>
            </w:r>
          </w:p>
        </w:tc>
        <w:tc>
          <w:tcPr>
            <w:tcW w:w="2839" w:type="dxa"/>
          </w:tcPr>
          <w:p w14:paraId="242FB33A" w14:textId="2721E6FA"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lịch sử ra vào của nhân viên</w:t>
            </w:r>
          </w:p>
        </w:tc>
      </w:tr>
      <w:tr w:rsidR="00D829BD" w14:paraId="05B6EAF0"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1B037CCE"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FD79C23" w14:textId="5AA6B9DE"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History/Delete</w:t>
            </w:r>
          </w:p>
        </w:tc>
        <w:tc>
          <w:tcPr>
            <w:tcW w:w="2839" w:type="dxa"/>
          </w:tcPr>
          <w:p w14:paraId="3D8DD87C" w14:textId="49356A91" w:rsidR="00D829BD" w:rsidRDefault="00D829BD" w:rsidP="009F69A2">
            <w:pPr>
              <w:pStyle w:val="ListParagraph"/>
              <w:keepNext/>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lịch sử ra vào của nhân viên</w:t>
            </w:r>
          </w:p>
        </w:tc>
      </w:tr>
    </w:tbl>
    <w:p w14:paraId="377E8A91" w14:textId="5C0E7AC9" w:rsidR="00A26FFC" w:rsidRPr="00A26FFC" w:rsidRDefault="00177B80" w:rsidP="00425C36">
      <w:pPr>
        <w:pStyle w:val="Heading2"/>
        <w:numPr>
          <w:ilvl w:val="1"/>
          <w:numId w:val="7"/>
        </w:numPr>
        <w:spacing w:line="360" w:lineRule="auto"/>
        <w:jc w:val="both"/>
        <w:rPr>
          <w:rFonts w:ascii="Times New Roman" w:hAnsi="Times New Roman" w:cs="Times New Roman"/>
          <w:b/>
          <w:color w:val="auto"/>
        </w:rPr>
      </w:pPr>
      <w:bookmarkStart w:id="348" w:name="_Toc473473198"/>
      <w:bookmarkStart w:id="349" w:name="_Toc473478236"/>
      <w:bookmarkStart w:id="350" w:name="_Toc473484177"/>
      <w:bookmarkStart w:id="351" w:name="_Toc473484322"/>
      <w:bookmarkStart w:id="352" w:name="_Toc474362696"/>
      <w:bookmarkStart w:id="353" w:name="_Toc504074531"/>
      <w:bookmarkEnd w:id="301"/>
      <w:bookmarkEnd w:id="302"/>
      <w:bookmarkEnd w:id="303"/>
      <w:r>
        <w:rPr>
          <w:rFonts w:ascii="Times New Roman" w:hAnsi="Times New Roman" w:cs="Times New Roman"/>
          <w:b/>
          <w:color w:val="auto"/>
        </w:rPr>
        <w:lastRenderedPageBreak/>
        <w:t>Cơ chế hoạt động</w:t>
      </w:r>
      <w:bookmarkEnd w:id="353"/>
    </w:p>
    <w:p w14:paraId="7137135D" w14:textId="08A3D93F" w:rsidR="00177B80" w:rsidRDefault="00A26FFC" w:rsidP="00425C36">
      <w:pPr>
        <w:pStyle w:val="Heading3"/>
        <w:spacing w:line="360" w:lineRule="auto"/>
        <w:ind w:left="360"/>
        <w:jc w:val="both"/>
        <w:rPr>
          <w:rFonts w:ascii="Times New Roman" w:hAnsi="Times New Roman" w:cs="Times New Roman"/>
          <w:b/>
          <w:color w:val="auto"/>
        </w:rPr>
      </w:pPr>
      <w:bookmarkStart w:id="354" w:name="_Toc504074532"/>
      <w:r>
        <w:rPr>
          <w:rFonts w:ascii="Times New Roman" w:hAnsi="Times New Roman" w:cs="Times New Roman"/>
          <w:b/>
          <w:color w:val="auto"/>
        </w:rPr>
        <w:t>3.6</w:t>
      </w:r>
      <w:r w:rsidR="00177B80">
        <w:rPr>
          <w:rFonts w:ascii="Times New Roman" w:hAnsi="Times New Roman" w:cs="Times New Roman"/>
          <w:b/>
          <w:color w:val="auto"/>
        </w:rPr>
        <w:t>.1 Quá trình đăng ký nhân viên</w:t>
      </w:r>
      <w:bookmarkEnd w:id="354"/>
    </w:p>
    <w:p w14:paraId="34AF753F" w14:textId="77777777" w:rsidR="00D829BD" w:rsidRPr="00D829BD" w:rsidRDefault="00177B80" w:rsidP="004702C8">
      <w:pPr>
        <w:pStyle w:val="ListParagraph"/>
        <w:spacing w:line="360" w:lineRule="auto"/>
        <w:jc w:val="both"/>
        <w:rPr>
          <w:rFonts w:ascii="Times New Roman" w:hAnsi="Times New Roman" w:cs="Times New Roman"/>
          <w:sz w:val="26"/>
        </w:rPr>
      </w:pPr>
      <w:r w:rsidRPr="00D829BD">
        <w:rPr>
          <w:rFonts w:ascii="Times New Roman" w:hAnsi="Times New Roman" w:cs="Times New Roman"/>
          <w:sz w:val="26"/>
        </w:rPr>
        <w:t xml:space="preserve">Quá trình đăng ký nhân viên được chia làm 2 giai đoạn: </w:t>
      </w:r>
    </w:p>
    <w:p w14:paraId="31B0DC74" w14:textId="57AB175F" w:rsidR="00D829BD" w:rsidRPr="00D829BD" w:rsidRDefault="00D829BD" w:rsidP="00266E7A">
      <w:pPr>
        <w:pStyle w:val="ListParagraph"/>
        <w:numPr>
          <w:ilvl w:val="0"/>
          <w:numId w:val="34"/>
        </w:numPr>
        <w:spacing w:line="360" w:lineRule="auto"/>
        <w:jc w:val="both"/>
        <w:rPr>
          <w:rFonts w:ascii="Times New Roman" w:hAnsi="Times New Roman" w:cs="Times New Roman"/>
          <w:sz w:val="26"/>
        </w:rPr>
      </w:pPr>
      <w:r w:rsidRPr="00D829BD">
        <w:rPr>
          <w:rFonts w:ascii="Times New Roman" w:hAnsi="Times New Roman" w:cs="Times New Roman"/>
          <w:sz w:val="26"/>
        </w:rPr>
        <w:t>N</w:t>
      </w:r>
      <w:r w:rsidR="00177B80" w:rsidRPr="00D829BD">
        <w:rPr>
          <w:rFonts w:ascii="Times New Roman" w:hAnsi="Times New Roman" w:cs="Times New Roman"/>
          <w:sz w:val="26"/>
        </w:rPr>
        <w:t>hậ</w:t>
      </w:r>
      <w:r w:rsidR="00745701">
        <w:rPr>
          <w:rFonts w:ascii="Times New Roman" w:hAnsi="Times New Roman" w:cs="Times New Roman"/>
          <w:sz w:val="26"/>
        </w:rPr>
        <w:t>p thông tin nhân viên trên web</w:t>
      </w:r>
      <w:r>
        <w:rPr>
          <w:rFonts w:ascii="Times New Roman" w:hAnsi="Times New Roman" w:cs="Times New Roman"/>
          <w:sz w:val="26"/>
        </w:rPr>
        <w:t>.</w:t>
      </w:r>
    </w:p>
    <w:p w14:paraId="354EA9A9" w14:textId="65BFF288" w:rsidR="00177B80" w:rsidRPr="00D829BD" w:rsidRDefault="00D829BD" w:rsidP="00266E7A">
      <w:pPr>
        <w:pStyle w:val="ListParagraph"/>
        <w:numPr>
          <w:ilvl w:val="0"/>
          <w:numId w:val="34"/>
        </w:numPr>
        <w:spacing w:line="360" w:lineRule="auto"/>
        <w:jc w:val="both"/>
        <w:rPr>
          <w:rFonts w:ascii="Times New Roman" w:hAnsi="Times New Roman" w:cs="Times New Roman"/>
          <w:sz w:val="26"/>
        </w:rPr>
      </w:pPr>
      <w:r w:rsidRPr="00D829BD">
        <w:rPr>
          <w:rFonts w:ascii="Times New Roman" w:hAnsi="Times New Roman" w:cs="Times New Roman"/>
          <w:sz w:val="26"/>
        </w:rPr>
        <w:t>L</w:t>
      </w:r>
      <w:r w:rsidR="00177B80" w:rsidRPr="00D829BD">
        <w:rPr>
          <w:rFonts w:ascii="Times New Roman" w:hAnsi="Times New Roman" w:cs="Times New Roman"/>
          <w:sz w:val="26"/>
        </w:rPr>
        <w:t xml:space="preserve">ấy mẫu vân </w:t>
      </w:r>
      <w:proofErr w:type="gramStart"/>
      <w:r w:rsidR="00177B80" w:rsidRPr="00D829BD">
        <w:rPr>
          <w:rFonts w:ascii="Times New Roman" w:hAnsi="Times New Roman" w:cs="Times New Roman"/>
          <w:sz w:val="26"/>
        </w:rPr>
        <w:t>tay</w:t>
      </w:r>
      <w:proofErr w:type="gramEnd"/>
      <w:r w:rsidR="00177B80" w:rsidRPr="00D829BD">
        <w:rPr>
          <w:rFonts w:ascii="Times New Roman" w:hAnsi="Times New Roman" w:cs="Times New Roman"/>
          <w:sz w:val="26"/>
        </w:rPr>
        <w:t xml:space="preserve"> </w:t>
      </w:r>
      <w:r w:rsidR="00971925" w:rsidRPr="00D829BD">
        <w:rPr>
          <w:rFonts w:ascii="Times New Roman" w:hAnsi="Times New Roman" w:cs="Times New Roman"/>
          <w:sz w:val="26"/>
        </w:rPr>
        <w:t xml:space="preserve">trên </w:t>
      </w:r>
      <w:r w:rsidR="00207662" w:rsidRPr="00D829BD">
        <w:rPr>
          <w:rFonts w:ascii="Times New Roman" w:hAnsi="Times New Roman" w:cs="Times New Roman"/>
          <w:sz w:val="26"/>
        </w:rPr>
        <w:t>máy chấm công</w:t>
      </w:r>
      <w:r w:rsidR="00971925" w:rsidRPr="00D829BD">
        <w:rPr>
          <w:rFonts w:ascii="Times New Roman" w:hAnsi="Times New Roman" w:cs="Times New Roman"/>
          <w:sz w:val="26"/>
        </w:rPr>
        <w:t>.</w:t>
      </w:r>
      <w:r w:rsidR="00B83955">
        <w:rPr>
          <w:rFonts w:ascii="Times New Roman" w:hAnsi="Times New Roman" w:cs="Times New Roman"/>
          <w:sz w:val="26"/>
        </w:rPr>
        <w:tab/>
      </w:r>
    </w:p>
    <w:p w14:paraId="5F0715B4" w14:textId="77777777" w:rsidR="00A523B7" w:rsidRDefault="004E1F1D" w:rsidP="00A523B7">
      <w:pPr>
        <w:keepNext/>
        <w:spacing w:line="360" w:lineRule="auto"/>
        <w:jc w:val="center"/>
      </w:pPr>
      <w:r>
        <w:rPr>
          <w:noProof/>
        </w:rPr>
        <w:drawing>
          <wp:inline distT="0" distB="0" distL="0" distR="0" wp14:anchorId="716FADAC" wp14:editId="51611D06">
            <wp:extent cx="5575300" cy="1822450"/>
            <wp:effectExtent l="0" t="0" r="6350" b="635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14:paraId="6F9339B6" w14:textId="775EF114" w:rsidR="00A523B7" w:rsidRPr="004702C8" w:rsidRDefault="00A523B7" w:rsidP="004702C8">
      <w:pPr>
        <w:pStyle w:val="Caption"/>
        <w:jc w:val="center"/>
        <w:rPr>
          <w:sz w:val="26"/>
        </w:rPr>
      </w:pPr>
      <w:bookmarkStart w:id="355" w:name="_Toc504050730"/>
      <w:r w:rsidRPr="00A523B7">
        <w:rPr>
          <w:sz w:val="26"/>
        </w:rPr>
        <w:t>Hình 3.</w:t>
      </w:r>
      <w:r w:rsidRPr="00A523B7">
        <w:rPr>
          <w:sz w:val="26"/>
        </w:rPr>
        <w:fldChar w:fldCharType="begin"/>
      </w:r>
      <w:r w:rsidRPr="00A523B7">
        <w:rPr>
          <w:sz w:val="26"/>
        </w:rPr>
        <w:instrText xml:space="preserve"> SEQ Hình_3._ \* ARABIC </w:instrText>
      </w:r>
      <w:r w:rsidRPr="00A523B7">
        <w:rPr>
          <w:sz w:val="26"/>
        </w:rPr>
        <w:fldChar w:fldCharType="separate"/>
      </w:r>
      <w:r w:rsidR="008E7AE6">
        <w:rPr>
          <w:noProof/>
          <w:sz w:val="26"/>
        </w:rPr>
        <w:t>45</w:t>
      </w:r>
      <w:r w:rsidRPr="00A523B7">
        <w:rPr>
          <w:sz w:val="26"/>
        </w:rPr>
        <w:fldChar w:fldCharType="end"/>
      </w:r>
      <w:r w:rsidRPr="00A523B7">
        <w:rPr>
          <w:sz w:val="26"/>
        </w:rPr>
        <w:t xml:space="preserve"> Quá trình đăng kí nhân viên</w:t>
      </w:r>
      <w:bookmarkEnd w:id="355"/>
    </w:p>
    <w:p w14:paraId="5E4B345C" w14:textId="0F057301" w:rsidR="00A74D1C" w:rsidRDefault="004E1F1D" w:rsidP="00B12ED5">
      <w:pPr>
        <w:spacing w:after="200" w:line="360" w:lineRule="auto"/>
        <w:ind w:left="284" w:firstLine="425"/>
        <w:jc w:val="both"/>
        <w:rPr>
          <w:rFonts w:eastAsiaTheme="majorEastAsia"/>
          <w:szCs w:val="26"/>
        </w:rPr>
      </w:pPr>
      <w:r>
        <w:rPr>
          <w:rFonts w:eastAsiaTheme="majorEastAsia"/>
          <w:szCs w:val="26"/>
        </w:rPr>
        <w:t xml:space="preserve">Giai đoạn 1: nhập thông tin nhân viên, thông tin này được lưu vào database, </w:t>
      </w:r>
      <w:r w:rsidR="00A7591A">
        <w:rPr>
          <w:rFonts w:eastAsiaTheme="majorEastAsia"/>
          <w:szCs w:val="26"/>
        </w:rPr>
        <w:t xml:space="preserve">          </w:t>
      </w:r>
      <w:r w:rsidR="00B12ED5">
        <w:rPr>
          <w:rFonts w:eastAsiaTheme="majorEastAsia"/>
          <w:szCs w:val="26"/>
        </w:rPr>
        <w:t xml:space="preserve"> </w:t>
      </w:r>
      <w:r>
        <w:rPr>
          <w:rFonts w:eastAsiaTheme="majorEastAsia"/>
          <w:szCs w:val="26"/>
        </w:rPr>
        <w:t>đồng thời gửi xuống máy chấm công và được lưu vào thẻ Micro SD.</w:t>
      </w:r>
    </w:p>
    <w:p w14:paraId="6385DBFE" w14:textId="16A8ACA3" w:rsidR="00D421FC" w:rsidRDefault="00A7591A" w:rsidP="004702C8">
      <w:pPr>
        <w:spacing w:after="200" w:line="360" w:lineRule="auto"/>
        <w:ind w:firstLine="426"/>
        <w:rPr>
          <w:rFonts w:eastAsiaTheme="majorEastAsia"/>
          <w:szCs w:val="26"/>
        </w:rPr>
      </w:pPr>
      <w:r>
        <w:rPr>
          <w:rFonts w:eastAsiaTheme="majorEastAsia"/>
          <w:szCs w:val="26"/>
        </w:rPr>
        <w:t xml:space="preserve">   </w:t>
      </w:r>
      <w:r w:rsidR="004702C8">
        <w:rPr>
          <w:rFonts w:eastAsiaTheme="majorEastAsia"/>
          <w:szCs w:val="26"/>
        </w:rPr>
        <w:t xml:space="preserve"> </w:t>
      </w:r>
      <w:r w:rsidR="005C77DE">
        <w:rPr>
          <w:rFonts w:eastAsiaTheme="majorEastAsia"/>
          <w:szCs w:val="26"/>
        </w:rPr>
        <w:t>Quá trình đăng ký giai đoạn 1</w:t>
      </w:r>
      <w:r w:rsidR="00213FE0">
        <w:rPr>
          <w:rFonts w:eastAsiaTheme="majorEastAsia"/>
          <w:szCs w:val="26"/>
        </w:rPr>
        <w:t xml:space="preserve">   </w:t>
      </w:r>
    </w:p>
    <w:p w14:paraId="29374865" w14:textId="77777777" w:rsidR="00A523B7" w:rsidRDefault="00D421FC" w:rsidP="00A523B7">
      <w:pPr>
        <w:keepNext/>
        <w:spacing w:after="200" w:line="360" w:lineRule="auto"/>
        <w:jc w:val="center"/>
      </w:pPr>
      <w:r>
        <w:rPr>
          <w:rFonts w:eastAsiaTheme="majorEastAsia"/>
          <w:noProof/>
          <w:szCs w:val="26"/>
        </w:rPr>
        <w:drawing>
          <wp:inline distT="0" distB="0" distL="0" distR="0" wp14:anchorId="3ABBFB34" wp14:editId="56188CCD">
            <wp:extent cx="3009900" cy="192198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ki.png"/>
                    <pic:cNvPicPr/>
                  </pic:nvPicPr>
                  <pic:blipFill>
                    <a:blip r:embed="rId89">
                      <a:extLst>
                        <a:ext uri="{28A0092B-C50C-407E-A947-70E740481C1C}">
                          <a14:useLocalDpi xmlns:a14="http://schemas.microsoft.com/office/drawing/2010/main" val="0"/>
                        </a:ext>
                      </a:extLst>
                    </a:blip>
                    <a:stretch>
                      <a:fillRect/>
                    </a:stretch>
                  </pic:blipFill>
                  <pic:spPr>
                    <a:xfrm>
                      <a:off x="0" y="0"/>
                      <a:ext cx="3036402" cy="1938907"/>
                    </a:xfrm>
                    <a:prstGeom prst="rect">
                      <a:avLst/>
                    </a:prstGeom>
                  </pic:spPr>
                </pic:pic>
              </a:graphicData>
            </a:graphic>
          </wp:inline>
        </w:drawing>
      </w:r>
    </w:p>
    <w:p w14:paraId="6BBBF265" w14:textId="44252102" w:rsidR="00D421FC" w:rsidRPr="00A523B7" w:rsidRDefault="00A523B7" w:rsidP="00A523B7">
      <w:pPr>
        <w:pStyle w:val="Caption"/>
        <w:jc w:val="center"/>
        <w:rPr>
          <w:i w:val="0"/>
          <w:sz w:val="26"/>
        </w:rPr>
      </w:pPr>
      <w:bookmarkStart w:id="356" w:name="_Toc504050731"/>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46</w:t>
      </w:r>
      <w:r w:rsidRPr="00A523B7">
        <w:rPr>
          <w:i w:val="0"/>
          <w:sz w:val="26"/>
        </w:rPr>
        <w:fldChar w:fldCharType="end"/>
      </w:r>
      <w:r w:rsidRPr="00A523B7">
        <w:rPr>
          <w:i w:val="0"/>
          <w:sz w:val="26"/>
        </w:rPr>
        <w:t xml:space="preserve"> Đăng kí nhân viên giai đoạn 1</w:t>
      </w:r>
      <w:bookmarkEnd w:id="356"/>
    </w:p>
    <w:p w14:paraId="2892DA49" w14:textId="32ACEE13" w:rsidR="00FF0CF2" w:rsidRDefault="00A7591A" w:rsidP="00B12ED5">
      <w:pPr>
        <w:spacing w:after="200" w:line="360" w:lineRule="auto"/>
        <w:ind w:left="426" w:firstLine="283"/>
        <w:jc w:val="both"/>
        <w:rPr>
          <w:rFonts w:eastAsiaTheme="majorEastAsia"/>
          <w:szCs w:val="26"/>
        </w:rPr>
      </w:pPr>
      <w:r>
        <w:rPr>
          <w:rFonts w:eastAsiaTheme="majorEastAsia"/>
          <w:szCs w:val="26"/>
        </w:rPr>
        <w:t xml:space="preserve">  </w:t>
      </w:r>
      <w:r w:rsidR="004E1F1D">
        <w:rPr>
          <w:rFonts w:eastAsiaTheme="majorEastAsia"/>
          <w:szCs w:val="26"/>
        </w:rPr>
        <w:t xml:space="preserve">Giai đoạn 2: nhân viên mới đến máy chấm công để lấy mẫu vân </w:t>
      </w:r>
      <w:proofErr w:type="gramStart"/>
      <w:r w:rsidR="004E1F1D">
        <w:rPr>
          <w:rFonts w:eastAsiaTheme="majorEastAsia"/>
          <w:szCs w:val="26"/>
        </w:rPr>
        <w:t>tay</w:t>
      </w:r>
      <w:proofErr w:type="gramEnd"/>
      <w:r w:rsidR="004E1F1D">
        <w:rPr>
          <w:rFonts w:eastAsiaTheme="majorEastAsia"/>
          <w:szCs w:val="26"/>
        </w:rPr>
        <w:t xml:space="preserve">. Hệ thống sẽ </w:t>
      </w:r>
      <w:r w:rsidR="004702C8">
        <w:rPr>
          <w:rFonts w:eastAsiaTheme="majorEastAsia"/>
          <w:szCs w:val="26"/>
        </w:rPr>
        <w:t xml:space="preserve">  </w:t>
      </w:r>
      <w:r w:rsidR="004E1F1D">
        <w:rPr>
          <w:rFonts w:eastAsiaTheme="majorEastAsia"/>
          <w:szCs w:val="26"/>
        </w:rPr>
        <w:t xml:space="preserve">lưu lại mẫu vân </w:t>
      </w:r>
      <w:proofErr w:type="gramStart"/>
      <w:r w:rsidR="004E1F1D">
        <w:rPr>
          <w:rFonts w:eastAsiaTheme="majorEastAsia"/>
          <w:szCs w:val="26"/>
        </w:rPr>
        <w:t>tay</w:t>
      </w:r>
      <w:proofErr w:type="gramEnd"/>
      <w:r w:rsidR="004E1F1D">
        <w:rPr>
          <w:rFonts w:eastAsiaTheme="majorEastAsia"/>
          <w:szCs w:val="26"/>
        </w:rPr>
        <w:t xml:space="preserve"> trên thẻ Micro SD để hoàn tất thông tin, đồng thời gửi mẫu vân tay lên Web server.</w:t>
      </w:r>
    </w:p>
    <w:p w14:paraId="6D34625E" w14:textId="297597A1" w:rsidR="00A523B7" w:rsidRDefault="005C77DE" w:rsidP="00A523B7">
      <w:pPr>
        <w:keepNext/>
        <w:spacing w:after="200" w:line="276" w:lineRule="auto"/>
      </w:pPr>
      <w:r>
        <w:rPr>
          <w:rFonts w:eastAsiaTheme="majorEastAsia"/>
          <w:szCs w:val="26"/>
        </w:rPr>
        <w:lastRenderedPageBreak/>
        <w:t xml:space="preserve">      </w:t>
      </w:r>
      <w:r>
        <w:rPr>
          <w:rFonts w:eastAsiaTheme="majorEastAsia"/>
          <w:szCs w:val="26"/>
        </w:rPr>
        <w:t xml:space="preserve">    Quá trình đăng ký giai đoạ</w:t>
      </w:r>
      <w:r>
        <w:rPr>
          <w:rFonts w:eastAsiaTheme="majorEastAsia"/>
          <w:szCs w:val="26"/>
        </w:rPr>
        <w:t>n 2</w:t>
      </w:r>
      <w:bookmarkStart w:id="357" w:name="_GoBack"/>
      <w:bookmarkEnd w:id="357"/>
      <w:r w:rsidR="00E109F1">
        <w:rPr>
          <w:rFonts w:eastAsiaTheme="majorEastAsia"/>
          <w:noProof/>
          <w:szCs w:val="26"/>
        </w:rPr>
        <w:drawing>
          <wp:inline distT="0" distB="0" distL="0" distR="0" wp14:anchorId="4D2000F1" wp14:editId="42B933DF">
            <wp:extent cx="5580380" cy="355727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itrinhgd2.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557270"/>
                    </a:xfrm>
                    <a:prstGeom prst="rect">
                      <a:avLst/>
                    </a:prstGeom>
                  </pic:spPr>
                </pic:pic>
              </a:graphicData>
            </a:graphic>
          </wp:inline>
        </w:drawing>
      </w:r>
    </w:p>
    <w:p w14:paraId="33280844" w14:textId="688ACCDA" w:rsidR="00E109F1" w:rsidRPr="00FF74AD" w:rsidRDefault="00A523B7" w:rsidP="00A523B7">
      <w:pPr>
        <w:pStyle w:val="Caption"/>
        <w:jc w:val="center"/>
        <w:rPr>
          <w:i w:val="0"/>
          <w:sz w:val="26"/>
        </w:rPr>
      </w:pPr>
      <w:bookmarkStart w:id="358" w:name="_Toc504050732"/>
      <w:r w:rsidRPr="00FF74AD">
        <w:rPr>
          <w:i w:val="0"/>
          <w:sz w:val="26"/>
        </w:rPr>
        <w:t>Hình 3.</w:t>
      </w:r>
      <w:r w:rsidRPr="00FF74AD">
        <w:rPr>
          <w:i w:val="0"/>
          <w:sz w:val="26"/>
        </w:rPr>
        <w:fldChar w:fldCharType="begin"/>
      </w:r>
      <w:r w:rsidRPr="00FF74AD">
        <w:rPr>
          <w:i w:val="0"/>
          <w:sz w:val="26"/>
        </w:rPr>
        <w:instrText xml:space="preserve"> SEQ Hình_3._ \* ARABIC </w:instrText>
      </w:r>
      <w:r w:rsidRPr="00FF74AD">
        <w:rPr>
          <w:i w:val="0"/>
          <w:sz w:val="26"/>
        </w:rPr>
        <w:fldChar w:fldCharType="separate"/>
      </w:r>
      <w:r w:rsidR="008E7AE6">
        <w:rPr>
          <w:i w:val="0"/>
          <w:noProof/>
          <w:sz w:val="26"/>
        </w:rPr>
        <w:t>47</w:t>
      </w:r>
      <w:r w:rsidRPr="00FF74AD">
        <w:rPr>
          <w:i w:val="0"/>
          <w:sz w:val="26"/>
        </w:rPr>
        <w:fldChar w:fldCharType="end"/>
      </w:r>
      <w:r w:rsidRPr="00FF74AD">
        <w:rPr>
          <w:i w:val="0"/>
          <w:sz w:val="26"/>
        </w:rPr>
        <w:t xml:space="preserve"> Đăng kí nhân viên giai đoạn 2</w:t>
      </w:r>
      <w:bookmarkEnd w:id="358"/>
    </w:p>
    <w:p w14:paraId="59EA7540" w14:textId="13C00639" w:rsidR="00FF0CF2" w:rsidRDefault="00FF0CF2" w:rsidP="00425C36">
      <w:pPr>
        <w:pStyle w:val="Heading3"/>
        <w:spacing w:line="360" w:lineRule="auto"/>
        <w:ind w:left="360"/>
        <w:jc w:val="both"/>
        <w:rPr>
          <w:rFonts w:ascii="Times New Roman" w:hAnsi="Times New Roman" w:cs="Times New Roman"/>
          <w:b/>
          <w:color w:val="auto"/>
        </w:rPr>
      </w:pPr>
      <w:bookmarkStart w:id="359" w:name="_Toc504074533"/>
      <w:r>
        <w:rPr>
          <w:rFonts w:ascii="Times New Roman" w:hAnsi="Times New Roman" w:cs="Times New Roman"/>
          <w:b/>
          <w:color w:val="auto"/>
        </w:rPr>
        <w:t>3.</w:t>
      </w:r>
      <w:r w:rsidR="00A26FFC">
        <w:rPr>
          <w:rFonts w:ascii="Times New Roman" w:hAnsi="Times New Roman" w:cs="Times New Roman"/>
          <w:b/>
          <w:color w:val="auto"/>
        </w:rPr>
        <w:t>6</w:t>
      </w:r>
      <w:r>
        <w:rPr>
          <w:rFonts w:ascii="Times New Roman" w:hAnsi="Times New Roman" w:cs="Times New Roman"/>
          <w:b/>
          <w:color w:val="auto"/>
        </w:rPr>
        <w:t xml:space="preserve">.2 Quá trình </w:t>
      </w:r>
      <w:r w:rsidR="006D5D84">
        <w:rPr>
          <w:rFonts w:ascii="Times New Roman" w:hAnsi="Times New Roman" w:cs="Times New Roman"/>
          <w:b/>
          <w:color w:val="auto"/>
        </w:rPr>
        <w:t xml:space="preserve">quét vân </w:t>
      </w:r>
      <w:proofErr w:type="gramStart"/>
      <w:r w:rsidR="006D5D84">
        <w:rPr>
          <w:rFonts w:ascii="Times New Roman" w:hAnsi="Times New Roman" w:cs="Times New Roman"/>
          <w:b/>
          <w:color w:val="auto"/>
        </w:rPr>
        <w:t>tay</w:t>
      </w:r>
      <w:bookmarkEnd w:id="359"/>
      <w:proofErr w:type="gramEnd"/>
    </w:p>
    <w:p w14:paraId="730B0A9D" w14:textId="25CD5F3B" w:rsidR="006D5D84" w:rsidRDefault="001F2850" w:rsidP="00B12ED5">
      <w:pPr>
        <w:spacing w:line="360" w:lineRule="auto"/>
        <w:ind w:left="426" w:firstLine="142"/>
        <w:jc w:val="both"/>
      </w:pPr>
      <w:r>
        <w:t xml:space="preserve">   </w:t>
      </w:r>
      <w:r w:rsidR="006D5D84">
        <w:t xml:space="preserve">Khi nhân viên quét vân </w:t>
      </w:r>
      <w:proofErr w:type="gramStart"/>
      <w:r w:rsidR="006D5D84">
        <w:t>tay</w:t>
      </w:r>
      <w:proofErr w:type="gramEnd"/>
      <w:r w:rsidR="006D5D84">
        <w:t>, hệ thống sẽ truy xuất thông tin trong thẻ Micro SD để lấy thông tin nhân viên hiện lên LCD, đồng thời gửi thông tin lên server.</w:t>
      </w:r>
    </w:p>
    <w:p w14:paraId="6958F6F5" w14:textId="3FF37B05" w:rsidR="006D5D84" w:rsidRPr="006D5D84" w:rsidRDefault="004702C8" w:rsidP="00B12ED5">
      <w:pPr>
        <w:spacing w:line="360" w:lineRule="auto"/>
        <w:ind w:left="426" w:firstLine="142"/>
        <w:jc w:val="both"/>
      </w:pPr>
      <w:r>
        <w:t xml:space="preserve">   </w:t>
      </w:r>
      <w:r w:rsidR="006D5D84">
        <w:t>Nếu mất kết nối mạng, hệ thống sẽ lưu lại thông tin vào thẻ Micro SD. Khi có kết nối sẽ gửi lên server</w:t>
      </w:r>
      <w:r w:rsidR="001F2850">
        <w:t>.</w:t>
      </w:r>
    </w:p>
    <w:p w14:paraId="710397F3" w14:textId="77777777" w:rsidR="00A523B7" w:rsidRDefault="00057192" w:rsidP="00A523B7">
      <w:pPr>
        <w:keepNext/>
        <w:spacing w:after="200" w:line="276" w:lineRule="auto"/>
        <w:jc w:val="center"/>
      </w:pPr>
      <w:r>
        <w:rPr>
          <w:rFonts w:eastAsiaTheme="majorEastAsia"/>
          <w:noProof/>
          <w:szCs w:val="26"/>
        </w:rPr>
        <w:lastRenderedPageBreak/>
        <w:drawing>
          <wp:inline distT="0" distB="0" distL="0" distR="0" wp14:anchorId="5911CF7E" wp14:editId="24DD67B6">
            <wp:extent cx="5137150" cy="6365854"/>
            <wp:effectExtent l="0" t="0" r="635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2878" cy="6372951"/>
                    </a:xfrm>
                    <a:prstGeom prst="rect">
                      <a:avLst/>
                    </a:prstGeom>
                    <a:noFill/>
                    <a:ln>
                      <a:noFill/>
                    </a:ln>
                  </pic:spPr>
                </pic:pic>
              </a:graphicData>
            </a:graphic>
          </wp:inline>
        </w:drawing>
      </w:r>
    </w:p>
    <w:p w14:paraId="12697F54" w14:textId="2B013D53" w:rsidR="006A1D0B" w:rsidRPr="00A523B7" w:rsidRDefault="00A523B7" w:rsidP="00A523B7">
      <w:pPr>
        <w:pStyle w:val="Caption"/>
        <w:jc w:val="center"/>
        <w:rPr>
          <w:i w:val="0"/>
          <w:sz w:val="26"/>
        </w:rPr>
      </w:pPr>
      <w:bookmarkStart w:id="360" w:name="_Toc504050733"/>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48</w:t>
      </w:r>
      <w:r w:rsidRPr="00A523B7">
        <w:rPr>
          <w:i w:val="0"/>
          <w:sz w:val="26"/>
        </w:rPr>
        <w:fldChar w:fldCharType="end"/>
      </w:r>
      <w:r w:rsidRPr="00A523B7">
        <w:rPr>
          <w:i w:val="0"/>
          <w:sz w:val="26"/>
        </w:rPr>
        <w:t xml:space="preserve"> Quá trình quét vân </w:t>
      </w:r>
      <w:proofErr w:type="gramStart"/>
      <w:r w:rsidRPr="00A523B7">
        <w:rPr>
          <w:i w:val="0"/>
          <w:sz w:val="26"/>
        </w:rPr>
        <w:t>tay</w:t>
      </w:r>
      <w:bookmarkEnd w:id="360"/>
      <w:proofErr w:type="gramEnd"/>
    </w:p>
    <w:p w14:paraId="5C1CB938" w14:textId="3C83E449" w:rsidR="00425C36" w:rsidRPr="00425C36" w:rsidRDefault="00425C36" w:rsidP="00425C36">
      <w:pPr>
        <w:pStyle w:val="Heading3"/>
        <w:spacing w:line="360" w:lineRule="auto"/>
        <w:ind w:left="360"/>
        <w:jc w:val="both"/>
        <w:rPr>
          <w:rFonts w:ascii="Times New Roman" w:hAnsi="Times New Roman" w:cs="Times New Roman"/>
          <w:b/>
          <w:color w:val="auto"/>
        </w:rPr>
      </w:pPr>
      <w:bookmarkStart w:id="361" w:name="_Toc504074534"/>
      <w:r>
        <w:rPr>
          <w:rFonts w:ascii="Times New Roman" w:hAnsi="Times New Roman" w:cs="Times New Roman"/>
          <w:b/>
          <w:color w:val="auto"/>
        </w:rPr>
        <w:t xml:space="preserve">3.6.3 </w:t>
      </w:r>
      <w:r w:rsidRPr="00425C36">
        <w:rPr>
          <w:rFonts w:ascii="Times New Roman" w:hAnsi="Times New Roman" w:cs="Times New Roman"/>
          <w:b/>
          <w:color w:val="auto"/>
        </w:rPr>
        <w:t>Cơ chế lưu dữ liệu trên thẻ Micro SD</w:t>
      </w:r>
      <w:bookmarkEnd w:id="361"/>
    </w:p>
    <w:p w14:paraId="20A8937A" w14:textId="22C7CCB0" w:rsidR="00425C36" w:rsidRDefault="00425C36" w:rsidP="00B12ED5">
      <w:pPr>
        <w:spacing w:line="360" w:lineRule="auto"/>
        <w:ind w:left="426" w:firstLine="425"/>
      </w:pPr>
      <w:r>
        <w:t xml:space="preserve">Dữ liệu được đọc/ghi </w:t>
      </w:r>
      <w:proofErr w:type="gramStart"/>
      <w:r>
        <w:t>theo</w:t>
      </w:r>
      <w:proofErr w:type="gramEnd"/>
      <w:r>
        <w:t xml:space="preserve"> từng block 512 byte.</w:t>
      </w:r>
    </w:p>
    <w:p w14:paraId="7E2E6890" w14:textId="4AD2E075" w:rsidR="00425C36" w:rsidRDefault="00425C36" w:rsidP="00B12ED5">
      <w:pPr>
        <w:spacing w:line="360" w:lineRule="auto"/>
        <w:ind w:left="426" w:firstLine="425"/>
        <w:jc w:val="both"/>
      </w:pPr>
      <w:r>
        <w:t xml:space="preserve">Sử dụng cấu trúc danh sách liên kết để kiểm soát dữ liệu, bao gồm head và các node ở mỗi phân vùng, có tổng cộng 4 phân vùng chính: ENROLL (danh sách các nhân viên chưa lấy mẫu vân tay), </w:t>
      </w:r>
      <w:r w:rsidRPr="00B55378">
        <w:t>EMPLOYEE</w:t>
      </w:r>
      <w:r>
        <w:t xml:space="preserve"> (danh sách các nhân viên </w:t>
      </w:r>
      <w:r>
        <w:lastRenderedPageBreak/>
        <w:t xml:space="preserve">đã lấy mẫu vân tay), MAPPINGS (danh sách các ánh xạ giữa PageID (địa chỉ mẫu vân tay trong Flash của R307) và Employee node (địa chỉ của nhân viên trong danh sách </w:t>
      </w:r>
      <w:r w:rsidRPr="00B55378">
        <w:t>EMPLOYEE</w:t>
      </w:r>
      <w:r>
        <w:t>)), QUEUE (hàng đợi chứa thông tin nhân viên quét vân tay).</w:t>
      </w:r>
    </w:p>
    <w:p w14:paraId="2AA4728D" w14:textId="77777777" w:rsidR="00A523B7" w:rsidRDefault="00425C36" w:rsidP="00A523B7">
      <w:pPr>
        <w:keepNext/>
        <w:spacing w:line="360" w:lineRule="auto"/>
        <w:jc w:val="center"/>
      </w:pPr>
      <w:r>
        <w:rPr>
          <w:noProof/>
        </w:rPr>
        <w:drawing>
          <wp:inline distT="0" distB="0" distL="0" distR="0" wp14:anchorId="1A1A3C8D" wp14:editId="7B91ABDC">
            <wp:extent cx="5579110" cy="892810"/>
            <wp:effectExtent l="0" t="0" r="2540" b="254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110" cy="892810"/>
                    </a:xfrm>
                    <a:prstGeom prst="rect">
                      <a:avLst/>
                    </a:prstGeom>
                    <a:noFill/>
                    <a:ln>
                      <a:noFill/>
                    </a:ln>
                  </pic:spPr>
                </pic:pic>
              </a:graphicData>
            </a:graphic>
          </wp:inline>
        </w:drawing>
      </w:r>
    </w:p>
    <w:p w14:paraId="556E53D2" w14:textId="565F93C0" w:rsidR="00425C36" w:rsidRPr="00A523B7" w:rsidRDefault="00A523B7" w:rsidP="00A523B7">
      <w:pPr>
        <w:pStyle w:val="Caption"/>
        <w:jc w:val="center"/>
        <w:rPr>
          <w:i w:val="0"/>
          <w:sz w:val="26"/>
        </w:rPr>
      </w:pPr>
      <w:bookmarkStart w:id="362" w:name="_Toc504050734"/>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49</w:t>
      </w:r>
      <w:r w:rsidRPr="00A523B7">
        <w:rPr>
          <w:i w:val="0"/>
          <w:sz w:val="26"/>
        </w:rPr>
        <w:fldChar w:fldCharType="end"/>
      </w:r>
      <w:r w:rsidRPr="00A523B7">
        <w:rPr>
          <w:i w:val="0"/>
          <w:sz w:val="26"/>
        </w:rPr>
        <w:t xml:space="preserve"> Cấu trúc danh sách liên kết</w:t>
      </w:r>
      <w:bookmarkEnd w:id="362"/>
    </w:p>
    <w:p w14:paraId="4E0BB6E1" w14:textId="1520BE45" w:rsidR="00264BEC" w:rsidRPr="00425C36" w:rsidRDefault="007D4AF3" w:rsidP="00425C36">
      <w:pPr>
        <w:pStyle w:val="Heading2"/>
        <w:numPr>
          <w:ilvl w:val="1"/>
          <w:numId w:val="7"/>
        </w:numPr>
        <w:spacing w:line="360" w:lineRule="auto"/>
        <w:rPr>
          <w:rFonts w:ascii="Times New Roman" w:hAnsi="Times New Roman" w:cs="Times New Roman"/>
          <w:b/>
          <w:color w:val="auto"/>
        </w:rPr>
      </w:pPr>
      <w:bookmarkStart w:id="363" w:name="_Toc504074535"/>
      <w:r w:rsidRPr="00425C36">
        <w:rPr>
          <w:rFonts w:ascii="Times New Roman" w:hAnsi="Times New Roman" w:cs="Times New Roman"/>
          <w:b/>
          <w:color w:val="auto"/>
        </w:rPr>
        <w:t>Cơ chế xử lý lỗi hệ thống</w:t>
      </w:r>
      <w:bookmarkEnd w:id="363"/>
    </w:p>
    <w:p w14:paraId="3ED01DDF" w14:textId="60AD6EF8" w:rsidR="007D4AF3" w:rsidRPr="00425C36" w:rsidRDefault="007D4AF3" w:rsidP="00425C36">
      <w:pPr>
        <w:pStyle w:val="Heading3"/>
        <w:numPr>
          <w:ilvl w:val="2"/>
          <w:numId w:val="7"/>
        </w:numPr>
        <w:spacing w:line="360" w:lineRule="auto"/>
        <w:rPr>
          <w:rFonts w:ascii="Times New Roman" w:hAnsi="Times New Roman" w:cs="Times New Roman"/>
          <w:b/>
          <w:color w:val="auto"/>
        </w:rPr>
      </w:pPr>
      <w:bookmarkStart w:id="364" w:name="_Toc504074536"/>
      <w:r w:rsidRPr="00425C36">
        <w:rPr>
          <w:rFonts w:ascii="Times New Roman" w:hAnsi="Times New Roman" w:cs="Times New Roman"/>
          <w:b/>
          <w:color w:val="auto"/>
        </w:rPr>
        <w:t>Kiểm tra từng thành phần hệ thống</w:t>
      </w:r>
      <w:bookmarkEnd w:id="364"/>
    </w:p>
    <w:p w14:paraId="7700E2C6" w14:textId="61F12B56" w:rsidR="007D4AF3" w:rsidRDefault="007D4AF3" w:rsidP="00B12ED5">
      <w:pPr>
        <w:spacing w:line="360" w:lineRule="auto"/>
        <w:ind w:left="426" w:firstLine="425"/>
        <w:jc w:val="both"/>
      </w:pPr>
      <w:r>
        <w:t>Khi hệ thống hoạt động liên tục, bất kỳ thành phần nào lỗi cũng cần kiểm tra và xuất ra thông tin cho người dùng để dễ giám sát.</w:t>
      </w:r>
    </w:p>
    <w:p w14:paraId="7808C6F4" w14:textId="47EAA8E0" w:rsidR="007D4AF3" w:rsidRDefault="007D4AF3" w:rsidP="00B12ED5">
      <w:pPr>
        <w:spacing w:line="360" w:lineRule="auto"/>
        <w:ind w:left="426" w:firstLine="425"/>
        <w:jc w:val="both"/>
      </w:pPr>
      <w:r>
        <w:t xml:space="preserve">Trong phạm </w:t>
      </w:r>
      <w:proofErr w:type="gramStart"/>
      <w:r>
        <w:t>vi</w:t>
      </w:r>
      <w:proofErr w:type="gramEnd"/>
      <w:r>
        <w:t xml:space="preserve"> đề tài, với cơ chế tự động kiểm tra theo thời gian định sẵn 5p 1 lần và xuất ra màn hình thông báo cho người dùng.</w:t>
      </w:r>
    </w:p>
    <w:p w14:paraId="57BF5DA8" w14:textId="77777777" w:rsidR="00350152" w:rsidRDefault="00350152" w:rsidP="00425C36">
      <w:pPr>
        <w:spacing w:line="360" w:lineRule="auto"/>
        <w:jc w:val="both"/>
      </w:pPr>
    </w:p>
    <w:p w14:paraId="434A0F06" w14:textId="77777777" w:rsidR="00A523B7" w:rsidRDefault="007D4AF3" w:rsidP="00A523B7">
      <w:pPr>
        <w:keepNext/>
        <w:spacing w:line="360" w:lineRule="auto"/>
        <w:jc w:val="center"/>
      </w:pPr>
      <w:r>
        <w:rPr>
          <w:noProof/>
        </w:rPr>
        <w:drawing>
          <wp:inline distT="0" distB="0" distL="0" distR="0" wp14:anchorId="514F8774" wp14:editId="7CB23B7F">
            <wp:extent cx="4143375" cy="23305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307loi.jpg"/>
                    <pic:cNvPicPr/>
                  </pic:nvPicPr>
                  <pic:blipFill>
                    <a:blip r:embed="rId93">
                      <a:extLst>
                        <a:ext uri="{28A0092B-C50C-407E-A947-70E740481C1C}">
                          <a14:useLocalDpi xmlns:a14="http://schemas.microsoft.com/office/drawing/2010/main" val="0"/>
                        </a:ext>
                      </a:extLst>
                    </a:blip>
                    <a:stretch>
                      <a:fillRect/>
                    </a:stretch>
                  </pic:blipFill>
                  <pic:spPr>
                    <a:xfrm>
                      <a:off x="0" y="0"/>
                      <a:ext cx="4154027" cy="2336522"/>
                    </a:xfrm>
                    <a:prstGeom prst="rect">
                      <a:avLst/>
                    </a:prstGeom>
                  </pic:spPr>
                </pic:pic>
              </a:graphicData>
            </a:graphic>
          </wp:inline>
        </w:drawing>
      </w:r>
    </w:p>
    <w:p w14:paraId="0E292717" w14:textId="5E247338" w:rsidR="007D4AF3" w:rsidRPr="00A523B7" w:rsidRDefault="00A523B7" w:rsidP="00A523B7">
      <w:pPr>
        <w:pStyle w:val="Caption"/>
        <w:jc w:val="center"/>
        <w:rPr>
          <w:i w:val="0"/>
          <w:sz w:val="26"/>
        </w:rPr>
      </w:pPr>
      <w:bookmarkStart w:id="365" w:name="_Toc504050735"/>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50</w:t>
      </w:r>
      <w:r w:rsidRPr="00A523B7">
        <w:rPr>
          <w:i w:val="0"/>
          <w:sz w:val="26"/>
        </w:rPr>
        <w:fldChar w:fldCharType="end"/>
      </w:r>
      <w:r w:rsidRPr="00A523B7">
        <w:rPr>
          <w:i w:val="0"/>
          <w:sz w:val="26"/>
        </w:rPr>
        <w:t xml:space="preserve"> Module R307 bị lỗi</w:t>
      </w:r>
      <w:bookmarkEnd w:id="365"/>
    </w:p>
    <w:p w14:paraId="2004C2C2" w14:textId="77777777" w:rsidR="00A523B7" w:rsidRDefault="007D4AF3" w:rsidP="00A523B7">
      <w:pPr>
        <w:keepNext/>
        <w:spacing w:line="360" w:lineRule="auto"/>
        <w:jc w:val="center"/>
      </w:pPr>
      <w:r>
        <w:rPr>
          <w:noProof/>
        </w:rPr>
        <w:lastRenderedPageBreak/>
        <w:drawing>
          <wp:inline distT="0" distB="0" distL="0" distR="0" wp14:anchorId="6D4EA442" wp14:editId="52E17FD6">
            <wp:extent cx="4818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nholoi.jpg"/>
                    <pic:cNvPicPr/>
                  </pic:nvPicPr>
                  <pic:blipFill>
                    <a:blip r:embed="rId94">
                      <a:extLst>
                        <a:ext uri="{28A0092B-C50C-407E-A947-70E740481C1C}">
                          <a14:useLocalDpi xmlns:a14="http://schemas.microsoft.com/office/drawing/2010/main" val="0"/>
                        </a:ext>
                      </a:extLst>
                    </a:blip>
                    <a:stretch>
                      <a:fillRect/>
                    </a:stretch>
                  </pic:blipFill>
                  <pic:spPr>
                    <a:xfrm>
                      <a:off x="0" y="0"/>
                      <a:ext cx="4818380" cy="3138805"/>
                    </a:xfrm>
                    <a:prstGeom prst="rect">
                      <a:avLst/>
                    </a:prstGeom>
                  </pic:spPr>
                </pic:pic>
              </a:graphicData>
            </a:graphic>
          </wp:inline>
        </w:drawing>
      </w:r>
    </w:p>
    <w:p w14:paraId="2F9F2559" w14:textId="11E4692B" w:rsidR="007D4AF3" w:rsidRDefault="00A523B7" w:rsidP="00A523B7">
      <w:pPr>
        <w:pStyle w:val="Caption"/>
        <w:jc w:val="center"/>
        <w:rPr>
          <w:i w:val="0"/>
          <w:sz w:val="26"/>
        </w:rPr>
      </w:pPr>
      <w:bookmarkStart w:id="366" w:name="_Toc504050736"/>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51</w:t>
      </w:r>
      <w:r w:rsidRPr="00A523B7">
        <w:rPr>
          <w:i w:val="0"/>
          <w:sz w:val="26"/>
        </w:rPr>
        <w:fldChar w:fldCharType="end"/>
      </w:r>
      <w:r w:rsidRPr="00A523B7">
        <w:rPr>
          <w:i w:val="0"/>
          <w:sz w:val="26"/>
        </w:rPr>
        <w:t xml:space="preserve"> Thẻ nhớ bị lỗi hay tràn bộ nhớ</w:t>
      </w:r>
      <w:bookmarkEnd w:id="366"/>
    </w:p>
    <w:p w14:paraId="4776D5C6" w14:textId="77777777" w:rsidR="00E5436D" w:rsidRPr="00E5436D" w:rsidRDefault="00E5436D" w:rsidP="00E5436D"/>
    <w:p w14:paraId="43531EFF" w14:textId="6BD45CBC" w:rsidR="007D4AF3" w:rsidRPr="00EC38A1" w:rsidRDefault="007D4AF3" w:rsidP="00425C36">
      <w:pPr>
        <w:pStyle w:val="Heading3"/>
        <w:numPr>
          <w:ilvl w:val="2"/>
          <w:numId w:val="7"/>
        </w:numPr>
        <w:spacing w:line="360" w:lineRule="auto"/>
      </w:pPr>
      <w:bookmarkStart w:id="367" w:name="_Toc504074537"/>
      <w:r w:rsidRPr="00EC38A1">
        <w:t>Kiểm tra Wifi</w:t>
      </w:r>
      <w:bookmarkEnd w:id="367"/>
    </w:p>
    <w:p w14:paraId="6AD9414B" w14:textId="1E7CA2FC" w:rsidR="007D4AF3" w:rsidRDefault="007D4AF3" w:rsidP="00B12ED5">
      <w:pPr>
        <w:spacing w:line="360" w:lineRule="auto"/>
        <w:ind w:left="426" w:firstLine="425"/>
      </w:pPr>
      <w:r>
        <w:t>Với cơ chế luôn hoạt động giao tiếp với Broker Server, hệ thống tự động check Wifi liên tục.</w:t>
      </w:r>
    </w:p>
    <w:p w14:paraId="1EFBE40D" w14:textId="77777777" w:rsidR="00A523B7" w:rsidRDefault="007D4AF3" w:rsidP="00A523B7">
      <w:pPr>
        <w:keepNext/>
        <w:spacing w:line="360" w:lineRule="auto"/>
        <w:jc w:val="center"/>
      </w:pPr>
      <w:r>
        <w:rPr>
          <w:noProof/>
        </w:rPr>
        <w:drawing>
          <wp:inline distT="0" distB="0" distL="0" distR="0" wp14:anchorId="41360362" wp14:editId="5D39C640">
            <wp:extent cx="5580380" cy="31388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eckwifi.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F268FFF" w14:textId="45CB87EE" w:rsidR="007D4AF3" w:rsidRPr="00A523B7" w:rsidRDefault="00A523B7" w:rsidP="00A523B7">
      <w:pPr>
        <w:pStyle w:val="Caption"/>
        <w:jc w:val="center"/>
        <w:rPr>
          <w:i w:val="0"/>
          <w:sz w:val="26"/>
        </w:rPr>
      </w:pPr>
      <w:bookmarkStart w:id="368" w:name="_Toc504050737"/>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52</w:t>
      </w:r>
      <w:r w:rsidRPr="00A523B7">
        <w:rPr>
          <w:i w:val="0"/>
          <w:sz w:val="26"/>
        </w:rPr>
        <w:fldChar w:fldCharType="end"/>
      </w:r>
      <w:r w:rsidRPr="00A523B7">
        <w:rPr>
          <w:i w:val="0"/>
          <w:sz w:val="26"/>
        </w:rPr>
        <w:t xml:space="preserve"> Hình Check wifi</w:t>
      </w:r>
      <w:bookmarkEnd w:id="368"/>
    </w:p>
    <w:p w14:paraId="5C0DAFDA" w14:textId="77777777" w:rsidR="007D4AF3" w:rsidRDefault="007D4AF3" w:rsidP="00425C36">
      <w:pPr>
        <w:pStyle w:val="Caption"/>
        <w:spacing w:line="360" w:lineRule="auto"/>
        <w:jc w:val="center"/>
        <w:rPr>
          <w:i w:val="0"/>
          <w:sz w:val="26"/>
        </w:rPr>
      </w:pPr>
    </w:p>
    <w:p w14:paraId="34F3DF34" w14:textId="077C2E84" w:rsidR="00E5436D" w:rsidRPr="00D9698E" w:rsidRDefault="00D9698E" w:rsidP="00E5436D">
      <w:pPr>
        <w:spacing w:line="360" w:lineRule="auto"/>
        <w:ind w:left="426" w:firstLine="425"/>
        <w:jc w:val="both"/>
      </w:pPr>
      <w:r>
        <w:t xml:space="preserve">  Khi không có tín hiệ</w:t>
      </w:r>
      <w:r w:rsidR="002F281E">
        <w:t>u wifi, khi nhân viên s</w:t>
      </w:r>
      <w:r>
        <w:t xml:space="preserve">can khi ra vào, hệ thống tự động lưu thông tin nhân viên vào </w:t>
      </w:r>
      <w:r w:rsidR="00425C36">
        <w:t>hàng đợi</w:t>
      </w:r>
      <w:r>
        <w:t xml:space="preserve"> trong bộ nhớ SD</w:t>
      </w:r>
      <w:r w:rsidR="00284BD7">
        <w:t xml:space="preserve"> </w:t>
      </w:r>
      <w:r>
        <w:t xml:space="preserve">Card. Khi có </w:t>
      </w:r>
      <w:r w:rsidR="00B12ED5">
        <w:t>tín hiệu wifi</w:t>
      </w:r>
      <w:r w:rsidR="00E5436D">
        <w:t xml:space="preserve"> trở lại</w:t>
      </w:r>
      <w:r>
        <w:t>, hệ thống tự</w:t>
      </w:r>
      <w:r w:rsidR="00B12ED5">
        <w:t xml:space="preserve"> p</w:t>
      </w:r>
      <w:r>
        <w:t>ublish lên Broker như trường hợp thường.</w:t>
      </w:r>
    </w:p>
    <w:p w14:paraId="75BC90F4" w14:textId="4D45DEC2" w:rsidR="007D4AF3" w:rsidRPr="00284BD7" w:rsidRDefault="007D4AF3" w:rsidP="00425C36">
      <w:pPr>
        <w:pStyle w:val="Heading3"/>
        <w:numPr>
          <w:ilvl w:val="2"/>
          <w:numId w:val="7"/>
        </w:numPr>
        <w:spacing w:line="360" w:lineRule="auto"/>
        <w:rPr>
          <w:rFonts w:ascii="Times New Roman" w:hAnsi="Times New Roman" w:cs="Times New Roman"/>
          <w:b/>
          <w:color w:val="auto"/>
        </w:rPr>
      </w:pPr>
      <w:bookmarkStart w:id="369" w:name="_Toc504074538"/>
      <w:r w:rsidRPr="00284BD7">
        <w:rPr>
          <w:rFonts w:ascii="Times New Roman" w:hAnsi="Times New Roman" w:cs="Times New Roman"/>
          <w:b/>
          <w:color w:val="auto"/>
        </w:rPr>
        <w:t>Mất điện</w:t>
      </w:r>
      <w:bookmarkEnd w:id="369"/>
    </w:p>
    <w:p w14:paraId="46F6FB84" w14:textId="0D393311" w:rsidR="002F4437" w:rsidRDefault="002F4437" w:rsidP="002F281E">
      <w:pPr>
        <w:spacing w:line="360" w:lineRule="auto"/>
        <w:ind w:left="426" w:firstLine="425"/>
        <w:jc w:val="both"/>
      </w:pPr>
      <w:r>
        <w:t xml:space="preserve">Hệ thống hoạt động với nguồn chính là dòng điện xoay chiều và xài bộ chuyển đổi xoay chiều qua </w:t>
      </w:r>
      <w:r w:rsidR="0027269A">
        <w:t>1 chiều 12V. Nhưng khi mất điện, hệ thống tự động chuyển đổi qua Pin thông qua mạch nguồn đã được thiết kế bên trên:</w:t>
      </w:r>
    </w:p>
    <w:p w14:paraId="7192699B" w14:textId="77777777" w:rsidR="0027269A" w:rsidRDefault="0027269A" w:rsidP="00425C36">
      <w:pPr>
        <w:spacing w:line="360" w:lineRule="auto"/>
      </w:pPr>
    </w:p>
    <w:p w14:paraId="65230C39" w14:textId="77777777" w:rsidR="00A523B7" w:rsidRDefault="0027269A" w:rsidP="00A523B7">
      <w:pPr>
        <w:keepNext/>
        <w:spacing w:line="360" w:lineRule="auto"/>
        <w:jc w:val="center"/>
      </w:pPr>
      <w:r>
        <w:rPr>
          <w:noProof/>
        </w:rPr>
        <w:drawing>
          <wp:inline distT="0" distB="0" distL="0" distR="0" wp14:anchorId="00E4C30A" wp14:editId="24E7F443">
            <wp:extent cx="5580380" cy="313880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N.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A69F83C" w14:textId="143CD1CD" w:rsidR="0027269A" w:rsidRPr="00A523B7" w:rsidRDefault="00A523B7" w:rsidP="00A523B7">
      <w:pPr>
        <w:pStyle w:val="Caption"/>
        <w:jc w:val="center"/>
        <w:rPr>
          <w:i w:val="0"/>
          <w:sz w:val="26"/>
        </w:rPr>
      </w:pPr>
      <w:bookmarkStart w:id="370" w:name="_Toc504050738"/>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008E7AE6">
        <w:rPr>
          <w:i w:val="0"/>
          <w:noProof/>
          <w:sz w:val="26"/>
        </w:rPr>
        <w:t>53</w:t>
      </w:r>
      <w:r w:rsidRPr="00A523B7">
        <w:rPr>
          <w:i w:val="0"/>
          <w:sz w:val="26"/>
        </w:rPr>
        <w:fldChar w:fldCharType="end"/>
      </w:r>
      <w:r w:rsidRPr="00A523B7">
        <w:rPr>
          <w:i w:val="0"/>
          <w:sz w:val="26"/>
        </w:rPr>
        <w:t xml:space="preserve"> Hiển thị phần trăm Pin trong hệ thống</w:t>
      </w:r>
      <w:bookmarkEnd w:id="370"/>
    </w:p>
    <w:p w14:paraId="7AE83B9B" w14:textId="77777777" w:rsidR="0027269A" w:rsidRPr="002F4437" w:rsidRDefault="0027269A" w:rsidP="0027269A">
      <w:pPr>
        <w:jc w:val="both"/>
      </w:pPr>
    </w:p>
    <w:p w14:paraId="58063969" w14:textId="77777777" w:rsidR="00284BD7" w:rsidRDefault="00284BD7">
      <w:pPr>
        <w:spacing w:after="200" w:line="276" w:lineRule="auto"/>
        <w:rPr>
          <w:rFonts w:eastAsiaTheme="majorEastAsia"/>
          <w:b/>
          <w:sz w:val="28"/>
          <w:szCs w:val="26"/>
        </w:rPr>
      </w:pPr>
      <w:r>
        <w:rPr>
          <w:b/>
          <w:sz w:val="28"/>
          <w:szCs w:val="26"/>
        </w:rPr>
        <w:br w:type="page"/>
      </w:r>
    </w:p>
    <w:p w14:paraId="13F7E3C8" w14:textId="1847AD90" w:rsidR="00883174" w:rsidRPr="006202A6" w:rsidRDefault="00883174" w:rsidP="00284BD7">
      <w:pPr>
        <w:pStyle w:val="Heading1"/>
        <w:spacing w:line="360" w:lineRule="auto"/>
        <w:jc w:val="center"/>
        <w:rPr>
          <w:rFonts w:ascii="Times New Roman" w:hAnsi="Times New Roman" w:cs="Times New Roman"/>
          <w:b/>
          <w:color w:val="auto"/>
          <w:sz w:val="28"/>
          <w:szCs w:val="26"/>
        </w:rPr>
      </w:pPr>
      <w:bookmarkStart w:id="371" w:name="_Toc504074539"/>
      <w:r w:rsidRPr="006202A6">
        <w:rPr>
          <w:rFonts w:ascii="Times New Roman" w:hAnsi="Times New Roman" w:cs="Times New Roman"/>
          <w:b/>
          <w:color w:val="auto"/>
          <w:sz w:val="28"/>
          <w:szCs w:val="26"/>
        </w:rPr>
        <w:lastRenderedPageBreak/>
        <w:t>CHƯƠNG 4. KẾT QUẢ THỬ NGHIỆM VÀ ĐÁNH GIÁ</w:t>
      </w:r>
      <w:bookmarkEnd w:id="348"/>
      <w:bookmarkEnd w:id="349"/>
      <w:bookmarkEnd w:id="350"/>
      <w:bookmarkEnd w:id="351"/>
      <w:bookmarkEnd w:id="352"/>
      <w:bookmarkEnd w:id="371"/>
    </w:p>
    <w:p w14:paraId="19530335" w14:textId="612BC8A7" w:rsidR="00883174" w:rsidRDefault="00883174" w:rsidP="00284BD7">
      <w:pPr>
        <w:pStyle w:val="Heading2"/>
        <w:spacing w:line="360" w:lineRule="auto"/>
        <w:rPr>
          <w:rFonts w:ascii="Times New Roman" w:hAnsi="Times New Roman" w:cs="Times New Roman"/>
          <w:b/>
          <w:color w:val="auto"/>
        </w:rPr>
      </w:pPr>
      <w:bookmarkStart w:id="372" w:name="_Toc473473199"/>
      <w:bookmarkStart w:id="373" w:name="_Toc473478237"/>
      <w:bookmarkStart w:id="374" w:name="_Toc473484178"/>
      <w:bookmarkStart w:id="375" w:name="_Toc473484323"/>
      <w:bookmarkStart w:id="376" w:name="_Toc474362697"/>
      <w:bookmarkStart w:id="377" w:name="_Toc504074540"/>
      <w:r w:rsidRPr="006202A6">
        <w:rPr>
          <w:rFonts w:ascii="Times New Roman" w:hAnsi="Times New Roman" w:cs="Times New Roman"/>
          <w:b/>
          <w:color w:val="auto"/>
        </w:rPr>
        <w:t xml:space="preserve">4.1. Lắp ráp và thiết kế khung cho </w:t>
      </w:r>
      <w:bookmarkEnd w:id="372"/>
      <w:bookmarkEnd w:id="373"/>
      <w:bookmarkEnd w:id="374"/>
      <w:bookmarkEnd w:id="375"/>
      <w:bookmarkEnd w:id="376"/>
      <w:r w:rsidR="004006FA" w:rsidRPr="006202A6">
        <w:rPr>
          <w:rFonts w:ascii="Times New Roman" w:hAnsi="Times New Roman" w:cs="Times New Roman"/>
          <w:b/>
          <w:color w:val="auto"/>
        </w:rPr>
        <w:t>hệ thống</w:t>
      </w:r>
      <w:bookmarkEnd w:id="377"/>
    </w:p>
    <w:p w14:paraId="72F91494" w14:textId="77777777" w:rsidR="00521DF6" w:rsidRPr="00521DF6" w:rsidRDefault="00521DF6" w:rsidP="00284BD7">
      <w:pPr>
        <w:spacing w:line="360" w:lineRule="auto"/>
      </w:pPr>
    </w:p>
    <w:p w14:paraId="13974FB3" w14:textId="77777777" w:rsidR="00521DF6" w:rsidRDefault="00521DF6" w:rsidP="00284BD7">
      <w:pPr>
        <w:keepNext/>
        <w:spacing w:line="360" w:lineRule="auto"/>
        <w:jc w:val="center"/>
      </w:pPr>
      <w:r>
        <w:rPr>
          <w:noProof/>
        </w:rPr>
        <w:drawing>
          <wp:inline distT="0" distB="0" distL="0" distR="0" wp14:anchorId="1FBBAFE5" wp14:editId="429E7064">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tsau.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539E6F5" w14:textId="7CD65287" w:rsidR="00144E8D" w:rsidRDefault="004D663C" w:rsidP="00284BD7">
      <w:pPr>
        <w:pStyle w:val="Caption"/>
        <w:spacing w:line="360" w:lineRule="auto"/>
        <w:jc w:val="center"/>
        <w:rPr>
          <w:i w:val="0"/>
          <w:sz w:val="26"/>
        </w:rPr>
      </w:pPr>
      <w:bookmarkStart w:id="378" w:name="_Toc504074581"/>
      <w:bookmarkStart w:id="379" w:name="_Toc504074608"/>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EF166B">
        <w:rPr>
          <w:i w:val="0"/>
          <w:noProof/>
          <w:sz w:val="26"/>
        </w:rPr>
        <w:t>1</w:t>
      </w:r>
      <w:r w:rsidR="00521DF6" w:rsidRPr="00521DF6">
        <w:rPr>
          <w:i w:val="0"/>
          <w:sz w:val="26"/>
        </w:rPr>
        <w:fldChar w:fldCharType="end"/>
      </w:r>
      <w:r w:rsidR="00521DF6" w:rsidRPr="00521DF6">
        <w:rPr>
          <w:i w:val="0"/>
          <w:sz w:val="26"/>
        </w:rPr>
        <w:t xml:space="preserve"> Mặt sau của hệ thống</w:t>
      </w:r>
      <w:bookmarkEnd w:id="378"/>
      <w:bookmarkEnd w:id="379"/>
    </w:p>
    <w:p w14:paraId="145814D7" w14:textId="77777777" w:rsidR="00DE2EEC" w:rsidRPr="00DE2EEC" w:rsidRDefault="00DE2EEC" w:rsidP="00284BD7">
      <w:pPr>
        <w:spacing w:line="360" w:lineRule="auto"/>
      </w:pPr>
    </w:p>
    <w:p w14:paraId="5473382D" w14:textId="77777777" w:rsidR="00521DF6" w:rsidRDefault="00521DF6" w:rsidP="00284BD7">
      <w:pPr>
        <w:keepNext/>
        <w:spacing w:line="360" w:lineRule="auto"/>
      </w:pPr>
      <w:r>
        <w:rPr>
          <w:noProof/>
        </w:rPr>
        <w:drawing>
          <wp:inline distT="0" distB="0" distL="0" distR="0" wp14:anchorId="0F76A068" wp14:editId="5AE7323D">
            <wp:extent cx="5580380" cy="3138805"/>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truoc.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3FB626A" w14:textId="52E6062F" w:rsidR="00521DF6" w:rsidRDefault="004D663C" w:rsidP="00284BD7">
      <w:pPr>
        <w:pStyle w:val="Caption"/>
        <w:spacing w:line="360" w:lineRule="auto"/>
        <w:jc w:val="center"/>
        <w:rPr>
          <w:i w:val="0"/>
          <w:sz w:val="26"/>
        </w:rPr>
      </w:pPr>
      <w:bookmarkStart w:id="380" w:name="_Toc504074582"/>
      <w:bookmarkStart w:id="381" w:name="_Toc504074609"/>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EF166B">
        <w:rPr>
          <w:i w:val="0"/>
          <w:noProof/>
          <w:sz w:val="26"/>
        </w:rPr>
        <w:t>2</w:t>
      </w:r>
      <w:r w:rsidR="00521DF6" w:rsidRPr="00521DF6">
        <w:rPr>
          <w:i w:val="0"/>
          <w:sz w:val="26"/>
        </w:rPr>
        <w:fldChar w:fldCharType="end"/>
      </w:r>
      <w:r w:rsidR="00521DF6" w:rsidRPr="00521DF6">
        <w:rPr>
          <w:i w:val="0"/>
          <w:sz w:val="26"/>
        </w:rPr>
        <w:t xml:space="preserve"> Mặt trước của hệ thống</w:t>
      </w:r>
      <w:bookmarkEnd w:id="380"/>
      <w:bookmarkEnd w:id="381"/>
    </w:p>
    <w:p w14:paraId="181F60A3" w14:textId="5C3F184B" w:rsidR="00AD091F" w:rsidRPr="00AD091F" w:rsidRDefault="00AD091F" w:rsidP="00EC38A1">
      <w:pPr>
        <w:spacing w:line="360" w:lineRule="auto"/>
        <w:ind w:left="284" w:hanging="284"/>
        <w:jc w:val="both"/>
      </w:pPr>
      <w:r>
        <w:lastRenderedPageBreak/>
        <w:t xml:space="preserve">          Kết hợp mạch chính và những linh kiện, đã </w:t>
      </w:r>
      <w:r w:rsidR="00284BD7">
        <w:t>xây dựng</w:t>
      </w:r>
      <w:r>
        <w:t xml:space="preserve"> được hệ thống hoàn chỉnh, tiết kiệm diện tích.</w:t>
      </w:r>
    </w:p>
    <w:p w14:paraId="3FE296D0" w14:textId="1634502A" w:rsidR="00883174" w:rsidRPr="006202A6" w:rsidRDefault="00883174" w:rsidP="00284BD7">
      <w:pPr>
        <w:pStyle w:val="Heading2"/>
        <w:spacing w:line="360" w:lineRule="auto"/>
        <w:rPr>
          <w:rFonts w:ascii="Times New Roman" w:hAnsi="Times New Roman" w:cs="Times New Roman"/>
          <w:b/>
          <w:color w:val="auto"/>
        </w:rPr>
      </w:pPr>
      <w:bookmarkStart w:id="382" w:name="_Toc473473202"/>
      <w:bookmarkStart w:id="383" w:name="_Toc473478240"/>
      <w:bookmarkStart w:id="384" w:name="_Toc473484181"/>
      <w:bookmarkStart w:id="385" w:name="_Toc473484326"/>
      <w:bookmarkStart w:id="386" w:name="_Toc474362701"/>
      <w:bookmarkStart w:id="387" w:name="_Toc504074541"/>
      <w:r w:rsidRPr="006202A6">
        <w:rPr>
          <w:rFonts w:ascii="Times New Roman" w:hAnsi="Times New Roman" w:cs="Times New Roman"/>
          <w:b/>
          <w:color w:val="auto"/>
        </w:rPr>
        <w:t>4.2 Kết quả thử nghiệm và đánh giá</w:t>
      </w:r>
      <w:bookmarkEnd w:id="382"/>
      <w:bookmarkEnd w:id="383"/>
      <w:bookmarkEnd w:id="384"/>
      <w:bookmarkEnd w:id="385"/>
      <w:bookmarkEnd w:id="386"/>
      <w:bookmarkEnd w:id="387"/>
    </w:p>
    <w:p w14:paraId="72C074F0" w14:textId="415C8EE7" w:rsidR="00883174"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88" w:name="_Toc473473203"/>
      <w:bookmarkStart w:id="389" w:name="_Toc473478241"/>
      <w:bookmarkStart w:id="390" w:name="_Toc473484182"/>
      <w:bookmarkStart w:id="391" w:name="_Toc473484327"/>
      <w:bookmarkStart w:id="392" w:name="_Toc474362702"/>
      <w:bookmarkStart w:id="393" w:name="_Toc504074542"/>
      <w:r w:rsidRPr="006202A6">
        <w:rPr>
          <w:rFonts w:ascii="Times New Roman" w:hAnsi="Times New Roman" w:cs="Times New Roman"/>
          <w:b/>
          <w:color w:val="auto"/>
          <w:szCs w:val="26"/>
        </w:rPr>
        <w:t xml:space="preserve">4.2.1 Kiểm tra </w:t>
      </w:r>
      <w:bookmarkEnd w:id="388"/>
      <w:bookmarkEnd w:id="389"/>
      <w:bookmarkEnd w:id="390"/>
      <w:bookmarkEnd w:id="391"/>
      <w:bookmarkEnd w:id="392"/>
      <w:r w:rsidR="00626E43" w:rsidRPr="006202A6">
        <w:rPr>
          <w:rFonts w:ascii="Times New Roman" w:hAnsi="Times New Roman" w:cs="Times New Roman"/>
          <w:b/>
          <w:color w:val="auto"/>
          <w:szCs w:val="26"/>
        </w:rPr>
        <w:t>độ chính xác trong các môi trường</w:t>
      </w:r>
      <w:bookmarkEnd w:id="393"/>
    </w:p>
    <w:p w14:paraId="029B9D37" w14:textId="4C16EEDC" w:rsidR="00AF1830" w:rsidRDefault="00AF1830" w:rsidP="002F281E">
      <w:pPr>
        <w:spacing w:line="360" w:lineRule="auto"/>
        <w:ind w:left="426" w:firstLine="425"/>
      </w:pPr>
      <w:r>
        <w:t xml:space="preserve">Với việc mức độ nhận dạng của module quét vân </w:t>
      </w:r>
      <w:proofErr w:type="gramStart"/>
      <w:r>
        <w:t>tay</w:t>
      </w:r>
      <w:proofErr w:type="gramEnd"/>
      <w:r>
        <w:t xml:space="preserve"> ở mức cao nhất, bất kỳ một lỗi nhỏ khi quét vân tay cũng không chấp nhận. Vì thế trong môi trường có nhiều bụi, hay hơi ẩm thì gần như không chấp nhận.</w:t>
      </w:r>
    </w:p>
    <w:p w14:paraId="4450BD65" w14:textId="5E715E36" w:rsidR="00AF1830" w:rsidRPr="00EC38A1" w:rsidRDefault="00AF1830" w:rsidP="00266E7A">
      <w:pPr>
        <w:pStyle w:val="ListParagraph"/>
        <w:numPr>
          <w:ilvl w:val="0"/>
          <w:numId w:val="34"/>
        </w:numPr>
        <w:spacing w:line="360" w:lineRule="auto"/>
        <w:ind w:left="851"/>
        <w:jc w:val="both"/>
      </w:pPr>
      <w:r>
        <w:rPr>
          <w:rFonts w:ascii="Times New Roman" w:hAnsi="Times New Roman" w:cs="Times New Roman"/>
          <w:sz w:val="26"/>
        </w:rPr>
        <w:t xml:space="preserve">Khi nhân viên hợp lệ:  tỉ lệ </w:t>
      </w:r>
      <w:proofErr w:type="gramStart"/>
      <w:r>
        <w:rPr>
          <w:rFonts w:ascii="Times New Roman" w:hAnsi="Times New Roman" w:cs="Times New Roman"/>
          <w:sz w:val="26"/>
        </w:rPr>
        <w:t>%  đạt</w:t>
      </w:r>
      <w:proofErr w:type="gramEnd"/>
      <w:r>
        <w:rPr>
          <w:rFonts w:ascii="Times New Roman" w:hAnsi="Times New Roman" w:cs="Times New Roman"/>
          <w:sz w:val="26"/>
        </w:rPr>
        <w:t xml:space="preserve"> ngưỡng 100% trong qui mô 100 nhân viên.</w:t>
      </w:r>
    </w:p>
    <w:p w14:paraId="3E383787" w14:textId="7299E6F5" w:rsidR="00EC38A1" w:rsidRPr="00682B38" w:rsidRDefault="00EC38A1" w:rsidP="00266E7A">
      <w:pPr>
        <w:pStyle w:val="ListParagraph"/>
        <w:numPr>
          <w:ilvl w:val="0"/>
          <w:numId w:val="34"/>
        </w:numPr>
        <w:spacing w:line="360" w:lineRule="auto"/>
        <w:ind w:left="851"/>
        <w:jc w:val="both"/>
      </w:pPr>
      <w:r>
        <w:rPr>
          <w:rFonts w:ascii="Times New Roman" w:hAnsi="Times New Roman" w:cs="Times New Roman"/>
          <w:sz w:val="26"/>
        </w:rPr>
        <w:t>Khi nhân viên không hợp lệ: hệ thống trả về lỗi ngay lập tức trên hệ thống.</w:t>
      </w:r>
    </w:p>
    <w:p w14:paraId="445F6C96" w14:textId="0171B32B" w:rsidR="00883174" w:rsidRDefault="00650ADA" w:rsidP="00284BD7">
      <w:pPr>
        <w:pStyle w:val="Heading3"/>
        <w:spacing w:line="360" w:lineRule="auto"/>
        <w:rPr>
          <w:rFonts w:ascii="Times New Roman" w:hAnsi="Times New Roman" w:cs="Times New Roman"/>
          <w:b/>
          <w:color w:val="auto"/>
          <w:szCs w:val="26"/>
        </w:rPr>
      </w:pPr>
      <w:bookmarkStart w:id="394" w:name="_Toc473473205"/>
      <w:bookmarkStart w:id="395" w:name="_Toc473478243"/>
      <w:bookmarkStart w:id="396" w:name="_Toc473484186"/>
      <w:bookmarkStart w:id="397" w:name="_Toc473484331"/>
      <w:r w:rsidRPr="006202A6">
        <w:rPr>
          <w:rFonts w:ascii="Times New Roman" w:hAnsi="Times New Roman" w:cs="Times New Roman"/>
          <w:b/>
          <w:color w:val="auto"/>
          <w:szCs w:val="26"/>
        </w:rPr>
        <w:t xml:space="preserve">     </w:t>
      </w:r>
      <w:bookmarkStart w:id="398" w:name="_Toc474362706"/>
      <w:bookmarkStart w:id="399" w:name="_Toc504074543"/>
      <w:r w:rsidR="00883174" w:rsidRPr="006202A6">
        <w:rPr>
          <w:rFonts w:ascii="Times New Roman" w:hAnsi="Times New Roman" w:cs="Times New Roman"/>
          <w:b/>
          <w:color w:val="auto"/>
          <w:szCs w:val="26"/>
        </w:rPr>
        <w:t xml:space="preserve">4.2.3 </w:t>
      </w:r>
      <w:bookmarkEnd w:id="394"/>
      <w:bookmarkEnd w:id="395"/>
      <w:bookmarkEnd w:id="396"/>
      <w:bookmarkEnd w:id="397"/>
      <w:bookmarkEnd w:id="398"/>
      <w:r w:rsidR="00626E43" w:rsidRPr="006202A6">
        <w:rPr>
          <w:rFonts w:ascii="Times New Roman" w:hAnsi="Times New Roman" w:cs="Times New Roman"/>
          <w:b/>
          <w:color w:val="auto"/>
          <w:szCs w:val="26"/>
        </w:rPr>
        <w:t>Kiểm tra các API</w:t>
      </w:r>
      <w:bookmarkEnd w:id="399"/>
    </w:p>
    <w:p w14:paraId="4CF6B2D0" w14:textId="6D9E80ED" w:rsidR="0027269A" w:rsidRDefault="0027269A" w:rsidP="002F281E">
      <w:pPr>
        <w:spacing w:line="360" w:lineRule="auto"/>
        <w:ind w:left="284" w:firstLine="567"/>
      </w:pPr>
      <w:r>
        <w:t xml:space="preserve">Các API được xây dựng </w:t>
      </w:r>
      <w:proofErr w:type="gramStart"/>
      <w:r>
        <w:t>theo</w:t>
      </w:r>
      <w:proofErr w:type="gramEnd"/>
      <w:r>
        <w:t xml:space="preserve"> cơ chế Web API nên dữ liệu trả về rấ</w:t>
      </w:r>
      <w:r w:rsidR="00682B38">
        <w:t>t nhanh và đúng format yêu cầu là chuỗi JSON.</w:t>
      </w:r>
    </w:p>
    <w:p w14:paraId="4663438B" w14:textId="77777777" w:rsidR="00AF1830" w:rsidRDefault="00AF1830" w:rsidP="00284BD7">
      <w:pPr>
        <w:keepNext/>
        <w:spacing w:line="360" w:lineRule="auto"/>
      </w:pPr>
      <w:r>
        <w:t xml:space="preserve">        </w:t>
      </w:r>
      <w:r>
        <w:rPr>
          <w:noProof/>
        </w:rPr>
        <w:drawing>
          <wp:inline distT="0" distB="0" distL="0" distR="0" wp14:anchorId="2D334806" wp14:editId="65207FEF">
            <wp:extent cx="5580380" cy="31178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11785"/>
                    </a:xfrm>
                    <a:prstGeom prst="rect">
                      <a:avLst/>
                    </a:prstGeom>
                  </pic:spPr>
                </pic:pic>
              </a:graphicData>
            </a:graphic>
          </wp:inline>
        </w:drawing>
      </w:r>
    </w:p>
    <w:p w14:paraId="6E77767C" w14:textId="06826D34" w:rsidR="00682B38" w:rsidRDefault="00EC50FD" w:rsidP="00284BD7">
      <w:pPr>
        <w:pStyle w:val="Caption"/>
        <w:spacing w:line="360" w:lineRule="auto"/>
        <w:jc w:val="center"/>
        <w:rPr>
          <w:i w:val="0"/>
          <w:sz w:val="26"/>
        </w:rPr>
      </w:pPr>
      <w:bookmarkStart w:id="400" w:name="_Toc504074583"/>
      <w:bookmarkStart w:id="401" w:name="_Toc504074610"/>
      <w:r>
        <w:rPr>
          <w:i w:val="0"/>
          <w:sz w:val="26"/>
        </w:rPr>
        <w:t>Hình 4.</w:t>
      </w:r>
      <w:r w:rsidR="00AF1830" w:rsidRPr="00AF1830">
        <w:rPr>
          <w:i w:val="0"/>
          <w:sz w:val="26"/>
        </w:rPr>
        <w:fldChar w:fldCharType="begin"/>
      </w:r>
      <w:r w:rsidR="00AF1830" w:rsidRPr="00AF1830">
        <w:rPr>
          <w:i w:val="0"/>
          <w:sz w:val="26"/>
        </w:rPr>
        <w:instrText xml:space="preserve"> SEQ Hình_4. \* ARABIC </w:instrText>
      </w:r>
      <w:r w:rsidR="00AF1830" w:rsidRPr="00AF1830">
        <w:rPr>
          <w:i w:val="0"/>
          <w:sz w:val="26"/>
        </w:rPr>
        <w:fldChar w:fldCharType="separate"/>
      </w:r>
      <w:r w:rsidR="00EF166B">
        <w:rPr>
          <w:i w:val="0"/>
          <w:noProof/>
          <w:sz w:val="26"/>
        </w:rPr>
        <w:t>3</w:t>
      </w:r>
      <w:r w:rsidR="00AF1830" w:rsidRPr="00AF1830">
        <w:rPr>
          <w:i w:val="0"/>
          <w:sz w:val="26"/>
        </w:rPr>
        <w:fldChar w:fldCharType="end"/>
      </w:r>
      <w:r w:rsidR="00AF1830" w:rsidRPr="00AF1830">
        <w:rPr>
          <w:i w:val="0"/>
          <w:sz w:val="26"/>
        </w:rPr>
        <w:t xml:space="preserve"> Kiểm tra API trong ứng dụng Web</w:t>
      </w:r>
      <w:bookmarkEnd w:id="400"/>
      <w:bookmarkEnd w:id="401"/>
    </w:p>
    <w:p w14:paraId="6701C4AB" w14:textId="77777777" w:rsidR="009400A1" w:rsidRPr="009400A1" w:rsidRDefault="009400A1" w:rsidP="00284BD7">
      <w:pPr>
        <w:spacing w:line="360" w:lineRule="auto"/>
      </w:pPr>
    </w:p>
    <w:p w14:paraId="28B14C47" w14:textId="77777777" w:rsidR="009400A1" w:rsidRDefault="009400A1" w:rsidP="00284BD7">
      <w:pPr>
        <w:keepNext/>
        <w:spacing w:line="360" w:lineRule="auto"/>
      </w:pPr>
      <w:r>
        <w:rPr>
          <w:noProof/>
        </w:rPr>
        <w:drawing>
          <wp:inline distT="0" distB="0" distL="0" distR="0" wp14:anchorId="3A10181F" wp14:editId="37A799AB">
            <wp:extent cx="4152900" cy="157175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7349" cy="1577219"/>
                    </a:xfrm>
                    <a:prstGeom prst="rect">
                      <a:avLst/>
                    </a:prstGeom>
                  </pic:spPr>
                </pic:pic>
              </a:graphicData>
            </a:graphic>
          </wp:inline>
        </w:drawing>
      </w:r>
    </w:p>
    <w:p w14:paraId="3FC8CC43" w14:textId="3078ABDF" w:rsidR="0027269A" w:rsidRPr="009400A1" w:rsidRDefault="00EC50FD" w:rsidP="00284BD7">
      <w:pPr>
        <w:pStyle w:val="Caption"/>
        <w:spacing w:line="360" w:lineRule="auto"/>
        <w:jc w:val="center"/>
        <w:rPr>
          <w:i w:val="0"/>
          <w:sz w:val="26"/>
        </w:rPr>
      </w:pPr>
      <w:bookmarkStart w:id="402" w:name="_Toc504074584"/>
      <w:bookmarkStart w:id="403" w:name="_Toc504074611"/>
      <w:r>
        <w:rPr>
          <w:i w:val="0"/>
          <w:sz w:val="26"/>
        </w:rPr>
        <w:t>Hình 4.</w:t>
      </w:r>
      <w:r w:rsidR="009400A1" w:rsidRPr="009400A1">
        <w:rPr>
          <w:i w:val="0"/>
          <w:sz w:val="26"/>
        </w:rPr>
        <w:fldChar w:fldCharType="begin"/>
      </w:r>
      <w:r w:rsidR="009400A1" w:rsidRPr="009400A1">
        <w:rPr>
          <w:i w:val="0"/>
          <w:sz w:val="26"/>
        </w:rPr>
        <w:instrText xml:space="preserve"> SEQ Hình_4. \* ARABIC </w:instrText>
      </w:r>
      <w:r w:rsidR="009400A1" w:rsidRPr="009400A1">
        <w:rPr>
          <w:i w:val="0"/>
          <w:sz w:val="26"/>
        </w:rPr>
        <w:fldChar w:fldCharType="separate"/>
      </w:r>
      <w:r w:rsidR="00EF166B">
        <w:rPr>
          <w:i w:val="0"/>
          <w:noProof/>
          <w:sz w:val="26"/>
        </w:rPr>
        <w:t>4</w:t>
      </w:r>
      <w:r w:rsidR="009400A1" w:rsidRPr="009400A1">
        <w:rPr>
          <w:i w:val="0"/>
          <w:sz w:val="26"/>
        </w:rPr>
        <w:fldChar w:fldCharType="end"/>
      </w:r>
      <w:r w:rsidR="009400A1" w:rsidRPr="009400A1">
        <w:rPr>
          <w:i w:val="0"/>
          <w:sz w:val="26"/>
        </w:rPr>
        <w:t xml:space="preserve"> Format JSON của response</w:t>
      </w:r>
      <w:bookmarkEnd w:id="402"/>
      <w:bookmarkEnd w:id="403"/>
    </w:p>
    <w:p w14:paraId="5A3A4AFD" w14:textId="1B176584" w:rsidR="00883174" w:rsidRPr="006202A6" w:rsidRDefault="00697492" w:rsidP="00284BD7">
      <w:pPr>
        <w:pStyle w:val="Heading2"/>
        <w:spacing w:line="360" w:lineRule="auto"/>
        <w:rPr>
          <w:rFonts w:ascii="Times New Roman" w:hAnsi="Times New Roman" w:cs="Times New Roman"/>
        </w:rPr>
      </w:pPr>
      <w:bookmarkStart w:id="404" w:name="_Toc473473212"/>
      <w:bookmarkStart w:id="405" w:name="_Toc473478250"/>
      <w:bookmarkStart w:id="406" w:name="_Toc473484194"/>
      <w:bookmarkStart w:id="407" w:name="_Toc473484339"/>
      <w:bookmarkStart w:id="408" w:name="_Toc474362714"/>
      <w:bookmarkStart w:id="409" w:name="_Toc504074544"/>
      <w:r w:rsidRPr="006202A6">
        <w:rPr>
          <w:rFonts w:ascii="Times New Roman" w:hAnsi="Times New Roman" w:cs="Times New Roman"/>
          <w:b/>
          <w:color w:val="auto"/>
        </w:rPr>
        <w:t>4.3</w:t>
      </w:r>
      <w:r w:rsidR="00883174" w:rsidRPr="006202A6">
        <w:rPr>
          <w:rFonts w:ascii="Times New Roman" w:hAnsi="Times New Roman" w:cs="Times New Roman"/>
          <w:b/>
          <w:color w:val="auto"/>
        </w:rPr>
        <w:t xml:space="preserve"> Kết quả đạt được và chưa đạt được</w:t>
      </w:r>
      <w:bookmarkEnd w:id="404"/>
      <w:bookmarkEnd w:id="405"/>
      <w:bookmarkEnd w:id="406"/>
      <w:bookmarkEnd w:id="407"/>
      <w:bookmarkEnd w:id="408"/>
      <w:bookmarkEnd w:id="409"/>
    </w:p>
    <w:p w14:paraId="095BAF58" w14:textId="5B191EF8" w:rsidR="00883174" w:rsidRPr="006202A6"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410" w:name="_Toc473473213"/>
      <w:bookmarkStart w:id="411" w:name="_Toc473478251"/>
      <w:bookmarkStart w:id="412" w:name="_Toc473484195"/>
      <w:bookmarkStart w:id="413" w:name="_Toc473484340"/>
      <w:bookmarkStart w:id="414" w:name="_Toc474362715"/>
      <w:bookmarkStart w:id="415" w:name="_Toc504074545"/>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.1 Kết quả đạt được</w:t>
      </w:r>
      <w:bookmarkEnd w:id="410"/>
      <w:bookmarkEnd w:id="411"/>
      <w:bookmarkEnd w:id="412"/>
      <w:bookmarkEnd w:id="413"/>
      <w:bookmarkEnd w:id="414"/>
      <w:bookmarkEnd w:id="415"/>
    </w:p>
    <w:p w14:paraId="1D6277DF" w14:textId="3B9A413D" w:rsidR="00883174" w:rsidRPr="006202A6" w:rsidRDefault="00883174"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Sau quá trình thực hiện đề tài, nhóm đã cho ra đời một mô hình </w:t>
      </w:r>
      <w:r w:rsidR="009B530E" w:rsidRPr="006202A6">
        <w:rPr>
          <w:rFonts w:ascii="Times New Roman" w:hAnsi="Times New Roman" w:cs="Times New Roman"/>
          <w:sz w:val="26"/>
          <w:szCs w:val="26"/>
        </w:rPr>
        <w:t xml:space="preserve">quét vân </w:t>
      </w:r>
      <w:proofErr w:type="gramStart"/>
      <w:r w:rsidR="009B530E" w:rsidRPr="006202A6">
        <w:rPr>
          <w:rFonts w:ascii="Times New Roman" w:hAnsi="Times New Roman" w:cs="Times New Roman"/>
          <w:sz w:val="26"/>
          <w:szCs w:val="26"/>
        </w:rPr>
        <w:t>tay</w:t>
      </w:r>
      <w:proofErr w:type="gramEnd"/>
      <w:r w:rsidR="009B530E" w:rsidRPr="006202A6">
        <w:rPr>
          <w:rFonts w:ascii="Times New Roman" w:hAnsi="Times New Roman" w:cs="Times New Roman"/>
          <w:sz w:val="26"/>
          <w:szCs w:val="26"/>
        </w:rPr>
        <w:t xml:space="preserve"> đáp ứng đầy đủ chức năng như: quét, đăng kí và xóa nhân viên. </w:t>
      </w:r>
    </w:p>
    <w:p w14:paraId="41816FB0" w14:textId="3A72EE51" w:rsidR="009B530E" w:rsidRPr="006202A6" w:rsidRDefault="009B530E"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lastRenderedPageBreak/>
        <w:t xml:space="preserve">Giải quyết được vấn đề năng lượng cũng như những rủi ro khi xảy ra như khi không có tín hiệu Internet, </w:t>
      </w:r>
      <w:r w:rsidR="00284BD7">
        <w:rPr>
          <w:rFonts w:ascii="Times New Roman" w:hAnsi="Times New Roman" w:cs="Times New Roman"/>
          <w:sz w:val="26"/>
          <w:szCs w:val="26"/>
        </w:rPr>
        <w:t>sự cố mất</w:t>
      </w:r>
      <w:r w:rsidR="00CF0E2A" w:rsidRPr="006202A6">
        <w:rPr>
          <w:rFonts w:ascii="Times New Roman" w:hAnsi="Times New Roman" w:cs="Times New Roman"/>
          <w:sz w:val="26"/>
          <w:szCs w:val="26"/>
        </w:rPr>
        <w:t xml:space="preserve"> điện.</w:t>
      </w:r>
    </w:p>
    <w:p w14:paraId="1C34DE88" w14:textId="2ECCBF30" w:rsidR="00CF0E2A" w:rsidRPr="006202A6" w:rsidRDefault="00CF0E2A"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Kiểm tra được độ chính xác của module quét vân </w:t>
      </w:r>
      <w:proofErr w:type="gramStart"/>
      <w:r w:rsidRPr="006202A6">
        <w:rPr>
          <w:rFonts w:ascii="Times New Roman" w:hAnsi="Times New Roman" w:cs="Times New Roman"/>
          <w:sz w:val="26"/>
          <w:szCs w:val="26"/>
        </w:rPr>
        <w:t>tay</w:t>
      </w:r>
      <w:proofErr w:type="gramEnd"/>
      <w:r w:rsidRPr="006202A6">
        <w:rPr>
          <w:rFonts w:ascii="Times New Roman" w:hAnsi="Times New Roman" w:cs="Times New Roman"/>
          <w:sz w:val="26"/>
          <w:szCs w:val="26"/>
        </w:rPr>
        <w:t xml:space="preserve"> R307 trong các môi trường.</w:t>
      </w:r>
    </w:p>
    <w:p w14:paraId="61DD924D" w14:textId="2FFC2BCD" w:rsidR="00883174" w:rsidRPr="006202A6" w:rsidRDefault="00883174" w:rsidP="00284BD7">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416" w:name="_Toc473473214"/>
      <w:bookmarkStart w:id="417" w:name="_Toc473478252"/>
      <w:bookmarkStart w:id="418" w:name="_Toc473484196"/>
      <w:bookmarkStart w:id="419" w:name="_Toc473484341"/>
      <w:bookmarkStart w:id="420" w:name="_Toc474362716"/>
      <w:bookmarkStart w:id="421" w:name="_Toc504074546"/>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.2 Kết quả chưa đạt được</w:t>
      </w:r>
      <w:bookmarkEnd w:id="416"/>
      <w:bookmarkEnd w:id="417"/>
      <w:bookmarkEnd w:id="418"/>
      <w:bookmarkEnd w:id="419"/>
      <w:bookmarkEnd w:id="420"/>
      <w:bookmarkEnd w:id="421"/>
    </w:p>
    <w:p w14:paraId="0C428FAF" w14:textId="77777777" w:rsidR="00883174" w:rsidRPr="006202A6" w:rsidRDefault="00883174" w:rsidP="002F281E">
      <w:pPr>
        <w:spacing w:line="360" w:lineRule="auto"/>
        <w:ind w:left="426" w:firstLine="425"/>
        <w:jc w:val="both"/>
        <w:rPr>
          <w:szCs w:val="26"/>
        </w:rPr>
      </w:pPr>
      <w:r w:rsidRPr="006202A6">
        <w:rPr>
          <w:szCs w:val="26"/>
        </w:rPr>
        <w:t>Bên cạnh những kết quả đạt được, đề tài vẫn còn tồn tại một số hạn chế cần được khắc phục:</w:t>
      </w:r>
    </w:p>
    <w:p w14:paraId="7FCF6821" w14:textId="2AE15BC6" w:rsidR="00CF0E2A" w:rsidRPr="006202A6" w:rsidRDefault="00CF0E2A" w:rsidP="00266E7A">
      <w:pPr>
        <w:pStyle w:val="ListParagraph"/>
        <w:numPr>
          <w:ilvl w:val="0"/>
          <w:numId w:val="16"/>
        </w:numPr>
        <w:spacing w:line="360" w:lineRule="auto"/>
        <w:ind w:left="851"/>
        <w:jc w:val="both"/>
        <w:rPr>
          <w:rFonts w:ascii="Times New Roman" w:hAnsi="Times New Roman" w:cs="Times New Roman"/>
          <w:sz w:val="26"/>
          <w:szCs w:val="26"/>
        </w:rPr>
      </w:pPr>
      <w:r w:rsidRPr="006202A6">
        <w:rPr>
          <w:rFonts w:ascii="Times New Roman" w:hAnsi="Times New Roman" w:cs="Times New Roman"/>
          <w:sz w:val="26"/>
          <w:szCs w:val="26"/>
        </w:rPr>
        <w:t xml:space="preserve">Tốc độ truyền tải giữa Broker Server và Web Server vẫn còn </w:t>
      </w:r>
      <w:r w:rsidR="00A74D1C">
        <w:rPr>
          <w:rFonts w:ascii="Times New Roman" w:hAnsi="Times New Roman" w:cs="Times New Roman"/>
          <w:sz w:val="26"/>
          <w:szCs w:val="26"/>
        </w:rPr>
        <w:t xml:space="preserve">chưa </w:t>
      </w:r>
      <w:r w:rsidRPr="006202A6">
        <w:rPr>
          <w:rFonts w:ascii="Times New Roman" w:hAnsi="Times New Roman" w:cs="Times New Roman"/>
          <w:sz w:val="26"/>
          <w:szCs w:val="26"/>
        </w:rPr>
        <w:t xml:space="preserve">nhanh. </w:t>
      </w:r>
    </w:p>
    <w:p w14:paraId="177C1F92" w14:textId="382D03EC" w:rsidR="00CF0E2A" w:rsidRPr="006202A6" w:rsidRDefault="00CF0E2A" w:rsidP="00266E7A">
      <w:pPr>
        <w:pStyle w:val="ListParagraph"/>
        <w:numPr>
          <w:ilvl w:val="0"/>
          <w:numId w:val="16"/>
        </w:numPr>
        <w:spacing w:line="360" w:lineRule="auto"/>
        <w:ind w:left="851"/>
        <w:jc w:val="both"/>
        <w:rPr>
          <w:rFonts w:ascii="Times New Roman" w:hAnsi="Times New Roman" w:cs="Times New Roman"/>
          <w:sz w:val="26"/>
          <w:szCs w:val="26"/>
        </w:rPr>
      </w:pPr>
      <w:r w:rsidRPr="006202A6">
        <w:rPr>
          <w:rFonts w:ascii="Times New Roman" w:hAnsi="Times New Roman" w:cs="Times New Roman"/>
          <w:sz w:val="26"/>
          <w:szCs w:val="26"/>
        </w:rPr>
        <w:t>Hệ thống phần cứng chưa được tối ưu một cách chính xác nhất.</w:t>
      </w:r>
    </w:p>
    <w:p w14:paraId="603198DC" w14:textId="31D88081" w:rsidR="000042AB" w:rsidRPr="006202A6" w:rsidRDefault="00410D72" w:rsidP="00410D72">
      <w:pPr>
        <w:pStyle w:val="Heading3"/>
        <w:spacing w:line="360" w:lineRule="auto"/>
        <w:ind w:left="330"/>
        <w:rPr>
          <w:rFonts w:ascii="Times New Roman" w:hAnsi="Times New Roman" w:cs="Times New Roman"/>
          <w:b/>
          <w:color w:val="000000" w:themeColor="text1"/>
        </w:rPr>
      </w:pPr>
      <w:bookmarkStart w:id="422" w:name="_Toc473473215"/>
      <w:bookmarkStart w:id="423" w:name="_Toc473478253"/>
      <w:bookmarkStart w:id="424" w:name="_Toc473484197"/>
      <w:bookmarkStart w:id="425" w:name="_Toc473484342"/>
      <w:bookmarkStart w:id="426" w:name="_Toc474362717"/>
      <w:r>
        <w:rPr>
          <w:rFonts w:ascii="Times New Roman" w:hAnsi="Times New Roman" w:cs="Times New Roman"/>
          <w:b/>
          <w:color w:val="000000" w:themeColor="text1"/>
        </w:rPr>
        <w:t xml:space="preserve">     </w:t>
      </w:r>
      <w:bookmarkStart w:id="427" w:name="_Toc504074547"/>
      <w:proofErr w:type="gramStart"/>
      <w:r>
        <w:rPr>
          <w:rFonts w:ascii="Times New Roman" w:hAnsi="Times New Roman" w:cs="Times New Roman"/>
          <w:b/>
          <w:color w:val="000000" w:themeColor="text1"/>
        </w:rPr>
        <w:t xml:space="preserve">4.4.3  </w:t>
      </w:r>
      <w:r w:rsidR="00883174" w:rsidRPr="006202A6">
        <w:rPr>
          <w:rFonts w:ascii="Times New Roman" w:hAnsi="Times New Roman" w:cs="Times New Roman"/>
          <w:b/>
          <w:color w:val="000000" w:themeColor="text1"/>
        </w:rPr>
        <w:t>Hướng</w:t>
      </w:r>
      <w:proofErr w:type="gramEnd"/>
      <w:r w:rsidR="00883174" w:rsidRPr="006202A6">
        <w:rPr>
          <w:rFonts w:ascii="Times New Roman" w:hAnsi="Times New Roman" w:cs="Times New Roman"/>
          <w:b/>
          <w:color w:val="000000" w:themeColor="text1"/>
        </w:rPr>
        <w:t xml:space="preserve"> phát triển</w:t>
      </w:r>
      <w:bookmarkEnd w:id="422"/>
      <w:bookmarkEnd w:id="423"/>
      <w:bookmarkEnd w:id="424"/>
      <w:bookmarkEnd w:id="425"/>
      <w:bookmarkEnd w:id="426"/>
      <w:bookmarkEnd w:id="427"/>
      <w:r w:rsidR="00883174" w:rsidRPr="006202A6">
        <w:rPr>
          <w:rFonts w:ascii="Times New Roman" w:hAnsi="Times New Roman" w:cs="Times New Roman"/>
          <w:b/>
          <w:color w:val="000000" w:themeColor="text1"/>
        </w:rPr>
        <w:t xml:space="preserve"> </w:t>
      </w:r>
    </w:p>
    <w:p w14:paraId="7232FAB7" w14:textId="7DBC27C1" w:rsidR="00CF0E2A" w:rsidRPr="00EC38A1" w:rsidRDefault="00CF0E2A" w:rsidP="002F281E">
      <w:pPr>
        <w:spacing w:line="360" w:lineRule="auto"/>
        <w:ind w:left="426" w:firstLine="425"/>
      </w:pPr>
      <w:r w:rsidRPr="00EC38A1">
        <w:t>Đưa Web Server lên host.</w:t>
      </w:r>
    </w:p>
    <w:p w14:paraId="37E42440" w14:textId="4CBEB6B1" w:rsidR="00CF0E2A" w:rsidRDefault="00CF0E2A" w:rsidP="002F281E">
      <w:pPr>
        <w:spacing w:line="360" w:lineRule="auto"/>
        <w:ind w:left="426" w:firstLine="425"/>
        <w:jc w:val="both"/>
      </w:pPr>
      <w:r w:rsidRPr="00EC38A1">
        <w:t xml:space="preserve">Đề tài lĩnh vực Internet of Things do đó, phải đảm bảo được độ chính xác trong quá trình truyền tải data. Vì thế, nhóm thấy dùng PHP không thích hợp cho dự </w:t>
      </w:r>
      <w:proofErr w:type="gramStart"/>
      <w:r w:rsidRPr="00EC38A1">
        <w:t>án</w:t>
      </w:r>
      <w:proofErr w:type="gramEnd"/>
      <w:r w:rsidRPr="00EC38A1">
        <w:t xml:space="preserve"> Internet of Things. Do đó hướng phát triển tiếp </w:t>
      </w:r>
      <w:proofErr w:type="gramStart"/>
      <w:r w:rsidRPr="00EC38A1">
        <w:t>theo</w:t>
      </w:r>
      <w:proofErr w:type="gramEnd"/>
      <w:r w:rsidRPr="00EC38A1">
        <w:t xml:space="preserve"> của đề tài là dùng Web Server bằng NodeJS để phù hợp với đề tài.</w:t>
      </w:r>
    </w:p>
    <w:p w14:paraId="0CCEFFFB" w14:textId="48057220" w:rsidR="00EC38A1" w:rsidRDefault="00EC38A1" w:rsidP="002F281E">
      <w:pPr>
        <w:spacing w:line="360" w:lineRule="auto"/>
        <w:ind w:left="426" w:firstLine="425"/>
        <w:jc w:val="both"/>
      </w:pPr>
      <w:r>
        <w:t>Cải thiện tính bảo mật trong quá trình truyền dữ liệu giữa các hệ thống.</w:t>
      </w:r>
    </w:p>
    <w:p w14:paraId="35F1D989" w14:textId="5CC9D22C" w:rsidR="00EC38A1" w:rsidRDefault="00EC38A1" w:rsidP="002F281E">
      <w:pPr>
        <w:spacing w:line="360" w:lineRule="auto"/>
        <w:ind w:left="426" w:firstLine="425"/>
        <w:jc w:val="both"/>
      </w:pPr>
      <w:r>
        <w:t xml:space="preserve">Phát triển mô hình hệ thống thành một mạng lưới nhiều hệ thống quét vân </w:t>
      </w:r>
      <w:proofErr w:type="gramStart"/>
      <w:r>
        <w:t>tay</w:t>
      </w:r>
      <w:proofErr w:type="gramEnd"/>
      <w:r>
        <w:t xml:space="preserve"> ở nhiều nơi. </w:t>
      </w:r>
    </w:p>
    <w:p w14:paraId="456D1234" w14:textId="77777777" w:rsidR="00EF166B" w:rsidRDefault="00D42839" w:rsidP="00EF166B">
      <w:pPr>
        <w:keepNext/>
        <w:spacing w:line="360" w:lineRule="auto"/>
        <w:ind w:left="567"/>
        <w:jc w:val="center"/>
      </w:pPr>
      <w:r>
        <w:rPr>
          <w:noProof/>
        </w:rPr>
        <w:drawing>
          <wp:inline distT="0" distB="0" distL="0" distR="0" wp14:anchorId="1AA78470" wp14:editId="6BB35195">
            <wp:extent cx="3581400" cy="26118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de.jpg"/>
                    <pic:cNvPicPr/>
                  </pic:nvPicPr>
                  <pic:blipFill>
                    <a:blip r:embed="rId101">
                      <a:extLst>
                        <a:ext uri="{28A0092B-C50C-407E-A947-70E740481C1C}">
                          <a14:useLocalDpi xmlns:a14="http://schemas.microsoft.com/office/drawing/2010/main" val="0"/>
                        </a:ext>
                      </a:extLst>
                    </a:blip>
                    <a:stretch>
                      <a:fillRect/>
                    </a:stretch>
                  </pic:blipFill>
                  <pic:spPr>
                    <a:xfrm>
                      <a:off x="0" y="0"/>
                      <a:ext cx="3595672" cy="2622287"/>
                    </a:xfrm>
                    <a:prstGeom prst="rect">
                      <a:avLst/>
                    </a:prstGeom>
                  </pic:spPr>
                </pic:pic>
              </a:graphicData>
            </a:graphic>
          </wp:inline>
        </w:drawing>
      </w:r>
    </w:p>
    <w:p w14:paraId="5E37211C" w14:textId="293A11BB" w:rsidR="00EF166B" w:rsidRPr="00EF166B" w:rsidRDefault="00EF166B" w:rsidP="00EF166B">
      <w:pPr>
        <w:pStyle w:val="Caption"/>
        <w:jc w:val="center"/>
        <w:rPr>
          <w:i w:val="0"/>
          <w:sz w:val="26"/>
        </w:rPr>
      </w:pPr>
      <w:bookmarkStart w:id="428" w:name="_Toc504074585"/>
      <w:bookmarkStart w:id="429" w:name="_Toc504074612"/>
      <w:r>
        <w:rPr>
          <w:i w:val="0"/>
          <w:sz w:val="26"/>
        </w:rPr>
        <w:t>Hình 4.</w:t>
      </w:r>
      <w:r w:rsidRPr="00EF166B">
        <w:rPr>
          <w:i w:val="0"/>
          <w:sz w:val="26"/>
        </w:rPr>
        <w:fldChar w:fldCharType="begin"/>
      </w:r>
      <w:r w:rsidRPr="00EF166B">
        <w:rPr>
          <w:i w:val="0"/>
          <w:sz w:val="26"/>
        </w:rPr>
        <w:instrText xml:space="preserve"> SEQ Hình_4. \* ARABIC </w:instrText>
      </w:r>
      <w:r w:rsidRPr="00EF166B">
        <w:rPr>
          <w:i w:val="0"/>
          <w:sz w:val="26"/>
        </w:rPr>
        <w:fldChar w:fldCharType="separate"/>
      </w:r>
      <w:r>
        <w:rPr>
          <w:i w:val="0"/>
          <w:noProof/>
          <w:sz w:val="26"/>
        </w:rPr>
        <w:t>5</w:t>
      </w:r>
      <w:r w:rsidRPr="00EF166B">
        <w:rPr>
          <w:i w:val="0"/>
          <w:sz w:val="26"/>
        </w:rPr>
        <w:fldChar w:fldCharType="end"/>
      </w:r>
      <w:r w:rsidRPr="00EF166B">
        <w:rPr>
          <w:i w:val="0"/>
          <w:sz w:val="26"/>
        </w:rPr>
        <w:t xml:space="preserve"> Mô hình hệ thống quét vân </w:t>
      </w:r>
      <w:proofErr w:type="gramStart"/>
      <w:r w:rsidRPr="00EF166B">
        <w:rPr>
          <w:i w:val="0"/>
          <w:sz w:val="26"/>
        </w:rPr>
        <w:t>tay</w:t>
      </w:r>
      <w:proofErr w:type="gramEnd"/>
      <w:r w:rsidRPr="00EF166B">
        <w:rPr>
          <w:i w:val="0"/>
          <w:sz w:val="26"/>
        </w:rPr>
        <w:t xml:space="preserve"> trong 1 phòng.</w:t>
      </w:r>
      <w:bookmarkEnd w:id="428"/>
      <w:bookmarkEnd w:id="429"/>
    </w:p>
    <w:p w14:paraId="08258B23" w14:textId="2D7F4B98" w:rsidR="00D42839" w:rsidRDefault="00D42839" w:rsidP="00EF166B">
      <w:pPr>
        <w:pStyle w:val="Caption"/>
        <w:jc w:val="center"/>
      </w:pPr>
    </w:p>
    <w:p w14:paraId="1D7E6402" w14:textId="77777777" w:rsidR="00142C81" w:rsidRDefault="00142C81" w:rsidP="00142C81">
      <w:pPr>
        <w:spacing w:line="360" w:lineRule="auto"/>
        <w:ind w:left="567"/>
        <w:jc w:val="center"/>
      </w:pPr>
    </w:p>
    <w:p w14:paraId="50FEC90D" w14:textId="77777777" w:rsidR="00EF166B" w:rsidRDefault="00EC38A1" w:rsidP="00EF166B">
      <w:pPr>
        <w:keepNext/>
        <w:spacing w:line="360" w:lineRule="auto"/>
        <w:ind w:left="567"/>
        <w:jc w:val="both"/>
      </w:pPr>
      <w:r>
        <w:t xml:space="preserve">    </w:t>
      </w:r>
      <w:r w:rsidR="00D42839">
        <w:rPr>
          <w:noProof/>
        </w:rPr>
        <w:drawing>
          <wp:inline distT="0" distB="0" distL="0" distR="0" wp14:anchorId="10EB7F29" wp14:editId="20D0EDEF">
            <wp:extent cx="4857920" cy="2105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hinh.png"/>
                    <pic:cNvPicPr/>
                  </pic:nvPicPr>
                  <pic:blipFill>
                    <a:blip r:embed="rId102">
                      <a:extLst>
                        <a:ext uri="{28A0092B-C50C-407E-A947-70E740481C1C}">
                          <a14:useLocalDpi xmlns:a14="http://schemas.microsoft.com/office/drawing/2010/main" val="0"/>
                        </a:ext>
                      </a:extLst>
                    </a:blip>
                    <a:stretch>
                      <a:fillRect/>
                    </a:stretch>
                  </pic:blipFill>
                  <pic:spPr>
                    <a:xfrm>
                      <a:off x="0" y="0"/>
                      <a:ext cx="4863231" cy="2107326"/>
                    </a:xfrm>
                    <a:prstGeom prst="rect">
                      <a:avLst/>
                    </a:prstGeom>
                  </pic:spPr>
                </pic:pic>
              </a:graphicData>
            </a:graphic>
          </wp:inline>
        </w:drawing>
      </w:r>
    </w:p>
    <w:p w14:paraId="4034BEDB" w14:textId="74A3EC39" w:rsidR="002D0EA5" w:rsidRPr="00EF166B" w:rsidRDefault="00EF166B" w:rsidP="00EF166B">
      <w:pPr>
        <w:pStyle w:val="Caption"/>
        <w:jc w:val="center"/>
        <w:rPr>
          <w:i w:val="0"/>
          <w:sz w:val="26"/>
        </w:rPr>
      </w:pPr>
      <w:bookmarkStart w:id="430" w:name="_Toc504074586"/>
      <w:bookmarkStart w:id="431" w:name="_Toc504074613"/>
      <w:r>
        <w:rPr>
          <w:i w:val="0"/>
          <w:sz w:val="26"/>
        </w:rPr>
        <w:t>Hình 4.</w:t>
      </w:r>
      <w:r w:rsidRPr="00EF166B">
        <w:rPr>
          <w:i w:val="0"/>
          <w:sz w:val="26"/>
        </w:rPr>
        <w:fldChar w:fldCharType="begin"/>
      </w:r>
      <w:r w:rsidRPr="00EF166B">
        <w:rPr>
          <w:i w:val="0"/>
          <w:sz w:val="26"/>
        </w:rPr>
        <w:instrText xml:space="preserve"> SEQ Hình_4. \* ARABIC </w:instrText>
      </w:r>
      <w:r w:rsidRPr="00EF166B">
        <w:rPr>
          <w:i w:val="0"/>
          <w:sz w:val="26"/>
        </w:rPr>
        <w:fldChar w:fldCharType="separate"/>
      </w:r>
      <w:r w:rsidRPr="00EF166B">
        <w:rPr>
          <w:i w:val="0"/>
          <w:noProof/>
          <w:sz w:val="26"/>
        </w:rPr>
        <w:t>6</w:t>
      </w:r>
      <w:r w:rsidRPr="00EF166B">
        <w:rPr>
          <w:i w:val="0"/>
          <w:sz w:val="26"/>
        </w:rPr>
        <w:fldChar w:fldCharType="end"/>
      </w:r>
      <w:r w:rsidRPr="00EF166B">
        <w:rPr>
          <w:i w:val="0"/>
          <w:sz w:val="26"/>
        </w:rPr>
        <w:t xml:space="preserve"> Mô hình hệ thống vân </w:t>
      </w:r>
      <w:proofErr w:type="gramStart"/>
      <w:r w:rsidRPr="00EF166B">
        <w:rPr>
          <w:i w:val="0"/>
          <w:sz w:val="26"/>
        </w:rPr>
        <w:t>tay</w:t>
      </w:r>
      <w:proofErr w:type="gramEnd"/>
      <w:r w:rsidRPr="00EF166B">
        <w:rPr>
          <w:i w:val="0"/>
          <w:sz w:val="26"/>
        </w:rPr>
        <w:t xml:space="preserve"> có nhiều phòng</w:t>
      </w:r>
      <w:bookmarkEnd w:id="430"/>
      <w:bookmarkEnd w:id="431"/>
    </w:p>
    <w:p w14:paraId="428ABFEF" w14:textId="77777777" w:rsidR="002D0EA5" w:rsidRDefault="002D0EA5" w:rsidP="00284BD7">
      <w:pPr>
        <w:spacing w:line="360" w:lineRule="auto"/>
      </w:pPr>
    </w:p>
    <w:p w14:paraId="5FF20EA3" w14:textId="77777777" w:rsidR="002D0EA5" w:rsidRDefault="002D0EA5" w:rsidP="00284BD7">
      <w:pPr>
        <w:spacing w:line="360" w:lineRule="auto"/>
      </w:pPr>
    </w:p>
    <w:p w14:paraId="7C6129ED" w14:textId="77777777" w:rsidR="002D0EA5" w:rsidRPr="002D0EA5" w:rsidRDefault="002D0EA5" w:rsidP="00284BD7">
      <w:pPr>
        <w:spacing w:line="360" w:lineRule="auto"/>
      </w:pPr>
    </w:p>
    <w:p w14:paraId="3C98640D" w14:textId="77777777" w:rsidR="00CF0E2A" w:rsidRDefault="00CF0E2A" w:rsidP="00284BD7">
      <w:pPr>
        <w:spacing w:line="360" w:lineRule="auto"/>
      </w:pPr>
    </w:p>
    <w:p w14:paraId="4E55D4D6" w14:textId="77777777" w:rsidR="00FB1ED0" w:rsidRDefault="00FB1ED0" w:rsidP="00284BD7">
      <w:pPr>
        <w:spacing w:line="360" w:lineRule="auto"/>
      </w:pPr>
    </w:p>
    <w:p w14:paraId="0802C258" w14:textId="77777777" w:rsidR="00FB1ED0" w:rsidRDefault="00FB1ED0" w:rsidP="00284BD7">
      <w:pPr>
        <w:spacing w:line="360" w:lineRule="auto"/>
      </w:pPr>
    </w:p>
    <w:p w14:paraId="6CE65F3E" w14:textId="77777777" w:rsidR="00FB1ED0" w:rsidRDefault="00FB1ED0" w:rsidP="00284BD7">
      <w:pPr>
        <w:spacing w:line="360" w:lineRule="auto"/>
      </w:pPr>
    </w:p>
    <w:p w14:paraId="5CE0ACFB" w14:textId="77777777" w:rsidR="00FB1ED0" w:rsidRDefault="00FB1ED0" w:rsidP="00284BD7">
      <w:pPr>
        <w:spacing w:line="360" w:lineRule="auto"/>
      </w:pPr>
    </w:p>
    <w:p w14:paraId="325902E9" w14:textId="77777777" w:rsidR="00FB1ED0" w:rsidRDefault="00FB1ED0" w:rsidP="00284BD7">
      <w:pPr>
        <w:spacing w:line="360" w:lineRule="auto"/>
      </w:pPr>
    </w:p>
    <w:p w14:paraId="1BD16370" w14:textId="77777777" w:rsidR="00FB1ED0" w:rsidRDefault="00FB1ED0" w:rsidP="00284BD7">
      <w:pPr>
        <w:spacing w:line="360" w:lineRule="auto"/>
      </w:pPr>
    </w:p>
    <w:p w14:paraId="4AE07B68" w14:textId="77777777" w:rsidR="00FB1ED0" w:rsidRDefault="00FB1ED0" w:rsidP="00284BD7">
      <w:pPr>
        <w:spacing w:line="360" w:lineRule="auto"/>
      </w:pPr>
    </w:p>
    <w:p w14:paraId="20EB15B5" w14:textId="77777777" w:rsidR="00FB1ED0" w:rsidRDefault="00FB1ED0" w:rsidP="00284BD7">
      <w:pPr>
        <w:spacing w:line="360" w:lineRule="auto"/>
      </w:pPr>
    </w:p>
    <w:p w14:paraId="75AC7AD2" w14:textId="77777777" w:rsidR="00FB1ED0" w:rsidRDefault="00FB1ED0" w:rsidP="00284BD7">
      <w:pPr>
        <w:spacing w:line="360" w:lineRule="auto"/>
      </w:pPr>
    </w:p>
    <w:p w14:paraId="74F0C1B9" w14:textId="77777777" w:rsidR="00FB1ED0" w:rsidRDefault="00FB1ED0" w:rsidP="00284BD7">
      <w:pPr>
        <w:spacing w:line="360" w:lineRule="auto"/>
      </w:pPr>
    </w:p>
    <w:p w14:paraId="5344C4BA" w14:textId="77777777" w:rsidR="00FB1ED0" w:rsidRDefault="00FB1ED0" w:rsidP="00284BD7">
      <w:pPr>
        <w:spacing w:line="360" w:lineRule="auto"/>
      </w:pPr>
    </w:p>
    <w:p w14:paraId="103BEA6A" w14:textId="77777777" w:rsidR="00FB1ED0" w:rsidRDefault="00FB1ED0" w:rsidP="00284BD7">
      <w:pPr>
        <w:spacing w:line="360" w:lineRule="auto"/>
      </w:pPr>
    </w:p>
    <w:p w14:paraId="659CABFD" w14:textId="77777777" w:rsidR="00FB1ED0" w:rsidRDefault="00FB1ED0" w:rsidP="00284BD7">
      <w:pPr>
        <w:spacing w:line="360" w:lineRule="auto"/>
      </w:pPr>
    </w:p>
    <w:p w14:paraId="467EEDB0" w14:textId="77777777" w:rsidR="00FB1ED0" w:rsidRDefault="00FB1ED0" w:rsidP="00284BD7">
      <w:pPr>
        <w:spacing w:line="360" w:lineRule="auto"/>
      </w:pPr>
    </w:p>
    <w:p w14:paraId="0E715E8B" w14:textId="77777777" w:rsidR="00FB1ED0" w:rsidRDefault="00FB1ED0" w:rsidP="00284BD7">
      <w:pPr>
        <w:spacing w:line="360" w:lineRule="auto"/>
      </w:pPr>
    </w:p>
    <w:p w14:paraId="2E44B9A9" w14:textId="77777777" w:rsidR="00FB1ED0" w:rsidRPr="00926696" w:rsidRDefault="00FB1ED0" w:rsidP="00284BD7">
      <w:pPr>
        <w:spacing w:line="360" w:lineRule="auto"/>
      </w:pPr>
    </w:p>
    <w:p w14:paraId="6DDF1EAE" w14:textId="145573F3" w:rsidR="00113282" w:rsidRPr="006202A6" w:rsidRDefault="00113282" w:rsidP="00DE0C7F">
      <w:pPr>
        <w:pStyle w:val="Heading1"/>
        <w:spacing w:line="360" w:lineRule="auto"/>
        <w:jc w:val="center"/>
        <w:rPr>
          <w:rFonts w:ascii="Times New Roman" w:hAnsi="Times New Roman" w:cs="Times New Roman"/>
          <w:b/>
          <w:color w:val="auto"/>
          <w:sz w:val="28"/>
          <w:szCs w:val="26"/>
        </w:rPr>
      </w:pPr>
      <w:bookmarkStart w:id="432" w:name="_Toc473484198"/>
      <w:bookmarkStart w:id="433" w:name="_Toc473484343"/>
      <w:bookmarkStart w:id="434" w:name="_Toc474362718"/>
      <w:bookmarkStart w:id="435" w:name="_Toc504074548"/>
      <w:r w:rsidRPr="006202A6">
        <w:rPr>
          <w:rFonts w:ascii="Times New Roman" w:hAnsi="Times New Roman" w:cs="Times New Roman"/>
          <w:b/>
          <w:color w:val="auto"/>
          <w:sz w:val="28"/>
          <w:szCs w:val="26"/>
        </w:rPr>
        <w:t>TÀI LIỆU THAM KHẢO</w:t>
      </w:r>
      <w:bookmarkEnd w:id="432"/>
      <w:bookmarkEnd w:id="433"/>
      <w:r w:rsidR="00DE0C7F" w:rsidRPr="006202A6">
        <w:rPr>
          <w:rFonts w:ascii="Times New Roman" w:hAnsi="Times New Roman" w:cs="Times New Roman"/>
          <w:b/>
          <w:color w:val="auto"/>
          <w:sz w:val="28"/>
          <w:szCs w:val="26"/>
        </w:rPr>
        <w:t xml:space="preserve"> TRONG BÁO CÁO</w:t>
      </w:r>
      <w:bookmarkEnd w:id="434"/>
      <w:bookmarkEnd w:id="435"/>
    </w:p>
    <w:p w14:paraId="014FB3F0" w14:textId="7B4AFF12" w:rsidR="008E4466" w:rsidRDefault="008E4466" w:rsidP="00926696">
      <w:pPr>
        <w:pStyle w:val="Noidung"/>
        <w:ind w:firstLine="0"/>
        <w:rPr>
          <w:b/>
        </w:rPr>
      </w:pPr>
      <w:r w:rsidRPr="006202A6">
        <w:rPr>
          <w:b/>
        </w:rPr>
        <w:t>Tiếng Việt:</w:t>
      </w:r>
    </w:p>
    <w:p w14:paraId="7BCD93BB" w14:textId="18A95D2E" w:rsidR="004B44B3" w:rsidRDefault="008E4466" w:rsidP="00926696">
      <w:pPr>
        <w:spacing w:line="360" w:lineRule="auto"/>
        <w:rPr>
          <w:color w:val="0000FF" w:themeColor="hyperlink"/>
          <w:szCs w:val="26"/>
          <w:u w:val="single"/>
        </w:rPr>
      </w:pPr>
      <w:r w:rsidRPr="006202A6">
        <w:rPr>
          <w:b/>
          <w:szCs w:val="26"/>
        </w:rPr>
        <w:t>Tiếng Anh:</w:t>
      </w:r>
      <w:r w:rsidR="00926696" w:rsidRPr="006202A6">
        <w:rPr>
          <w:color w:val="0000FF" w:themeColor="hyperlink"/>
          <w:szCs w:val="26"/>
          <w:u w:val="single"/>
        </w:rPr>
        <w:t xml:space="preserve"> </w:t>
      </w:r>
    </w:p>
    <w:p w14:paraId="34686515" w14:textId="3E3D1B7E" w:rsidR="004B44B3" w:rsidRDefault="004B44B3" w:rsidP="00926696">
      <w:pPr>
        <w:spacing w:line="360" w:lineRule="auto"/>
        <w:rPr>
          <w:szCs w:val="26"/>
        </w:rPr>
      </w:pPr>
      <w:r>
        <w:rPr>
          <w:szCs w:val="26"/>
        </w:rPr>
        <w:t>[1] AngularJS, PHP tutorial.</w:t>
      </w:r>
    </w:p>
    <w:p w14:paraId="5449645D" w14:textId="70D6FF01" w:rsidR="004B44B3" w:rsidRDefault="004B44B3" w:rsidP="00926696">
      <w:pPr>
        <w:spacing w:line="360" w:lineRule="auto"/>
        <w:rPr>
          <w:color w:val="0000FF" w:themeColor="hyperlink"/>
          <w:szCs w:val="26"/>
          <w:u w:val="single"/>
        </w:rPr>
      </w:pPr>
      <w:r>
        <w:rPr>
          <w:szCs w:val="26"/>
        </w:rPr>
        <w:t xml:space="preserve">URL: </w:t>
      </w:r>
      <w:r>
        <w:rPr>
          <w:color w:val="0000FF" w:themeColor="hyperlink"/>
          <w:szCs w:val="26"/>
          <w:u w:val="single"/>
        </w:rPr>
        <w:t xml:space="preserve"> </w:t>
      </w:r>
      <w:hyperlink r:id="rId103" w:history="1">
        <w:r w:rsidRPr="00641D58">
          <w:rPr>
            <w:rStyle w:val="Hyperlink"/>
            <w:szCs w:val="26"/>
          </w:rPr>
          <w:t>https://app.pluralsight.com/player?course=angularjs-php-building-site&amp;author=christian-wenz&amp;name=angularjs-php-building-site-m1&amp;clip=4&amp;mode=live</w:t>
        </w:r>
      </w:hyperlink>
    </w:p>
    <w:p w14:paraId="6B6ED50F" w14:textId="2778F467" w:rsidR="004B44B3" w:rsidRDefault="004B44B3" w:rsidP="00926696">
      <w:pPr>
        <w:spacing w:line="360" w:lineRule="auto"/>
        <w:rPr>
          <w:szCs w:val="26"/>
        </w:rPr>
      </w:pPr>
      <w:r>
        <w:rPr>
          <w:szCs w:val="26"/>
        </w:rPr>
        <w:t>[2] MQTT PHP</w:t>
      </w:r>
    </w:p>
    <w:p w14:paraId="3C3DBC98" w14:textId="300CFE74" w:rsidR="004B44B3" w:rsidRDefault="004B44B3" w:rsidP="00926696">
      <w:pPr>
        <w:spacing w:line="360" w:lineRule="auto"/>
        <w:rPr>
          <w:szCs w:val="26"/>
        </w:rPr>
      </w:pPr>
      <w:r>
        <w:rPr>
          <w:szCs w:val="26"/>
        </w:rPr>
        <w:t xml:space="preserve">URL: </w:t>
      </w:r>
      <w:hyperlink r:id="rId104" w:history="1">
        <w:r w:rsidRPr="004B44B3">
          <w:rPr>
            <w:rStyle w:val="Hyperlink"/>
            <w:szCs w:val="26"/>
          </w:rPr>
          <w:t>https://www.cloudmqtt.com/docs-php.html</w:t>
        </w:r>
      </w:hyperlink>
    </w:p>
    <w:p w14:paraId="7D8A8606" w14:textId="4DAA400B" w:rsidR="004B44B3" w:rsidRDefault="004B44B3" w:rsidP="00926696">
      <w:pPr>
        <w:spacing w:line="360" w:lineRule="auto"/>
        <w:rPr>
          <w:szCs w:val="26"/>
        </w:rPr>
      </w:pPr>
      <w:r>
        <w:rPr>
          <w:szCs w:val="26"/>
        </w:rPr>
        <w:t>[3] AngularJS Tutorial</w:t>
      </w:r>
    </w:p>
    <w:p w14:paraId="7FEB6D5B" w14:textId="660D0594" w:rsidR="004B44B3" w:rsidRDefault="004B44B3" w:rsidP="00926696">
      <w:pPr>
        <w:spacing w:line="360" w:lineRule="auto"/>
        <w:rPr>
          <w:rStyle w:val="Hyperlink"/>
          <w:szCs w:val="26"/>
        </w:rPr>
      </w:pPr>
      <w:r>
        <w:rPr>
          <w:szCs w:val="26"/>
        </w:rPr>
        <w:t xml:space="preserve">URL: </w:t>
      </w:r>
      <w:hyperlink r:id="rId105" w:history="1">
        <w:r w:rsidRPr="004B44B3">
          <w:rPr>
            <w:rStyle w:val="Hyperlink"/>
            <w:szCs w:val="26"/>
          </w:rPr>
          <w:t>https://www.w3schools.com/angular/default.asp</w:t>
        </w:r>
      </w:hyperlink>
    </w:p>
    <w:p w14:paraId="5BD7E3C5" w14:textId="5D560F57" w:rsidR="00642AB5" w:rsidRDefault="00642AB5" w:rsidP="00642AB5">
      <w:pPr>
        <w:pStyle w:val="Noidung"/>
        <w:ind w:firstLine="0"/>
      </w:pPr>
      <w:r>
        <w:t>[4] Thư viện Pub/Sub Client cho ESP8266.</w:t>
      </w:r>
    </w:p>
    <w:p w14:paraId="0449F402" w14:textId="77777777" w:rsidR="00642AB5" w:rsidRPr="002F3B79" w:rsidRDefault="00642AB5" w:rsidP="00642AB5">
      <w:pPr>
        <w:pStyle w:val="Noidung"/>
        <w:ind w:firstLine="0"/>
      </w:pPr>
      <w:r>
        <w:t xml:space="preserve">URL: </w:t>
      </w:r>
      <w:hyperlink r:id="rId106" w:history="1">
        <w:r w:rsidRPr="002F3B79">
          <w:rPr>
            <w:rStyle w:val="Hyperlink"/>
          </w:rPr>
          <w:t>https://pubsubclient.knolleary.net/api.html</w:t>
        </w:r>
      </w:hyperlink>
    </w:p>
    <w:p w14:paraId="701B10E1" w14:textId="50179F5C" w:rsidR="00312037" w:rsidRDefault="00312037" w:rsidP="00312037">
      <w:pPr>
        <w:pStyle w:val="Noidung"/>
        <w:ind w:firstLine="0"/>
      </w:pPr>
      <w:r>
        <w:t>[5</w:t>
      </w:r>
      <w:r w:rsidRPr="002F3B79">
        <w:t>] Datasheet</w:t>
      </w:r>
      <w:r>
        <w:t xml:space="preserve"> Module R307.</w:t>
      </w:r>
    </w:p>
    <w:p w14:paraId="59636E50" w14:textId="77777777" w:rsidR="00312037" w:rsidRDefault="00312037" w:rsidP="00312037">
      <w:pPr>
        <w:pStyle w:val="Noidung"/>
        <w:ind w:firstLine="0"/>
      </w:pPr>
      <w:proofErr w:type="gramStart"/>
      <w:r>
        <w:t>URL :</w:t>
      </w:r>
      <w:proofErr w:type="gramEnd"/>
      <w:r>
        <w:t xml:space="preserve"> </w:t>
      </w:r>
      <w:hyperlink r:id="rId107" w:history="1">
        <w:r w:rsidRPr="00312037">
          <w:rPr>
            <w:rStyle w:val="Hyperlink"/>
          </w:rPr>
          <w:t>http://www.rhydolabz.com/documents/finger-print-module.pdf</w:t>
        </w:r>
      </w:hyperlink>
    </w:p>
    <w:p w14:paraId="41EEF4A1" w14:textId="78D95991" w:rsidR="00644690" w:rsidRDefault="00644690" w:rsidP="00312037">
      <w:pPr>
        <w:pStyle w:val="Noidung"/>
        <w:ind w:firstLine="0"/>
      </w:pPr>
      <w:r>
        <w:t>[6] MicroSD Card</w:t>
      </w:r>
    </w:p>
    <w:p w14:paraId="316E16C8" w14:textId="42B36FEB" w:rsidR="00644690" w:rsidRDefault="00644690" w:rsidP="00312037">
      <w:pPr>
        <w:pStyle w:val="Noidung"/>
        <w:ind w:firstLine="0"/>
      </w:pPr>
      <w:r>
        <w:t xml:space="preserve">URL: </w:t>
      </w:r>
      <w:hyperlink r:id="rId108" w:history="1">
        <w:r w:rsidRPr="00644690">
          <w:rPr>
            <w:rStyle w:val="Hyperlink"/>
          </w:rPr>
          <w:t>http://www.farnell.com/datasheets/1836582.pdf</w:t>
        </w:r>
      </w:hyperlink>
    </w:p>
    <w:p w14:paraId="68A34D43" w14:textId="7037C280" w:rsidR="00642AB5" w:rsidRPr="004B44B3" w:rsidRDefault="00642AB5" w:rsidP="00926696">
      <w:pPr>
        <w:spacing w:line="360" w:lineRule="auto"/>
        <w:rPr>
          <w:szCs w:val="26"/>
        </w:rPr>
      </w:pPr>
    </w:p>
    <w:sectPr w:rsidR="00642AB5" w:rsidRPr="004B44B3" w:rsidSect="006F2B86">
      <w:footerReference w:type="default" r:id="rId109"/>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D2EA14" w14:textId="77777777" w:rsidR="00266E7A" w:rsidRDefault="00266E7A" w:rsidP="00992C46">
      <w:r>
        <w:separator/>
      </w:r>
    </w:p>
  </w:endnote>
  <w:endnote w:type="continuationSeparator" w:id="0">
    <w:p w14:paraId="6F08D323" w14:textId="77777777" w:rsidR="00266E7A" w:rsidRDefault="00266E7A" w:rsidP="0099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7618" w14:textId="71E2EC0A" w:rsidR="009250C3" w:rsidRPr="006F2B86" w:rsidRDefault="009250C3">
    <w:pPr>
      <w:pStyle w:val="Footer"/>
      <w:jc w:val="center"/>
      <w:rPr>
        <w:szCs w:val="26"/>
      </w:rPr>
    </w:pPr>
  </w:p>
  <w:p w14:paraId="47436183" w14:textId="77777777" w:rsidR="009250C3" w:rsidRDefault="009250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7858057"/>
      <w:docPartObj>
        <w:docPartGallery w:val="Page Numbers (Bottom of Page)"/>
        <w:docPartUnique/>
      </w:docPartObj>
    </w:sdtPr>
    <w:sdtEndPr>
      <w:rPr>
        <w:noProof/>
        <w:szCs w:val="26"/>
      </w:rPr>
    </w:sdtEndPr>
    <w:sdtContent>
      <w:p w14:paraId="148FFB73" w14:textId="19E9EF83" w:rsidR="009250C3" w:rsidRPr="006F2B86" w:rsidRDefault="009250C3">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94182C" w:rsidRPr="0094182C">
          <w:rPr>
            <w:rFonts w:asciiTheme="minorHAnsi" w:hAnsiTheme="minorHAnsi"/>
            <w:noProof/>
            <w:sz w:val="22"/>
            <w:szCs w:val="26"/>
          </w:rPr>
          <w:t>i</w:t>
        </w:r>
        <w:r w:rsidRPr="006F2B86">
          <w:rPr>
            <w:noProof/>
            <w:szCs w:val="26"/>
          </w:rPr>
          <w:fldChar w:fldCharType="end"/>
        </w:r>
      </w:p>
    </w:sdtContent>
  </w:sdt>
  <w:p w14:paraId="72AE2585" w14:textId="77777777" w:rsidR="009250C3" w:rsidRDefault="009250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711059"/>
      <w:docPartObj>
        <w:docPartGallery w:val="Page Numbers (Bottom of Page)"/>
        <w:docPartUnique/>
      </w:docPartObj>
    </w:sdtPr>
    <w:sdtEndPr>
      <w:rPr>
        <w:noProof/>
        <w:szCs w:val="26"/>
      </w:rPr>
    </w:sdtEndPr>
    <w:sdtContent>
      <w:p w14:paraId="68247C43" w14:textId="0A83FAEF" w:rsidR="009250C3" w:rsidRPr="006F2B86" w:rsidRDefault="009250C3">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5C77DE" w:rsidRPr="005C77DE">
          <w:rPr>
            <w:rFonts w:asciiTheme="minorHAnsi" w:hAnsiTheme="minorHAnsi"/>
            <w:noProof/>
            <w:sz w:val="22"/>
            <w:szCs w:val="26"/>
          </w:rPr>
          <w:t>68</w:t>
        </w:r>
        <w:r w:rsidRPr="006F2B86">
          <w:rPr>
            <w:noProof/>
            <w:szCs w:val="26"/>
          </w:rPr>
          <w:fldChar w:fldCharType="end"/>
        </w:r>
      </w:p>
    </w:sdtContent>
  </w:sdt>
  <w:p w14:paraId="5ABFF460" w14:textId="77777777" w:rsidR="009250C3" w:rsidRDefault="009250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BC51A" w14:textId="77777777" w:rsidR="00266E7A" w:rsidRDefault="00266E7A" w:rsidP="00992C46">
      <w:r>
        <w:separator/>
      </w:r>
    </w:p>
  </w:footnote>
  <w:footnote w:type="continuationSeparator" w:id="0">
    <w:p w14:paraId="1B0A992D" w14:textId="77777777" w:rsidR="00266E7A" w:rsidRDefault="00266E7A" w:rsidP="00992C46">
      <w:r>
        <w:continuationSeparator/>
      </w:r>
    </w:p>
  </w:footnote>
  <w:footnote w:id="1">
    <w:p w14:paraId="431F78A4" w14:textId="2B007598" w:rsidR="009250C3" w:rsidRPr="005B46C9" w:rsidRDefault="009250C3" w:rsidP="005B46C9">
      <w:pPr>
        <w:spacing w:line="360" w:lineRule="auto"/>
        <w:rPr>
          <w:szCs w:val="26"/>
        </w:rPr>
      </w:pPr>
      <w:r>
        <w:rPr>
          <w:vertAlign w:val="superscript"/>
        </w:rPr>
        <w:t>(</w:t>
      </w:r>
      <w:r>
        <w:rPr>
          <w:rStyle w:val="FootnoteReference"/>
        </w:rPr>
        <w:footnoteRef/>
      </w:r>
      <w:r>
        <w:rPr>
          <w:vertAlign w:val="superscript"/>
        </w:rPr>
        <w:t>)</w:t>
      </w:r>
      <w:r w:rsidRPr="00E20ABD">
        <w:rPr>
          <w:sz w:val="20"/>
        </w:rPr>
        <w:t xml:space="preserve"> </w:t>
      </w:r>
      <w:hyperlink r:id="rId1" w:history="1">
        <w:r w:rsidRPr="00E20ABD">
          <w:rPr>
            <w:rStyle w:val="Hyperlink"/>
            <w:sz w:val="20"/>
          </w:rPr>
          <w:t>https://kienltb.wordpress.com/2015/04/05/chuan-giao-tiep-spi/</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5678F" w14:textId="77777777" w:rsidR="009250C3" w:rsidRDefault="009250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25pt;height:11.25pt" o:bullet="t">
        <v:imagedata r:id="rId1" o:title="msoBC14"/>
      </v:shape>
    </w:pict>
  </w:numPicBullet>
  <w:abstractNum w:abstractNumId="0">
    <w:nsid w:val="017C1DA4"/>
    <w:multiLevelType w:val="hybridMultilevel"/>
    <w:tmpl w:val="C812E8D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0782A"/>
    <w:multiLevelType w:val="hybridMultilevel"/>
    <w:tmpl w:val="51DCDC9E"/>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
    <w:nsid w:val="07E21E75"/>
    <w:multiLevelType w:val="hybridMultilevel"/>
    <w:tmpl w:val="8554685E"/>
    <w:lvl w:ilvl="0" w:tplc="C61490FE">
      <w:numFmt w:val="bullet"/>
      <w:lvlText w:val="-"/>
      <w:lvlJc w:val="left"/>
      <w:pPr>
        <w:ind w:left="2220" w:hanging="360"/>
      </w:pPr>
      <w:rPr>
        <w:rFonts w:ascii="Calibri" w:eastAsia="Times New Roman" w:hAnsi="Calibri"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
    <w:nsid w:val="09896E73"/>
    <w:multiLevelType w:val="hybridMultilevel"/>
    <w:tmpl w:val="1D22123A"/>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A3379D2"/>
    <w:multiLevelType w:val="hybridMultilevel"/>
    <w:tmpl w:val="6DCCC06C"/>
    <w:lvl w:ilvl="0" w:tplc="C61490FE">
      <w:numFmt w:val="bullet"/>
      <w:lvlText w:val="-"/>
      <w:lvlJc w:val="left"/>
      <w:pPr>
        <w:ind w:left="960" w:hanging="360"/>
      </w:pPr>
      <w:rPr>
        <w:rFonts w:ascii="Calibri" w:eastAsia="Times New Roman" w:hAnsi="Calibri"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nsid w:val="0D4712FA"/>
    <w:multiLevelType w:val="hybridMultilevel"/>
    <w:tmpl w:val="69C8B1A0"/>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6">
    <w:nsid w:val="0E0F021A"/>
    <w:multiLevelType w:val="hybridMultilevel"/>
    <w:tmpl w:val="301AC194"/>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3456D0"/>
    <w:multiLevelType w:val="hybridMultilevel"/>
    <w:tmpl w:val="688063C2"/>
    <w:lvl w:ilvl="0" w:tplc="50900CCA">
      <w:start w:val="1"/>
      <w:numFmt w:val="bullet"/>
      <w:lvlText w:val="-"/>
      <w:lvlJc w:val="left"/>
      <w:pPr>
        <w:ind w:left="915" w:hanging="360"/>
      </w:pPr>
      <w:rPr>
        <w:rFonts w:ascii="Times New Roman" w:eastAsia="Times New Roman"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1A1D0394"/>
    <w:multiLevelType w:val="multilevel"/>
    <w:tmpl w:val="0912633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0412C3"/>
    <w:multiLevelType w:val="hybridMultilevel"/>
    <w:tmpl w:val="FE78C66A"/>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743E86"/>
    <w:multiLevelType w:val="hybridMultilevel"/>
    <w:tmpl w:val="AA10D45E"/>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586C13"/>
    <w:multiLevelType w:val="hybridMultilevel"/>
    <w:tmpl w:val="C1100F12"/>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500421"/>
    <w:multiLevelType w:val="hybridMultilevel"/>
    <w:tmpl w:val="9B98956C"/>
    <w:lvl w:ilvl="0" w:tplc="765E56EC">
      <w:numFmt w:val="bullet"/>
      <w:lvlText w:val="+"/>
      <w:lvlJc w:val="left"/>
      <w:pPr>
        <w:ind w:left="1713" w:hanging="360"/>
      </w:pPr>
      <w:rPr>
        <w:rFonts w:ascii="Calibri" w:eastAsia="Times New Roman" w:hAnsi="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3">
    <w:nsid w:val="24062FDA"/>
    <w:multiLevelType w:val="hybridMultilevel"/>
    <w:tmpl w:val="0AAE35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4">
    <w:nsid w:val="29FE3D7B"/>
    <w:multiLevelType w:val="hybridMultilevel"/>
    <w:tmpl w:val="A7747D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5">
    <w:nsid w:val="2B2E49A8"/>
    <w:multiLevelType w:val="hybridMultilevel"/>
    <w:tmpl w:val="E6E21EA0"/>
    <w:lvl w:ilvl="0" w:tplc="69F2C3D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C626CFA"/>
    <w:multiLevelType w:val="hybridMultilevel"/>
    <w:tmpl w:val="E86AE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36325F"/>
    <w:multiLevelType w:val="hybridMultilevel"/>
    <w:tmpl w:val="602A9C54"/>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4E96C3B"/>
    <w:multiLevelType w:val="hybridMultilevel"/>
    <w:tmpl w:val="94DA0156"/>
    <w:lvl w:ilvl="0" w:tplc="595C80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E645E2"/>
    <w:multiLevelType w:val="hybridMultilevel"/>
    <w:tmpl w:val="4C8E7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6B7DFE"/>
    <w:multiLevelType w:val="hybridMultilevel"/>
    <w:tmpl w:val="8A88FD12"/>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1">
    <w:nsid w:val="4FB6346C"/>
    <w:multiLevelType w:val="hybridMultilevel"/>
    <w:tmpl w:val="A98E52E6"/>
    <w:lvl w:ilvl="0" w:tplc="C61490FE">
      <w:numFmt w:val="bullet"/>
      <w:lvlText w:val="-"/>
      <w:lvlJc w:val="left"/>
      <w:pPr>
        <w:ind w:left="1440" w:hanging="360"/>
      </w:pPr>
      <w:rPr>
        <w:rFonts w:ascii="Calibri" w:eastAsia="Times New Roman"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FE078A8"/>
    <w:multiLevelType w:val="hybridMultilevel"/>
    <w:tmpl w:val="1F0457A0"/>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3B06F2"/>
    <w:multiLevelType w:val="hybridMultilevel"/>
    <w:tmpl w:val="43322BA8"/>
    <w:lvl w:ilvl="0" w:tplc="69F2C3D8">
      <w:start w:val="3"/>
      <w:numFmt w:val="bullet"/>
      <w:lvlText w:val="-"/>
      <w:lvlJc w:val="left"/>
      <w:pPr>
        <w:ind w:left="2085" w:hanging="360"/>
      </w:pPr>
      <w:rPr>
        <w:rFonts w:ascii="Times New Roman" w:eastAsiaTheme="minorHAns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24">
    <w:nsid w:val="5716221E"/>
    <w:multiLevelType w:val="hybridMultilevel"/>
    <w:tmpl w:val="146E2CCC"/>
    <w:lvl w:ilvl="0" w:tplc="C61490FE">
      <w:numFmt w:val="bullet"/>
      <w:lvlText w:val="-"/>
      <w:lvlJc w:val="left"/>
      <w:pPr>
        <w:ind w:left="1571" w:hanging="360"/>
      </w:pPr>
      <w:rPr>
        <w:rFonts w:ascii="Calibri" w:eastAsia="Times New Roman" w:hAnsi="Calibri"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nsid w:val="60055CF9"/>
    <w:multiLevelType w:val="multilevel"/>
    <w:tmpl w:val="32A8A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6B671FC1"/>
    <w:multiLevelType w:val="hybridMultilevel"/>
    <w:tmpl w:val="DA382D02"/>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C195943"/>
    <w:multiLevelType w:val="multilevel"/>
    <w:tmpl w:val="F3D845A0"/>
    <w:lvl w:ilvl="0">
      <w:start w:val="2"/>
      <w:numFmt w:val="decimal"/>
      <w:lvlText w:val="%1"/>
      <w:lvlJc w:val="left"/>
      <w:pPr>
        <w:ind w:left="525" w:hanging="525"/>
      </w:pPr>
      <w:rPr>
        <w:rFonts w:hint="default"/>
      </w:rPr>
    </w:lvl>
    <w:lvl w:ilvl="1">
      <w:start w:val="7"/>
      <w:numFmt w:val="decimal"/>
      <w:lvlText w:val="%1.%2"/>
      <w:lvlJc w:val="left"/>
      <w:pPr>
        <w:ind w:left="690" w:hanging="525"/>
      </w:pPr>
      <w:rPr>
        <w:rFonts w:hint="default"/>
      </w:rPr>
    </w:lvl>
    <w:lvl w:ilvl="2">
      <w:start w:val="5"/>
      <w:numFmt w:val="decimal"/>
      <w:lvlText w:val="%1.%2.%3"/>
      <w:lvlJc w:val="left"/>
      <w:pPr>
        <w:ind w:left="1050" w:hanging="720"/>
      </w:pPr>
      <w:rPr>
        <w:rFonts w:hint="default"/>
        <w:b/>
        <w:color w:val="auto"/>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29">
    <w:nsid w:val="6D175859"/>
    <w:multiLevelType w:val="hybridMultilevel"/>
    <w:tmpl w:val="2AAA1164"/>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D83735"/>
    <w:multiLevelType w:val="hybridMultilevel"/>
    <w:tmpl w:val="C73CD2D8"/>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1">
    <w:nsid w:val="6EAD20E4"/>
    <w:multiLevelType w:val="hybridMultilevel"/>
    <w:tmpl w:val="FCD03DB8"/>
    <w:lvl w:ilvl="0" w:tplc="C61490FE">
      <w:numFmt w:val="bullet"/>
      <w:lvlText w:val="-"/>
      <w:lvlJc w:val="left"/>
      <w:pPr>
        <w:ind w:left="1440" w:hanging="360"/>
      </w:pPr>
      <w:rPr>
        <w:rFonts w:ascii="Calibri" w:eastAsia="Times New Roman"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F707D07"/>
    <w:multiLevelType w:val="hybridMultilevel"/>
    <w:tmpl w:val="8E3CF7F2"/>
    <w:lvl w:ilvl="0" w:tplc="69F2C3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2A15463"/>
    <w:multiLevelType w:val="hybridMultilevel"/>
    <w:tmpl w:val="BFE0676E"/>
    <w:lvl w:ilvl="0" w:tplc="C61490FE">
      <w:numFmt w:val="bullet"/>
      <w:lvlText w:val="-"/>
      <w:lvlJc w:val="left"/>
      <w:pPr>
        <w:ind w:left="1382" w:hanging="360"/>
      </w:pPr>
      <w:rPr>
        <w:rFonts w:ascii="Calibri" w:eastAsia="Times New Roman" w:hAnsi="Calibri" w:cs="Times New Roman"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35">
    <w:nsid w:val="7333436A"/>
    <w:multiLevelType w:val="hybridMultilevel"/>
    <w:tmpl w:val="BD529D06"/>
    <w:lvl w:ilvl="0" w:tplc="50900CC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3512931"/>
    <w:multiLevelType w:val="hybridMultilevel"/>
    <w:tmpl w:val="C4F47238"/>
    <w:lvl w:ilvl="0" w:tplc="612E74FE">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6E592A"/>
    <w:multiLevelType w:val="hybridMultilevel"/>
    <w:tmpl w:val="E39ECA5C"/>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796C87"/>
    <w:multiLevelType w:val="hybridMultilevel"/>
    <w:tmpl w:val="412E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0F7D11"/>
    <w:multiLevelType w:val="hybridMultilevel"/>
    <w:tmpl w:val="A6045DD8"/>
    <w:lvl w:ilvl="0" w:tplc="C61490FE">
      <w:numFmt w:val="bullet"/>
      <w:lvlText w:val="-"/>
      <w:lvlJc w:val="left"/>
      <w:pPr>
        <w:ind w:left="1571" w:hanging="360"/>
      </w:pPr>
      <w:rPr>
        <w:rFonts w:ascii="Calibri" w:eastAsia="Times New Roman" w:hAnsi="Calibri"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nsid w:val="7C907DE8"/>
    <w:multiLevelType w:val="hybridMultilevel"/>
    <w:tmpl w:val="12DCE65C"/>
    <w:lvl w:ilvl="0" w:tplc="C61490FE">
      <w:numFmt w:val="bullet"/>
      <w:lvlText w:val="-"/>
      <w:lvlJc w:val="left"/>
      <w:pPr>
        <w:ind w:left="1571" w:hanging="360"/>
      </w:pPr>
      <w:rPr>
        <w:rFonts w:ascii="Calibri" w:eastAsia="Times New Roman" w:hAnsi="Calibri"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35"/>
  </w:num>
  <w:num w:numId="2">
    <w:abstractNumId w:val="6"/>
  </w:num>
  <w:num w:numId="3">
    <w:abstractNumId w:val="26"/>
  </w:num>
  <w:num w:numId="4">
    <w:abstractNumId w:val="38"/>
  </w:num>
  <w:num w:numId="5">
    <w:abstractNumId w:val="25"/>
  </w:num>
  <w:num w:numId="6">
    <w:abstractNumId w:val="22"/>
  </w:num>
  <w:num w:numId="7">
    <w:abstractNumId w:val="8"/>
  </w:num>
  <w:num w:numId="8">
    <w:abstractNumId w:val="33"/>
  </w:num>
  <w:num w:numId="9">
    <w:abstractNumId w:val="15"/>
  </w:num>
  <w:num w:numId="10">
    <w:abstractNumId w:val="10"/>
  </w:num>
  <w:num w:numId="11">
    <w:abstractNumId w:val="34"/>
  </w:num>
  <w:num w:numId="12">
    <w:abstractNumId w:val="14"/>
  </w:num>
  <w:num w:numId="13">
    <w:abstractNumId w:val="5"/>
  </w:num>
  <w:num w:numId="14">
    <w:abstractNumId w:val="1"/>
  </w:num>
  <w:num w:numId="15">
    <w:abstractNumId w:val="13"/>
  </w:num>
  <w:num w:numId="16">
    <w:abstractNumId w:val="37"/>
  </w:num>
  <w:num w:numId="17">
    <w:abstractNumId w:val="4"/>
  </w:num>
  <w:num w:numId="18">
    <w:abstractNumId w:val="18"/>
  </w:num>
  <w:num w:numId="19">
    <w:abstractNumId w:val="20"/>
  </w:num>
  <w:num w:numId="20">
    <w:abstractNumId w:val="16"/>
  </w:num>
  <w:num w:numId="21">
    <w:abstractNumId w:val="17"/>
  </w:num>
  <w:num w:numId="22">
    <w:abstractNumId w:val="36"/>
  </w:num>
  <w:num w:numId="23">
    <w:abstractNumId w:val="27"/>
  </w:num>
  <w:num w:numId="24">
    <w:abstractNumId w:val="28"/>
  </w:num>
  <w:num w:numId="25">
    <w:abstractNumId w:val="0"/>
  </w:num>
  <w:num w:numId="26">
    <w:abstractNumId w:val="7"/>
  </w:num>
  <w:num w:numId="27">
    <w:abstractNumId w:val="9"/>
  </w:num>
  <w:num w:numId="28">
    <w:abstractNumId w:val="2"/>
  </w:num>
  <w:num w:numId="29">
    <w:abstractNumId w:val="19"/>
  </w:num>
  <w:num w:numId="30">
    <w:abstractNumId w:val="23"/>
  </w:num>
  <w:num w:numId="31">
    <w:abstractNumId w:val="11"/>
  </w:num>
  <w:num w:numId="32">
    <w:abstractNumId w:val="12"/>
  </w:num>
  <w:num w:numId="33">
    <w:abstractNumId w:val="30"/>
  </w:num>
  <w:num w:numId="34">
    <w:abstractNumId w:val="32"/>
  </w:num>
  <w:num w:numId="35">
    <w:abstractNumId w:val="29"/>
  </w:num>
  <w:num w:numId="36">
    <w:abstractNumId w:val="31"/>
  </w:num>
  <w:num w:numId="37">
    <w:abstractNumId w:val="21"/>
  </w:num>
  <w:num w:numId="38">
    <w:abstractNumId w:val="39"/>
  </w:num>
  <w:num w:numId="39">
    <w:abstractNumId w:val="3"/>
  </w:num>
  <w:num w:numId="40">
    <w:abstractNumId w:val="24"/>
  </w:num>
  <w:num w:numId="41">
    <w:abstractNumId w:val="40"/>
  </w:num>
  <w:numIdMacAtCleanup w:val="4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y phan">
    <w15:presenceInfo w15:providerId="Windows Live" w15:userId="63fb0162ae84aa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70C"/>
    <w:rsid w:val="000000EF"/>
    <w:rsid w:val="00000C45"/>
    <w:rsid w:val="00001458"/>
    <w:rsid w:val="00001DDF"/>
    <w:rsid w:val="00003089"/>
    <w:rsid w:val="000042AB"/>
    <w:rsid w:val="00004C1F"/>
    <w:rsid w:val="000103FB"/>
    <w:rsid w:val="00011E4F"/>
    <w:rsid w:val="000121FF"/>
    <w:rsid w:val="00012654"/>
    <w:rsid w:val="000128BD"/>
    <w:rsid w:val="00012C0F"/>
    <w:rsid w:val="00012D15"/>
    <w:rsid w:val="00014953"/>
    <w:rsid w:val="00015231"/>
    <w:rsid w:val="0001534F"/>
    <w:rsid w:val="00016CB5"/>
    <w:rsid w:val="00017F37"/>
    <w:rsid w:val="000215BF"/>
    <w:rsid w:val="00023779"/>
    <w:rsid w:val="00023CEB"/>
    <w:rsid w:val="000252EB"/>
    <w:rsid w:val="000261E0"/>
    <w:rsid w:val="00026DD6"/>
    <w:rsid w:val="00027C21"/>
    <w:rsid w:val="0003088F"/>
    <w:rsid w:val="00030B85"/>
    <w:rsid w:val="00031137"/>
    <w:rsid w:val="0003415F"/>
    <w:rsid w:val="0003517F"/>
    <w:rsid w:val="00035730"/>
    <w:rsid w:val="00035A93"/>
    <w:rsid w:val="000360BC"/>
    <w:rsid w:val="0003659C"/>
    <w:rsid w:val="000367A8"/>
    <w:rsid w:val="00041576"/>
    <w:rsid w:val="00041ACC"/>
    <w:rsid w:val="00041B33"/>
    <w:rsid w:val="00042B44"/>
    <w:rsid w:val="00045759"/>
    <w:rsid w:val="00045AF7"/>
    <w:rsid w:val="00045DEF"/>
    <w:rsid w:val="0004768D"/>
    <w:rsid w:val="000476B2"/>
    <w:rsid w:val="0005080D"/>
    <w:rsid w:val="00050B50"/>
    <w:rsid w:val="00052936"/>
    <w:rsid w:val="0005342B"/>
    <w:rsid w:val="00054EC5"/>
    <w:rsid w:val="000551F3"/>
    <w:rsid w:val="0005528A"/>
    <w:rsid w:val="00055EDF"/>
    <w:rsid w:val="00057192"/>
    <w:rsid w:val="00057644"/>
    <w:rsid w:val="0006038E"/>
    <w:rsid w:val="000622A7"/>
    <w:rsid w:val="000628C6"/>
    <w:rsid w:val="00062F71"/>
    <w:rsid w:val="0006467C"/>
    <w:rsid w:val="00065558"/>
    <w:rsid w:val="000672D5"/>
    <w:rsid w:val="00067405"/>
    <w:rsid w:val="000719C8"/>
    <w:rsid w:val="000726A7"/>
    <w:rsid w:val="00072706"/>
    <w:rsid w:val="000732D1"/>
    <w:rsid w:val="00073C49"/>
    <w:rsid w:val="00073F1F"/>
    <w:rsid w:val="000745E8"/>
    <w:rsid w:val="0007503E"/>
    <w:rsid w:val="00076B39"/>
    <w:rsid w:val="0007751A"/>
    <w:rsid w:val="00077E1C"/>
    <w:rsid w:val="0008043C"/>
    <w:rsid w:val="000807A1"/>
    <w:rsid w:val="000847FD"/>
    <w:rsid w:val="000864C9"/>
    <w:rsid w:val="000873A3"/>
    <w:rsid w:val="000912C3"/>
    <w:rsid w:val="00091A0E"/>
    <w:rsid w:val="00091C61"/>
    <w:rsid w:val="00091D4F"/>
    <w:rsid w:val="000922AA"/>
    <w:rsid w:val="000925BE"/>
    <w:rsid w:val="000928EE"/>
    <w:rsid w:val="00092A83"/>
    <w:rsid w:val="00092BFD"/>
    <w:rsid w:val="0009382A"/>
    <w:rsid w:val="00093A61"/>
    <w:rsid w:val="000A001B"/>
    <w:rsid w:val="000A017F"/>
    <w:rsid w:val="000A097D"/>
    <w:rsid w:val="000A27D4"/>
    <w:rsid w:val="000A2BBA"/>
    <w:rsid w:val="000A2C5F"/>
    <w:rsid w:val="000A3630"/>
    <w:rsid w:val="000A3809"/>
    <w:rsid w:val="000A38FC"/>
    <w:rsid w:val="000A4788"/>
    <w:rsid w:val="000A7923"/>
    <w:rsid w:val="000A79FD"/>
    <w:rsid w:val="000B2B2A"/>
    <w:rsid w:val="000B7D7B"/>
    <w:rsid w:val="000C15B5"/>
    <w:rsid w:val="000C26B6"/>
    <w:rsid w:val="000C272A"/>
    <w:rsid w:val="000C2C48"/>
    <w:rsid w:val="000C35A3"/>
    <w:rsid w:val="000C422D"/>
    <w:rsid w:val="000C4FB8"/>
    <w:rsid w:val="000C686D"/>
    <w:rsid w:val="000C6C8D"/>
    <w:rsid w:val="000C7107"/>
    <w:rsid w:val="000D0F3D"/>
    <w:rsid w:val="000D2062"/>
    <w:rsid w:val="000D4480"/>
    <w:rsid w:val="000D6417"/>
    <w:rsid w:val="000D6537"/>
    <w:rsid w:val="000D66B9"/>
    <w:rsid w:val="000D6E53"/>
    <w:rsid w:val="000D6E9F"/>
    <w:rsid w:val="000E1B68"/>
    <w:rsid w:val="000E2429"/>
    <w:rsid w:val="000E3491"/>
    <w:rsid w:val="000E3990"/>
    <w:rsid w:val="000E3E73"/>
    <w:rsid w:val="000E7595"/>
    <w:rsid w:val="000E7653"/>
    <w:rsid w:val="000E7920"/>
    <w:rsid w:val="000E792C"/>
    <w:rsid w:val="000E7B89"/>
    <w:rsid w:val="000E7E14"/>
    <w:rsid w:val="000F027E"/>
    <w:rsid w:val="000F07B7"/>
    <w:rsid w:val="000F193A"/>
    <w:rsid w:val="000F1E58"/>
    <w:rsid w:val="000F1F3E"/>
    <w:rsid w:val="000F4957"/>
    <w:rsid w:val="000F4AA9"/>
    <w:rsid w:val="000F50C5"/>
    <w:rsid w:val="00102BF6"/>
    <w:rsid w:val="00106411"/>
    <w:rsid w:val="00106C69"/>
    <w:rsid w:val="0011145C"/>
    <w:rsid w:val="001114CF"/>
    <w:rsid w:val="00112372"/>
    <w:rsid w:val="00112802"/>
    <w:rsid w:val="00113282"/>
    <w:rsid w:val="00114791"/>
    <w:rsid w:val="001149B5"/>
    <w:rsid w:val="00116E93"/>
    <w:rsid w:val="001177F8"/>
    <w:rsid w:val="00120623"/>
    <w:rsid w:val="00122562"/>
    <w:rsid w:val="00123583"/>
    <w:rsid w:val="00123BA0"/>
    <w:rsid w:val="00125F72"/>
    <w:rsid w:val="001269E2"/>
    <w:rsid w:val="001270BD"/>
    <w:rsid w:val="00131B8F"/>
    <w:rsid w:val="00131CDF"/>
    <w:rsid w:val="001330EE"/>
    <w:rsid w:val="00135684"/>
    <w:rsid w:val="001366A3"/>
    <w:rsid w:val="001366C1"/>
    <w:rsid w:val="00137033"/>
    <w:rsid w:val="00137979"/>
    <w:rsid w:val="00140AF9"/>
    <w:rsid w:val="001415C3"/>
    <w:rsid w:val="00142C81"/>
    <w:rsid w:val="00142D7E"/>
    <w:rsid w:val="00144E8D"/>
    <w:rsid w:val="00145DD1"/>
    <w:rsid w:val="001461D0"/>
    <w:rsid w:val="00150224"/>
    <w:rsid w:val="00150AE2"/>
    <w:rsid w:val="00150E59"/>
    <w:rsid w:val="001515E6"/>
    <w:rsid w:val="0015170A"/>
    <w:rsid w:val="00151A43"/>
    <w:rsid w:val="00151C33"/>
    <w:rsid w:val="00151F48"/>
    <w:rsid w:val="001521A7"/>
    <w:rsid w:val="00153568"/>
    <w:rsid w:val="00153FA2"/>
    <w:rsid w:val="001570F1"/>
    <w:rsid w:val="00157BAF"/>
    <w:rsid w:val="0016174B"/>
    <w:rsid w:val="00163813"/>
    <w:rsid w:val="001658E3"/>
    <w:rsid w:val="0017175F"/>
    <w:rsid w:val="00172011"/>
    <w:rsid w:val="0017255B"/>
    <w:rsid w:val="00172A87"/>
    <w:rsid w:val="00173AC5"/>
    <w:rsid w:val="001743CB"/>
    <w:rsid w:val="001764D0"/>
    <w:rsid w:val="00177B80"/>
    <w:rsid w:val="00177D6A"/>
    <w:rsid w:val="00180E31"/>
    <w:rsid w:val="001813D7"/>
    <w:rsid w:val="00181623"/>
    <w:rsid w:val="00181EE0"/>
    <w:rsid w:val="001826C3"/>
    <w:rsid w:val="001845BE"/>
    <w:rsid w:val="001858A8"/>
    <w:rsid w:val="00186BEA"/>
    <w:rsid w:val="0018750E"/>
    <w:rsid w:val="00190AE4"/>
    <w:rsid w:val="00192184"/>
    <w:rsid w:val="001933DE"/>
    <w:rsid w:val="00194901"/>
    <w:rsid w:val="00195B2F"/>
    <w:rsid w:val="00197413"/>
    <w:rsid w:val="001A1889"/>
    <w:rsid w:val="001A1F8F"/>
    <w:rsid w:val="001A2251"/>
    <w:rsid w:val="001A4B27"/>
    <w:rsid w:val="001A6031"/>
    <w:rsid w:val="001A7571"/>
    <w:rsid w:val="001B0CBE"/>
    <w:rsid w:val="001B1674"/>
    <w:rsid w:val="001B46B0"/>
    <w:rsid w:val="001B4773"/>
    <w:rsid w:val="001B50AF"/>
    <w:rsid w:val="001B6009"/>
    <w:rsid w:val="001B7399"/>
    <w:rsid w:val="001C05D7"/>
    <w:rsid w:val="001C226A"/>
    <w:rsid w:val="001C27C4"/>
    <w:rsid w:val="001C312A"/>
    <w:rsid w:val="001C357C"/>
    <w:rsid w:val="001C39BD"/>
    <w:rsid w:val="001C4832"/>
    <w:rsid w:val="001C4B3C"/>
    <w:rsid w:val="001C6D89"/>
    <w:rsid w:val="001D03D4"/>
    <w:rsid w:val="001D2128"/>
    <w:rsid w:val="001D3509"/>
    <w:rsid w:val="001D4A34"/>
    <w:rsid w:val="001D6A55"/>
    <w:rsid w:val="001D7FFA"/>
    <w:rsid w:val="001E010C"/>
    <w:rsid w:val="001E0677"/>
    <w:rsid w:val="001E0ED8"/>
    <w:rsid w:val="001E357D"/>
    <w:rsid w:val="001E41A5"/>
    <w:rsid w:val="001E579A"/>
    <w:rsid w:val="001E59C6"/>
    <w:rsid w:val="001E79BA"/>
    <w:rsid w:val="001F0AE9"/>
    <w:rsid w:val="001F11BC"/>
    <w:rsid w:val="001F255B"/>
    <w:rsid w:val="001F2850"/>
    <w:rsid w:val="001F4C56"/>
    <w:rsid w:val="002018F5"/>
    <w:rsid w:val="0020236C"/>
    <w:rsid w:val="00204517"/>
    <w:rsid w:val="0020472A"/>
    <w:rsid w:val="00204BB1"/>
    <w:rsid w:val="0020544C"/>
    <w:rsid w:val="00206383"/>
    <w:rsid w:val="00206CE5"/>
    <w:rsid w:val="00207275"/>
    <w:rsid w:val="00207662"/>
    <w:rsid w:val="00210F99"/>
    <w:rsid w:val="00211C6F"/>
    <w:rsid w:val="00211C90"/>
    <w:rsid w:val="00213617"/>
    <w:rsid w:val="00213FE0"/>
    <w:rsid w:val="00214AD4"/>
    <w:rsid w:val="00221456"/>
    <w:rsid w:val="00221CB9"/>
    <w:rsid w:val="00222ACF"/>
    <w:rsid w:val="002236BC"/>
    <w:rsid w:val="00224C22"/>
    <w:rsid w:val="00225A27"/>
    <w:rsid w:val="002262A0"/>
    <w:rsid w:val="0022636B"/>
    <w:rsid w:val="002268AE"/>
    <w:rsid w:val="00227D43"/>
    <w:rsid w:val="0023000D"/>
    <w:rsid w:val="00230D1B"/>
    <w:rsid w:val="00231F84"/>
    <w:rsid w:val="00234002"/>
    <w:rsid w:val="00234543"/>
    <w:rsid w:val="0023604A"/>
    <w:rsid w:val="002363D4"/>
    <w:rsid w:val="00240FCC"/>
    <w:rsid w:val="00241007"/>
    <w:rsid w:val="00241857"/>
    <w:rsid w:val="0024364B"/>
    <w:rsid w:val="00243955"/>
    <w:rsid w:val="002446BA"/>
    <w:rsid w:val="00246763"/>
    <w:rsid w:val="00247367"/>
    <w:rsid w:val="0024761B"/>
    <w:rsid w:val="00247684"/>
    <w:rsid w:val="00247772"/>
    <w:rsid w:val="00250209"/>
    <w:rsid w:val="00251508"/>
    <w:rsid w:val="00252F17"/>
    <w:rsid w:val="00253D73"/>
    <w:rsid w:val="00254214"/>
    <w:rsid w:val="00254270"/>
    <w:rsid w:val="002555CC"/>
    <w:rsid w:val="00255CCC"/>
    <w:rsid w:val="002562B8"/>
    <w:rsid w:val="00260ADF"/>
    <w:rsid w:val="00262683"/>
    <w:rsid w:val="0026368E"/>
    <w:rsid w:val="00263973"/>
    <w:rsid w:val="00263E39"/>
    <w:rsid w:val="00264BEC"/>
    <w:rsid w:val="00266985"/>
    <w:rsid w:val="00266E17"/>
    <w:rsid w:val="00266E7A"/>
    <w:rsid w:val="00266FE6"/>
    <w:rsid w:val="00267108"/>
    <w:rsid w:val="002671F4"/>
    <w:rsid w:val="002702EE"/>
    <w:rsid w:val="002712A2"/>
    <w:rsid w:val="002713A8"/>
    <w:rsid w:val="00271B40"/>
    <w:rsid w:val="0027269A"/>
    <w:rsid w:val="00275632"/>
    <w:rsid w:val="00280930"/>
    <w:rsid w:val="00282CB3"/>
    <w:rsid w:val="00282D8D"/>
    <w:rsid w:val="00283649"/>
    <w:rsid w:val="002849B1"/>
    <w:rsid w:val="00284BD7"/>
    <w:rsid w:val="00286EB8"/>
    <w:rsid w:val="00290B1D"/>
    <w:rsid w:val="00291F0E"/>
    <w:rsid w:val="002953CC"/>
    <w:rsid w:val="002963F6"/>
    <w:rsid w:val="0029644F"/>
    <w:rsid w:val="0029743A"/>
    <w:rsid w:val="00297D54"/>
    <w:rsid w:val="002A0C38"/>
    <w:rsid w:val="002A0D52"/>
    <w:rsid w:val="002A0E85"/>
    <w:rsid w:val="002A19ED"/>
    <w:rsid w:val="002A1E3F"/>
    <w:rsid w:val="002A24EB"/>
    <w:rsid w:val="002A291E"/>
    <w:rsid w:val="002A5BCC"/>
    <w:rsid w:val="002A5F18"/>
    <w:rsid w:val="002A641D"/>
    <w:rsid w:val="002A64E5"/>
    <w:rsid w:val="002A68B9"/>
    <w:rsid w:val="002A7154"/>
    <w:rsid w:val="002B1CD4"/>
    <w:rsid w:val="002B351E"/>
    <w:rsid w:val="002B5E01"/>
    <w:rsid w:val="002B6FA1"/>
    <w:rsid w:val="002C0B0E"/>
    <w:rsid w:val="002C1435"/>
    <w:rsid w:val="002C1603"/>
    <w:rsid w:val="002C1B70"/>
    <w:rsid w:val="002C776E"/>
    <w:rsid w:val="002D02E0"/>
    <w:rsid w:val="002D0EA5"/>
    <w:rsid w:val="002D1590"/>
    <w:rsid w:val="002D2F43"/>
    <w:rsid w:val="002D3D27"/>
    <w:rsid w:val="002D500F"/>
    <w:rsid w:val="002E196C"/>
    <w:rsid w:val="002E1B97"/>
    <w:rsid w:val="002E3B1A"/>
    <w:rsid w:val="002E69EF"/>
    <w:rsid w:val="002F18B6"/>
    <w:rsid w:val="002F281E"/>
    <w:rsid w:val="002F3B79"/>
    <w:rsid w:val="002F4437"/>
    <w:rsid w:val="002F6B7E"/>
    <w:rsid w:val="002F7CAD"/>
    <w:rsid w:val="002F7D83"/>
    <w:rsid w:val="00300B47"/>
    <w:rsid w:val="003012A5"/>
    <w:rsid w:val="0030578A"/>
    <w:rsid w:val="00305DA3"/>
    <w:rsid w:val="00311270"/>
    <w:rsid w:val="00312037"/>
    <w:rsid w:val="00312572"/>
    <w:rsid w:val="0031322C"/>
    <w:rsid w:val="00314F03"/>
    <w:rsid w:val="00316766"/>
    <w:rsid w:val="00317C5E"/>
    <w:rsid w:val="0032003D"/>
    <w:rsid w:val="0032047B"/>
    <w:rsid w:val="00320E98"/>
    <w:rsid w:val="00321D4E"/>
    <w:rsid w:val="00325BD0"/>
    <w:rsid w:val="00327079"/>
    <w:rsid w:val="00327B00"/>
    <w:rsid w:val="003301FD"/>
    <w:rsid w:val="00330E4A"/>
    <w:rsid w:val="003324CC"/>
    <w:rsid w:val="003329A4"/>
    <w:rsid w:val="0033428B"/>
    <w:rsid w:val="003362EA"/>
    <w:rsid w:val="0033715F"/>
    <w:rsid w:val="00337D39"/>
    <w:rsid w:val="00341E96"/>
    <w:rsid w:val="003421BA"/>
    <w:rsid w:val="00342434"/>
    <w:rsid w:val="003438BF"/>
    <w:rsid w:val="00345B1F"/>
    <w:rsid w:val="00346958"/>
    <w:rsid w:val="0034797D"/>
    <w:rsid w:val="00350152"/>
    <w:rsid w:val="0035015C"/>
    <w:rsid w:val="00350CD8"/>
    <w:rsid w:val="003517A9"/>
    <w:rsid w:val="003517AB"/>
    <w:rsid w:val="00352E54"/>
    <w:rsid w:val="00352E6F"/>
    <w:rsid w:val="0035382E"/>
    <w:rsid w:val="003547FC"/>
    <w:rsid w:val="0035644E"/>
    <w:rsid w:val="00357139"/>
    <w:rsid w:val="00357BF4"/>
    <w:rsid w:val="0036012A"/>
    <w:rsid w:val="00360223"/>
    <w:rsid w:val="00361976"/>
    <w:rsid w:val="00361ACB"/>
    <w:rsid w:val="00363376"/>
    <w:rsid w:val="003644BE"/>
    <w:rsid w:val="00364D12"/>
    <w:rsid w:val="00365FAE"/>
    <w:rsid w:val="00367876"/>
    <w:rsid w:val="00370F01"/>
    <w:rsid w:val="00372245"/>
    <w:rsid w:val="003728D5"/>
    <w:rsid w:val="00372D37"/>
    <w:rsid w:val="00374CB9"/>
    <w:rsid w:val="00374ECE"/>
    <w:rsid w:val="00376245"/>
    <w:rsid w:val="00377030"/>
    <w:rsid w:val="00377A7F"/>
    <w:rsid w:val="003803C7"/>
    <w:rsid w:val="00380D4C"/>
    <w:rsid w:val="00382DAE"/>
    <w:rsid w:val="00382F20"/>
    <w:rsid w:val="00383D3D"/>
    <w:rsid w:val="00383E6D"/>
    <w:rsid w:val="00385866"/>
    <w:rsid w:val="00385BC0"/>
    <w:rsid w:val="00385D21"/>
    <w:rsid w:val="003946B2"/>
    <w:rsid w:val="00394893"/>
    <w:rsid w:val="003962E1"/>
    <w:rsid w:val="003967E9"/>
    <w:rsid w:val="00396842"/>
    <w:rsid w:val="00397388"/>
    <w:rsid w:val="003A0A88"/>
    <w:rsid w:val="003A1974"/>
    <w:rsid w:val="003A19B5"/>
    <w:rsid w:val="003A252D"/>
    <w:rsid w:val="003A2984"/>
    <w:rsid w:val="003A3C7B"/>
    <w:rsid w:val="003A492F"/>
    <w:rsid w:val="003A494B"/>
    <w:rsid w:val="003A4E23"/>
    <w:rsid w:val="003A5A42"/>
    <w:rsid w:val="003A5BDC"/>
    <w:rsid w:val="003A7B68"/>
    <w:rsid w:val="003B1AA1"/>
    <w:rsid w:val="003B1DF6"/>
    <w:rsid w:val="003B1E03"/>
    <w:rsid w:val="003B40EC"/>
    <w:rsid w:val="003B4749"/>
    <w:rsid w:val="003B6236"/>
    <w:rsid w:val="003B65F2"/>
    <w:rsid w:val="003B7E8B"/>
    <w:rsid w:val="003C01CC"/>
    <w:rsid w:val="003C0F88"/>
    <w:rsid w:val="003C1499"/>
    <w:rsid w:val="003C18F9"/>
    <w:rsid w:val="003C2F19"/>
    <w:rsid w:val="003C339E"/>
    <w:rsid w:val="003C3836"/>
    <w:rsid w:val="003C4D53"/>
    <w:rsid w:val="003C5070"/>
    <w:rsid w:val="003C5901"/>
    <w:rsid w:val="003C728B"/>
    <w:rsid w:val="003C7F03"/>
    <w:rsid w:val="003D08D3"/>
    <w:rsid w:val="003D150E"/>
    <w:rsid w:val="003D160E"/>
    <w:rsid w:val="003D42DC"/>
    <w:rsid w:val="003D5428"/>
    <w:rsid w:val="003D7A65"/>
    <w:rsid w:val="003E12DA"/>
    <w:rsid w:val="003E15E8"/>
    <w:rsid w:val="003E2FDD"/>
    <w:rsid w:val="003E306B"/>
    <w:rsid w:val="003E31A5"/>
    <w:rsid w:val="003F03B2"/>
    <w:rsid w:val="003F12B4"/>
    <w:rsid w:val="003F1B40"/>
    <w:rsid w:val="003F1CC8"/>
    <w:rsid w:val="003F2C6A"/>
    <w:rsid w:val="003F4DDE"/>
    <w:rsid w:val="003F4EA4"/>
    <w:rsid w:val="003F4FFB"/>
    <w:rsid w:val="003F5A10"/>
    <w:rsid w:val="003F5F59"/>
    <w:rsid w:val="003F67E8"/>
    <w:rsid w:val="003F6C21"/>
    <w:rsid w:val="004006FA"/>
    <w:rsid w:val="004030A7"/>
    <w:rsid w:val="00403276"/>
    <w:rsid w:val="004034FD"/>
    <w:rsid w:val="0040364A"/>
    <w:rsid w:val="00404E05"/>
    <w:rsid w:val="00405E8F"/>
    <w:rsid w:val="004070E2"/>
    <w:rsid w:val="00410260"/>
    <w:rsid w:val="00410D72"/>
    <w:rsid w:val="00412FAE"/>
    <w:rsid w:val="00413A2F"/>
    <w:rsid w:val="00414614"/>
    <w:rsid w:val="0041539D"/>
    <w:rsid w:val="00415410"/>
    <w:rsid w:val="00420A45"/>
    <w:rsid w:val="00422365"/>
    <w:rsid w:val="004238C9"/>
    <w:rsid w:val="00423B14"/>
    <w:rsid w:val="00424CD8"/>
    <w:rsid w:val="00425C36"/>
    <w:rsid w:val="00426C9D"/>
    <w:rsid w:val="004273D2"/>
    <w:rsid w:val="00427F34"/>
    <w:rsid w:val="00430ADF"/>
    <w:rsid w:val="0043389E"/>
    <w:rsid w:val="004345B0"/>
    <w:rsid w:val="004367D6"/>
    <w:rsid w:val="00436BF1"/>
    <w:rsid w:val="004372E7"/>
    <w:rsid w:val="004374D5"/>
    <w:rsid w:val="004405B9"/>
    <w:rsid w:val="00441156"/>
    <w:rsid w:val="00441830"/>
    <w:rsid w:val="00441FF1"/>
    <w:rsid w:val="00445CBF"/>
    <w:rsid w:val="00447556"/>
    <w:rsid w:val="004478AF"/>
    <w:rsid w:val="00453BA3"/>
    <w:rsid w:val="00454BE8"/>
    <w:rsid w:val="0045562E"/>
    <w:rsid w:val="0046008A"/>
    <w:rsid w:val="00462A40"/>
    <w:rsid w:val="00462FCF"/>
    <w:rsid w:val="004702C8"/>
    <w:rsid w:val="00470ECB"/>
    <w:rsid w:val="0047114D"/>
    <w:rsid w:val="00471556"/>
    <w:rsid w:val="004719FE"/>
    <w:rsid w:val="00471E99"/>
    <w:rsid w:val="004720B1"/>
    <w:rsid w:val="00473480"/>
    <w:rsid w:val="004748A3"/>
    <w:rsid w:val="0047576D"/>
    <w:rsid w:val="00475ADC"/>
    <w:rsid w:val="00475DF7"/>
    <w:rsid w:val="0047722C"/>
    <w:rsid w:val="004772B1"/>
    <w:rsid w:val="00480042"/>
    <w:rsid w:val="00481E20"/>
    <w:rsid w:val="00484B79"/>
    <w:rsid w:val="004858C6"/>
    <w:rsid w:val="004866FE"/>
    <w:rsid w:val="0048697D"/>
    <w:rsid w:val="00486DF0"/>
    <w:rsid w:val="004904D0"/>
    <w:rsid w:val="00490591"/>
    <w:rsid w:val="00491F8B"/>
    <w:rsid w:val="00492314"/>
    <w:rsid w:val="004970A5"/>
    <w:rsid w:val="00497586"/>
    <w:rsid w:val="0049774E"/>
    <w:rsid w:val="004A0A88"/>
    <w:rsid w:val="004A25B5"/>
    <w:rsid w:val="004A280C"/>
    <w:rsid w:val="004A2A75"/>
    <w:rsid w:val="004A2E9E"/>
    <w:rsid w:val="004A44A6"/>
    <w:rsid w:val="004A6A3F"/>
    <w:rsid w:val="004B081E"/>
    <w:rsid w:val="004B0861"/>
    <w:rsid w:val="004B334D"/>
    <w:rsid w:val="004B3415"/>
    <w:rsid w:val="004B37C4"/>
    <w:rsid w:val="004B40A2"/>
    <w:rsid w:val="004B44B3"/>
    <w:rsid w:val="004B4B2C"/>
    <w:rsid w:val="004B5F8A"/>
    <w:rsid w:val="004B6261"/>
    <w:rsid w:val="004B6274"/>
    <w:rsid w:val="004B62DC"/>
    <w:rsid w:val="004C15CB"/>
    <w:rsid w:val="004C30C8"/>
    <w:rsid w:val="004C4D16"/>
    <w:rsid w:val="004C5A40"/>
    <w:rsid w:val="004C64A6"/>
    <w:rsid w:val="004D2EBF"/>
    <w:rsid w:val="004D3A06"/>
    <w:rsid w:val="004D4773"/>
    <w:rsid w:val="004D663C"/>
    <w:rsid w:val="004D7403"/>
    <w:rsid w:val="004D7A96"/>
    <w:rsid w:val="004E0ED1"/>
    <w:rsid w:val="004E10A7"/>
    <w:rsid w:val="004E1F1D"/>
    <w:rsid w:val="004E2D03"/>
    <w:rsid w:val="004E36CE"/>
    <w:rsid w:val="004E47D4"/>
    <w:rsid w:val="004E4A40"/>
    <w:rsid w:val="004E56EF"/>
    <w:rsid w:val="004E6255"/>
    <w:rsid w:val="004E63A9"/>
    <w:rsid w:val="004E69CB"/>
    <w:rsid w:val="004F01DB"/>
    <w:rsid w:val="004F0965"/>
    <w:rsid w:val="004F1E71"/>
    <w:rsid w:val="004F1EC2"/>
    <w:rsid w:val="004F35F1"/>
    <w:rsid w:val="004F4DEA"/>
    <w:rsid w:val="004F54BF"/>
    <w:rsid w:val="004F664D"/>
    <w:rsid w:val="004F6789"/>
    <w:rsid w:val="005035DE"/>
    <w:rsid w:val="00504BB2"/>
    <w:rsid w:val="00504E9D"/>
    <w:rsid w:val="00505774"/>
    <w:rsid w:val="00505860"/>
    <w:rsid w:val="00505D70"/>
    <w:rsid w:val="005072C8"/>
    <w:rsid w:val="0050737F"/>
    <w:rsid w:val="005101B4"/>
    <w:rsid w:val="00510A5F"/>
    <w:rsid w:val="00510B9B"/>
    <w:rsid w:val="00513EDF"/>
    <w:rsid w:val="00513F82"/>
    <w:rsid w:val="005147C9"/>
    <w:rsid w:val="00515F1B"/>
    <w:rsid w:val="00517411"/>
    <w:rsid w:val="0051768A"/>
    <w:rsid w:val="00521757"/>
    <w:rsid w:val="00521DF6"/>
    <w:rsid w:val="00523C0C"/>
    <w:rsid w:val="00524360"/>
    <w:rsid w:val="00524963"/>
    <w:rsid w:val="00526666"/>
    <w:rsid w:val="00527DE9"/>
    <w:rsid w:val="00527FAA"/>
    <w:rsid w:val="005315CC"/>
    <w:rsid w:val="00531D08"/>
    <w:rsid w:val="00532A0D"/>
    <w:rsid w:val="00534B37"/>
    <w:rsid w:val="00535347"/>
    <w:rsid w:val="00535433"/>
    <w:rsid w:val="005359DC"/>
    <w:rsid w:val="00535EB3"/>
    <w:rsid w:val="00537BAC"/>
    <w:rsid w:val="00544003"/>
    <w:rsid w:val="005446E8"/>
    <w:rsid w:val="00545036"/>
    <w:rsid w:val="00545BE5"/>
    <w:rsid w:val="00551960"/>
    <w:rsid w:val="00553490"/>
    <w:rsid w:val="00554435"/>
    <w:rsid w:val="0055449D"/>
    <w:rsid w:val="00554564"/>
    <w:rsid w:val="005547D7"/>
    <w:rsid w:val="0055646C"/>
    <w:rsid w:val="00556D27"/>
    <w:rsid w:val="0056055D"/>
    <w:rsid w:val="00560B69"/>
    <w:rsid w:val="00561D24"/>
    <w:rsid w:val="00562638"/>
    <w:rsid w:val="00563DFA"/>
    <w:rsid w:val="00565762"/>
    <w:rsid w:val="005673AF"/>
    <w:rsid w:val="00567B0E"/>
    <w:rsid w:val="005734E8"/>
    <w:rsid w:val="00575FEA"/>
    <w:rsid w:val="0057712C"/>
    <w:rsid w:val="00580A3D"/>
    <w:rsid w:val="00581D25"/>
    <w:rsid w:val="00581EB6"/>
    <w:rsid w:val="00583143"/>
    <w:rsid w:val="00587524"/>
    <w:rsid w:val="00590EBA"/>
    <w:rsid w:val="005910C5"/>
    <w:rsid w:val="00591148"/>
    <w:rsid w:val="00592384"/>
    <w:rsid w:val="00592585"/>
    <w:rsid w:val="00593685"/>
    <w:rsid w:val="00595919"/>
    <w:rsid w:val="005A11D8"/>
    <w:rsid w:val="005A1CAE"/>
    <w:rsid w:val="005A1E29"/>
    <w:rsid w:val="005A26BA"/>
    <w:rsid w:val="005A3EEF"/>
    <w:rsid w:val="005A4D76"/>
    <w:rsid w:val="005A6CB6"/>
    <w:rsid w:val="005B221D"/>
    <w:rsid w:val="005B2F67"/>
    <w:rsid w:val="005B31D7"/>
    <w:rsid w:val="005B42B5"/>
    <w:rsid w:val="005B46C9"/>
    <w:rsid w:val="005C0448"/>
    <w:rsid w:val="005C09B9"/>
    <w:rsid w:val="005C1A31"/>
    <w:rsid w:val="005C1CBC"/>
    <w:rsid w:val="005C2A4B"/>
    <w:rsid w:val="005C77DE"/>
    <w:rsid w:val="005D0B91"/>
    <w:rsid w:val="005D1C95"/>
    <w:rsid w:val="005D2318"/>
    <w:rsid w:val="005D3628"/>
    <w:rsid w:val="005D5B7E"/>
    <w:rsid w:val="005E04CA"/>
    <w:rsid w:val="005E1677"/>
    <w:rsid w:val="005E4832"/>
    <w:rsid w:val="005E5986"/>
    <w:rsid w:val="005E5CEA"/>
    <w:rsid w:val="005E65A7"/>
    <w:rsid w:val="005F0C45"/>
    <w:rsid w:val="005F5F27"/>
    <w:rsid w:val="005F6772"/>
    <w:rsid w:val="005F6D2E"/>
    <w:rsid w:val="005F738D"/>
    <w:rsid w:val="005F74A0"/>
    <w:rsid w:val="0060128E"/>
    <w:rsid w:val="0060177F"/>
    <w:rsid w:val="00602A55"/>
    <w:rsid w:val="00603509"/>
    <w:rsid w:val="0060473E"/>
    <w:rsid w:val="00605D62"/>
    <w:rsid w:val="00606836"/>
    <w:rsid w:val="00611D84"/>
    <w:rsid w:val="00612790"/>
    <w:rsid w:val="006128FE"/>
    <w:rsid w:val="0061327E"/>
    <w:rsid w:val="00614E43"/>
    <w:rsid w:val="00616CA7"/>
    <w:rsid w:val="006179EF"/>
    <w:rsid w:val="00620098"/>
    <w:rsid w:val="006202A6"/>
    <w:rsid w:val="00620AAB"/>
    <w:rsid w:val="00620D17"/>
    <w:rsid w:val="006212DA"/>
    <w:rsid w:val="0062287B"/>
    <w:rsid w:val="0062288B"/>
    <w:rsid w:val="00622AF5"/>
    <w:rsid w:val="006238A4"/>
    <w:rsid w:val="00624926"/>
    <w:rsid w:val="00624C22"/>
    <w:rsid w:val="00626566"/>
    <w:rsid w:val="00626AEE"/>
    <w:rsid w:val="00626E43"/>
    <w:rsid w:val="0062707C"/>
    <w:rsid w:val="00627D4D"/>
    <w:rsid w:val="00630BCE"/>
    <w:rsid w:val="00631A77"/>
    <w:rsid w:val="00632414"/>
    <w:rsid w:val="00633F08"/>
    <w:rsid w:val="006344D9"/>
    <w:rsid w:val="0063748D"/>
    <w:rsid w:val="0064067B"/>
    <w:rsid w:val="006409E4"/>
    <w:rsid w:val="00640B3F"/>
    <w:rsid w:val="0064101F"/>
    <w:rsid w:val="006420ED"/>
    <w:rsid w:val="00642AB5"/>
    <w:rsid w:val="00643AD1"/>
    <w:rsid w:val="00644567"/>
    <w:rsid w:val="00644690"/>
    <w:rsid w:val="00644C51"/>
    <w:rsid w:val="00646135"/>
    <w:rsid w:val="006461C0"/>
    <w:rsid w:val="0065004E"/>
    <w:rsid w:val="00650655"/>
    <w:rsid w:val="00650ADA"/>
    <w:rsid w:val="00651CE1"/>
    <w:rsid w:val="00653E8B"/>
    <w:rsid w:val="00654103"/>
    <w:rsid w:val="00655BB4"/>
    <w:rsid w:val="0065745C"/>
    <w:rsid w:val="00657DCF"/>
    <w:rsid w:val="00661C60"/>
    <w:rsid w:val="0066206A"/>
    <w:rsid w:val="0066210D"/>
    <w:rsid w:val="00663280"/>
    <w:rsid w:val="00663709"/>
    <w:rsid w:val="0066547F"/>
    <w:rsid w:val="00666269"/>
    <w:rsid w:val="00666B76"/>
    <w:rsid w:val="00667078"/>
    <w:rsid w:val="0067049E"/>
    <w:rsid w:val="00670526"/>
    <w:rsid w:val="006724A6"/>
    <w:rsid w:val="0067393D"/>
    <w:rsid w:val="00674767"/>
    <w:rsid w:val="00675E96"/>
    <w:rsid w:val="006803D4"/>
    <w:rsid w:val="00680FE8"/>
    <w:rsid w:val="00681858"/>
    <w:rsid w:val="00681F45"/>
    <w:rsid w:val="00682B38"/>
    <w:rsid w:val="006847B8"/>
    <w:rsid w:val="00684E7C"/>
    <w:rsid w:val="006852EC"/>
    <w:rsid w:val="0068670C"/>
    <w:rsid w:val="00687A54"/>
    <w:rsid w:val="00687C3B"/>
    <w:rsid w:val="006900A0"/>
    <w:rsid w:val="0069198D"/>
    <w:rsid w:val="00693F98"/>
    <w:rsid w:val="00695B8E"/>
    <w:rsid w:val="006965E6"/>
    <w:rsid w:val="00697492"/>
    <w:rsid w:val="006A0440"/>
    <w:rsid w:val="006A1D0B"/>
    <w:rsid w:val="006A390C"/>
    <w:rsid w:val="006A43E1"/>
    <w:rsid w:val="006A5735"/>
    <w:rsid w:val="006A6026"/>
    <w:rsid w:val="006A6A0E"/>
    <w:rsid w:val="006A6ECE"/>
    <w:rsid w:val="006B0B89"/>
    <w:rsid w:val="006B0D3E"/>
    <w:rsid w:val="006B218F"/>
    <w:rsid w:val="006B3812"/>
    <w:rsid w:val="006B435A"/>
    <w:rsid w:val="006B4A3C"/>
    <w:rsid w:val="006B5224"/>
    <w:rsid w:val="006B6B19"/>
    <w:rsid w:val="006B6FC0"/>
    <w:rsid w:val="006B7179"/>
    <w:rsid w:val="006C056D"/>
    <w:rsid w:val="006C0E16"/>
    <w:rsid w:val="006C21ED"/>
    <w:rsid w:val="006C251D"/>
    <w:rsid w:val="006C2A34"/>
    <w:rsid w:val="006C2A97"/>
    <w:rsid w:val="006C4C5F"/>
    <w:rsid w:val="006C67BB"/>
    <w:rsid w:val="006D01B0"/>
    <w:rsid w:val="006D0AC7"/>
    <w:rsid w:val="006D0F8B"/>
    <w:rsid w:val="006D1332"/>
    <w:rsid w:val="006D30AE"/>
    <w:rsid w:val="006D3560"/>
    <w:rsid w:val="006D469E"/>
    <w:rsid w:val="006D5B57"/>
    <w:rsid w:val="006D5D84"/>
    <w:rsid w:val="006D5F52"/>
    <w:rsid w:val="006D61B3"/>
    <w:rsid w:val="006D67AC"/>
    <w:rsid w:val="006D7CFB"/>
    <w:rsid w:val="006E0A08"/>
    <w:rsid w:val="006E0FD6"/>
    <w:rsid w:val="006E1C7C"/>
    <w:rsid w:val="006E219C"/>
    <w:rsid w:val="006E21E7"/>
    <w:rsid w:val="006E29AE"/>
    <w:rsid w:val="006E2B2F"/>
    <w:rsid w:val="006E3C95"/>
    <w:rsid w:val="006F0A67"/>
    <w:rsid w:val="006F25CD"/>
    <w:rsid w:val="006F2681"/>
    <w:rsid w:val="006F2783"/>
    <w:rsid w:val="006F2B86"/>
    <w:rsid w:val="006F3015"/>
    <w:rsid w:val="006F40B8"/>
    <w:rsid w:val="006F4DF0"/>
    <w:rsid w:val="006F5BA5"/>
    <w:rsid w:val="006F665F"/>
    <w:rsid w:val="00701951"/>
    <w:rsid w:val="00701C12"/>
    <w:rsid w:val="00702167"/>
    <w:rsid w:val="007022DE"/>
    <w:rsid w:val="00702434"/>
    <w:rsid w:val="00705864"/>
    <w:rsid w:val="0070623B"/>
    <w:rsid w:val="0070628D"/>
    <w:rsid w:val="007063F8"/>
    <w:rsid w:val="007064B6"/>
    <w:rsid w:val="0071022A"/>
    <w:rsid w:val="00710F86"/>
    <w:rsid w:val="007112B7"/>
    <w:rsid w:val="00711762"/>
    <w:rsid w:val="00711F16"/>
    <w:rsid w:val="007156E2"/>
    <w:rsid w:val="007174E9"/>
    <w:rsid w:val="00717A9D"/>
    <w:rsid w:val="00717CD5"/>
    <w:rsid w:val="00717D70"/>
    <w:rsid w:val="00720468"/>
    <w:rsid w:val="00720C95"/>
    <w:rsid w:val="00723B70"/>
    <w:rsid w:val="00723F70"/>
    <w:rsid w:val="007244FD"/>
    <w:rsid w:val="0072464A"/>
    <w:rsid w:val="00724ADC"/>
    <w:rsid w:val="00725996"/>
    <w:rsid w:val="00725C6D"/>
    <w:rsid w:val="00727959"/>
    <w:rsid w:val="00727D22"/>
    <w:rsid w:val="00730536"/>
    <w:rsid w:val="00731D09"/>
    <w:rsid w:val="00732418"/>
    <w:rsid w:val="007348DF"/>
    <w:rsid w:val="00735AAC"/>
    <w:rsid w:val="00736428"/>
    <w:rsid w:val="007373E1"/>
    <w:rsid w:val="00737546"/>
    <w:rsid w:val="0074191D"/>
    <w:rsid w:val="007433C5"/>
    <w:rsid w:val="007437D9"/>
    <w:rsid w:val="007440A6"/>
    <w:rsid w:val="00745701"/>
    <w:rsid w:val="00745D70"/>
    <w:rsid w:val="00747AAA"/>
    <w:rsid w:val="0075076B"/>
    <w:rsid w:val="00753ABF"/>
    <w:rsid w:val="00754470"/>
    <w:rsid w:val="007559AD"/>
    <w:rsid w:val="0075606E"/>
    <w:rsid w:val="007567F7"/>
    <w:rsid w:val="00757FC4"/>
    <w:rsid w:val="00763217"/>
    <w:rsid w:val="00765090"/>
    <w:rsid w:val="00770A46"/>
    <w:rsid w:val="00773B13"/>
    <w:rsid w:val="00774872"/>
    <w:rsid w:val="007779B4"/>
    <w:rsid w:val="00777B41"/>
    <w:rsid w:val="00780DCC"/>
    <w:rsid w:val="00781791"/>
    <w:rsid w:val="00783FA9"/>
    <w:rsid w:val="007842EC"/>
    <w:rsid w:val="00784619"/>
    <w:rsid w:val="00784FB9"/>
    <w:rsid w:val="00790D51"/>
    <w:rsid w:val="007914A5"/>
    <w:rsid w:val="007916A4"/>
    <w:rsid w:val="00791E94"/>
    <w:rsid w:val="007925EF"/>
    <w:rsid w:val="00792BEB"/>
    <w:rsid w:val="00792DD1"/>
    <w:rsid w:val="00793411"/>
    <w:rsid w:val="007935B3"/>
    <w:rsid w:val="007955A4"/>
    <w:rsid w:val="007A01FA"/>
    <w:rsid w:val="007A1355"/>
    <w:rsid w:val="007A1AA3"/>
    <w:rsid w:val="007A38CE"/>
    <w:rsid w:val="007A4CED"/>
    <w:rsid w:val="007A50C8"/>
    <w:rsid w:val="007A542E"/>
    <w:rsid w:val="007A54E5"/>
    <w:rsid w:val="007A7B96"/>
    <w:rsid w:val="007A7E6A"/>
    <w:rsid w:val="007B2C2D"/>
    <w:rsid w:val="007B3423"/>
    <w:rsid w:val="007B3819"/>
    <w:rsid w:val="007B443E"/>
    <w:rsid w:val="007B507D"/>
    <w:rsid w:val="007B50B5"/>
    <w:rsid w:val="007B71A9"/>
    <w:rsid w:val="007C0898"/>
    <w:rsid w:val="007C1E63"/>
    <w:rsid w:val="007C2B86"/>
    <w:rsid w:val="007C38C0"/>
    <w:rsid w:val="007C3F58"/>
    <w:rsid w:val="007C3FC5"/>
    <w:rsid w:val="007C4706"/>
    <w:rsid w:val="007C5892"/>
    <w:rsid w:val="007D22E1"/>
    <w:rsid w:val="007D4AF3"/>
    <w:rsid w:val="007D4D61"/>
    <w:rsid w:val="007D7D81"/>
    <w:rsid w:val="007D7FBE"/>
    <w:rsid w:val="007E14CB"/>
    <w:rsid w:val="007E2499"/>
    <w:rsid w:val="007E2B51"/>
    <w:rsid w:val="007E41D4"/>
    <w:rsid w:val="007E46E6"/>
    <w:rsid w:val="007E6AC3"/>
    <w:rsid w:val="007E79FA"/>
    <w:rsid w:val="007F0B8A"/>
    <w:rsid w:val="007F1362"/>
    <w:rsid w:val="007F438D"/>
    <w:rsid w:val="007F478F"/>
    <w:rsid w:val="007F4AC0"/>
    <w:rsid w:val="007F7248"/>
    <w:rsid w:val="007F7300"/>
    <w:rsid w:val="0080264B"/>
    <w:rsid w:val="00802F04"/>
    <w:rsid w:val="00803A45"/>
    <w:rsid w:val="00803FEE"/>
    <w:rsid w:val="00810B51"/>
    <w:rsid w:val="00811118"/>
    <w:rsid w:val="00811341"/>
    <w:rsid w:val="008129D8"/>
    <w:rsid w:val="00816C6F"/>
    <w:rsid w:val="0081702A"/>
    <w:rsid w:val="0082174F"/>
    <w:rsid w:val="008223BD"/>
    <w:rsid w:val="0082278F"/>
    <w:rsid w:val="008239D9"/>
    <w:rsid w:val="00823A1E"/>
    <w:rsid w:val="00824A02"/>
    <w:rsid w:val="0082536A"/>
    <w:rsid w:val="0082601D"/>
    <w:rsid w:val="008260F7"/>
    <w:rsid w:val="00827827"/>
    <w:rsid w:val="008310B1"/>
    <w:rsid w:val="00832AB8"/>
    <w:rsid w:val="00833634"/>
    <w:rsid w:val="00833F60"/>
    <w:rsid w:val="00836498"/>
    <w:rsid w:val="00836A36"/>
    <w:rsid w:val="00836D14"/>
    <w:rsid w:val="00840DAD"/>
    <w:rsid w:val="00842146"/>
    <w:rsid w:val="0084251D"/>
    <w:rsid w:val="00842D99"/>
    <w:rsid w:val="0084338F"/>
    <w:rsid w:val="00843962"/>
    <w:rsid w:val="00843C0F"/>
    <w:rsid w:val="008453A2"/>
    <w:rsid w:val="0084723D"/>
    <w:rsid w:val="00847848"/>
    <w:rsid w:val="00847A18"/>
    <w:rsid w:val="008514B4"/>
    <w:rsid w:val="0085294E"/>
    <w:rsid w:val="00853CD7"/>
    <w:rsid w:val="00853E89"/>
    <w:rsid w:val="00854F07"/>
    <w:rsid w:val="008563CC"/>
    <w:rsid w:val="00856BD6"/>
    <w:rsid w:val="00860C62"/>
    <w:rsid w:val="00864CAA"/>
    <w:rsid w:val="008651DB"/>
    <w:rsid w:val="00865F41"/>
    <w:rsid w:val="00870BBE"/>
    <w:rsid w:val="00870F9D"/>
    <w:rsid w:val="008714D9"/>
    <w:rsid w:val="008725A6"/>
    <w:rsid w:val="00872C52"/>
    <w:rsid w:val="00873DCC"/>
    <w:rsid w:val="00873E9D"/>
    <w:rsid w:val="00874002"/>
    <w:rsid w:val="00875902"/>
    <w:rsid w:val="0087689D"/>
    <w:rsid w:val="00877443"/>
    <w:rsid w:val="00877745"/>
    <w:rsid w:val="0088017B"/>
    <w:rsid w:val="00883174"/>
    <w:rsid w:val="00883A3C"/>
    <w:rsid w:val="00883A73"/>
    <w:rsid w:val="0088669F"/>
    <w:rsid w:val="00886E92"/>
    <w:rsid w:val="00887730"/>
    <w:rsid w:val="00891741"/>
    <w:rsid w:val="0089176B"/>
    <w:rsid w:val="00892786"/>
    <w:rsid w:val="00893250"/>
    <w:rsid w:val="008945E1"/>
    <w:rsid w:val="00894CD3"/>
    <w:rsid w:val="00895252"/>
    <w:rsid w:val="008962C6"/>
    <w:rsid w:val="008964D7"/>
    <w:rsid w:val="00896561"/>
    <w:rsid w:val="00897343"/>
    <w:rsid w:val="00897F5E"/>
    <w:rsid w:val="008A0BAE"/>
    <w:rsid w:val="008A1742"/>
    <w:rsid w:val="008A221B"/>
    <w:rsid w:val="008A2BB6"/>
    <w:rsid w:val="008A3513"/>
    <w:rsid w:val="008A36F9"/>
    <w:rsid w:val="008A51D5"/>
    <w:rsid w:val="008A52F9"/>
    <w:rsid w:val="008A5DF0"/>
    <w:rsid w:val="008A6547"/>
    <w:rsid w:val="008A7285"/>
    <w:rsid w:val="008B0FB2"/>
    <w:rsid w:val="008B10A8"/>
    <w:rsid w:val="008B2708"/>
    <w:rsid w:val="008B272B"/>
    <w:rsid w:val="008B31D7"/>
    <w:rsid w:val="008B38CC"/>
    <w:rsid w:val="008B4B8D"/>
    <w:rsid w:val="008B4CD7"/>
    <w:rsid w:val="008B61F5"/>
    <w:rsid w:val="008B7AF6"/>
    <w:rsid w:val="008B7FD9"/>
    <w:rsid w:val="008C1567"/>
    <w:rsid w:val="008C21B1"/>
    <w:rsid w:val="008C2E32"/>
    <w:rsid w:val="008C3711"/>
    <w:rsid w:val="008C4A09"/>
    <w:rsid w:val="008C5B74"/>
    <w:rsid w:val="008C622B"/>
    <w:rsid w:val="008C6D50"/>
    <w:rsid w:val="008C7B9A"/>
    <w:rsid w:val="008D1018"/>
    <w:rsid w:val="008D1812"/>
    <w:rsid w:val="008D24E2"/>
    <w:rsid w:val="008D4F2F"/>
    <w:rsid w:val="008D524C"/>
    <w:rsid w:val="008D5D93"/>
    <w:rsid w:val="008D6C61"/>
    <w:rsid w:val="008D7109"/>
    <w:rsid w:val="008D79A5"/>
    <w:rsid w:val="008D7BD5"/>
    <w:rsid w:val="008D7C63"/>
    <w:rsid w:val="008E0789"/>
    <w:rsid w:val="008E2648"/>
    <w:rsid w:val="008E3C27"/>
    <w:rsid w:val="008E4466"/>
    <w:rsid w:val="008E7AE6"/>
    <w:rsid w:val="008F03B2"/>
    <w:rsid w:val="008F070E"/>
    <w:rsid w:val="008F1DF9"/>
    <w:rsid w:val="008F20E8"/>
    <w:rsid w:val="008F3229"/>
    <w:rsid w:val="008F4546"/>
    <w:rsid w:val="008F4ECF"/>
    <w:rsid w:val="008F6CC6"/>
    <w:rsid w:val="008F7619"/>
    <w:rsid w:val="008F7A1A"/>
    <w:rsid w:val="0090032D"/>
    <w:rsid w:val="009014BF"/>
    <w:rsid w:val="00902C04"/>
    <w:rsid w:val="0090438B"/>
    <w:rsid w:val="00904B52"/>
    <w:rsid w:val="00907DD3"/>
    <w:rsid w:val="00911051"/>
    <w:rsid w:val="0091309B"/>
    <w:rsid w:val="009142DD"/>
    <w:rsid w:val="00917563"/>
    <w:rsid w:val="009217B2"/>
    <w:rsid w:val="00922D04"/>
    <w:rsid w:val="009235BF"/>
    <w:rsid w:val="009250C3"/>
    <w:rsid w:val="00926696"/>
    <w:rsid w:val="00926B43"/>
    <w:rsid w:val="00926E58"/>
    <w:rsid w:val="00931BC4"/>
    <w:rsid w:val="009333A0"/>
    <w:rsid w:val="0093409B"/>
    <w:rsid w:val="00936396"/>
    <w:rsid w:val="00937513"/>
    <w:rsid w:val="00937CB8"/>
    <w:rsid w:val="009400A1"/>
    <w:rsid w:val="009416C8"/>
    <w:rsid w:val="0094182C"/>
    <w:rsid w:val="009423D9"/>
    <w:rsid w:val="00944A7C"/>
    <w:rsid w:val="00944B43"/>
    <w:rsid w:val="00944BE5"/>
    <w:rsid w:val="00947D58"/>
    <w:rsid w:val="00953D1C"/>
    <w:rsid w:val="009544CC"/>
    <w:rsid w:val="009549A9"/>
    <w:rsid w:val="00956391"/>
    <w:rsid w:val="00956A18"/>
    <w:rsid w:val="00960780"/>
    <w:rsid w:val="00960C24"/>
    <w:rsid w:val="00962DD6"/>
    <w:rsid w:val="009634E4"/>
    <w:rsid w:val="009648DA"/>
    <w:rsid w:val="00964F0C"/>
    <w:rsid w:val="009663F4"/>
    <w:rsid w:val="00970764"/>
    <w:rsid w:val="00971925"/>
    <w:rsid w:val="0097246F"/>
    <w:rsid w:val="0097290D"/>
    <w:rsid w:val="00972A61"/>
    <w:rsid w:val="00973FBC"/>
    <w:rsid w:val="00974503"/>
    <w:rsid w:val="009750DC"/>
    <w:rsid w:val="00976E47"/>
    <w:rsid w:val="00977811"/>
    <w:rsid w:val="00981730"/>
    <w:rsid w:val="00981F31"/>
    <w:rsid w:val="00983213"/>
    <w:rsid w:val="00983C60"/>
    <w:rsid w:val="00983CEC"/>
    <w:rsid w:val="00984725"/>
    <w:rsid w:val="00987C96"/>
    <w:rsid w:val="00990B24"/>
    <w:rsid w:val="009910BA"/>
    <w:rsid w:val="0099188C"/>
    <w:rsid w:val="00992B18"/>
    <w:rsid w:val="00992C46"/>
    <w:rsid w:val="00993405"/>
    <w:rsid w:val="0099414A"/>
    <w:rsid w:val="009951B8"/>
    <w:rsid w:val="009971B9"/>
    <w:rsid w:val="0099737C"/>
    <w:rsid w:val="009A5701"/>
    <w:rsid w:val="009A61D4"/>
    <w:rsid w:val="009A7DE0"/>
    <w:rsid w:val="009B0ECB"/>
    <w:rsid w:val="009B10D8"/>
    <w:rsid w:val="009B13CD"/>
    <w:rsid w:val="009B2034"/>
    <w:rsid w:val="009B25EC"/>
    <w:rsid w:val="009B2A3C"/>
    <w:rsid w:val="009B530E"/>
    <w:rsid w:val="009B5D61"/>
    <w:rsid w:val="009C2504"/>
    <w:rsid w:val="009C3096"/>
    <w:rsid w:val="009C3944"/>
    <w:rsid w:val="009C5C5C"/>
    <w:rsid w:val="009C6794"/>
    <w:rsid w:val="009C75AD"/>
    <w:rsid w:val="009D062D"/>
    <w:rsid w:val="009D2E16"/>
    <w:rsid w:val="009D420E"/>
    <w:rsid w:val="009D46A2"/>
    <w:rsid w:val="009D5879"/>
    <w:rsid w:val="009D6E97"/>
    <w:rsid w:val="009E0101"/>
    <w:rsid w:val="009E07E5"/>
    <w:rsid w:val="009E237D"/>
    <w:rsid w:val="009E242A"/>
    <w:rsid w:val="009E34F0"/>
    <w:rsid w:val="009E402B"/>
    <w:rsid w:val="009E5708"/>
    <w:rsid w:val="009E5A77"/>
    <w:rsid w:val="009E6584"/>
    <w:rsid w:val="009E72CD"/>
    <w:rsid w:val="009E7917"/>
    <w:rsid w:val="009E79FD"/>
    <w:rsid w:val="009F0A99"/>
    <w:rsid w:val="009F0FFF"/>
    <w:rsid w:val="009F18E6"/>
    <w:rsid w:val="009F1958"/>
    <w:rsid w:val="009F2167"/>
    <w:rsid w:val="009F2BD6"/>
    <w:rsid w:val="009F4C22"/>
    <w:rsid w:val="009F650D"/>
    <w:rsid w:val="009F69A2"/>
    <w:rsid w:val="009F70EB"/>
    <w:rsid w:val="00A009AA"/>
    <w:rsid w:val="00A0102D"/>
    <w:rsid w:val="00A011EF"/>
    <w:rsid w:val="00A04606"/>
    <w:rsid w:val="00A04914"/>
    <w:rsid w:val="00A04B99"/>
    <w:rsid w:val="00A05387"/>
    <w:rsid w:val="00A07CE3"/>
    <w:rsid w:val="00A1116A"/>
    <w:rsid w:val="00A11581"/>
    <w:rsid w:val="00A123F9"/>
    <w:rsid w:val="00A12784"/>
    <w:rsid w:val="00A1357A"/>
    <w:rsid w:val="00A14A11"/>
    <w:rsid w:val="00A14F61"/>
    <w:rsid w:val="00A16E8A"/>
    <w:rsid w:val="00A1743C"/>
    <w:rsid w:val="00A2114F"/>
    <w:rsid w:val="00A21651"/>
    <w:rsid w:val="00A22935"/>
    <w:rsid w:val="00A233AC"/>
    <w:rsid w:val="00A2392D"/>
    <w:rsid w:val="00A264C2"/>
    <w:rsid w:val="00A26C41"/>
    <w:rsid w:val="00A26CE1"/>
    <w:rsid w:val="00A26FAA"/>
    <w:rsid w:val="00A26FFC"/>
    <w:rsid w:val="00A27336"/>
    <w:rsid w:val="00A27B9D"/>
    <w:rsid w:val="00A31E7C"/>
    <w:rsid w:val="00A31FAF"/>
    <w:rsid w:val="00A32161"/>
    <w:rsid w:val="00A36183"/>
    <w:rsid w:val="00A36455"/>
    <w:rsid w:val="00A40138"/>
    <w:rsid w:val="00A40C94"/>
    <w:rsid w:val="00A41336"/>
    <w:rsid w:val="00A427EF"/>
    <w:rsid w:val="00A4282B"/>
    <w:rsid w:val="00A4442D"/>
    <w:rsid w:val="00A4459B"/>
    <w:rsid w:val="00A45AD0"/>
    <w:rsid w:val="00A46ADD"/>
    <w:rsid w:val="00A47EA8"/>
    <w:rsid w:val="00A502D7"/>
    <w:rsid w:val="00A5198A"/>
    <w:rsid w:val="00A523B7"/>
    <w:rsid w:val="00A527B4"/>
    <w:rsid w:val="00A5401C"/>
    <w:rsid w:val="00A54EB4"/>
    <w:rsid w:val="00A551DF"/>
    <w:rsid w:val="00A55859"/>
    <w:rsid w:val="00A563B3"/>
    <w:rsid w:val="00A57487"/>
    <w:rsid w:val="00A57731"/>
    <w:rsid w:val="00A57B64"/>
    <w:rsid w:val="00A60B5F"/>
    <w:rsid w:val="00A63D0C"/>
    <w:rsid w:val="00A67885"/>
    <w:rsid w:val="00A67DDF"/>
    <w:rsid w:val="00A71027"/>
    <w:rsid w:val="00A72D67"/>
    <w:rsid w:val="00A73AC6"/>
    <w:rsid w:val="00A741EB"/>
    <w:rsid w:val="00A74BDE"/>
    <w:rsid w:val="00A74D1C"/>
    <w:rsid w:val="00A754D4"/>
    <w:rsid w:val="00A7591A"/>
    <w:rsid w:val="00A7667F"/>
    <w:rsid w:val="00A76720"/>
    <w:rsid w:val="00A76FB7"/>
    <w:rsid w:val="00A77418"/>
    <w:rsid w:val="00A775FC"/>
    <w:rsid w:val="00A77998"/>
    <w:rsid w:val="00A81628"/>
    <w:rsid w:val="00A8180B"/>
    <w:rsid w:val="00A820AD"/>
    <w:rsid w:val="00A821A7"/>
    <w:rsid w:val="00A82BA2"/>
    <w:rsid w:val="00A83C3E"/>
    <w:rsid w:val="00A851FF"/>
    <w:rsid w:val="00A85365"/>
    <w:rsid w:val="00A924EA"/>
    <w:rsid w:val="00A92A7C"/>
    <w:rsid w:val="00A94343"/>
    <w:rsid w:val="00A9457A"/>
    <w:rsid w:val="00A959B3"/>
    <w:rsid w:val="00A95D7E"/>
    <w:rsid w:val="00A97D73"/>
    <w:rsid w:val="00AA0035"/>
    <w:rsid w:val="00AA2F5B"/>
    <w:rsid w:val="00AA4935"/>
    <w:rsid w:val="00AA5690"/>
    <w:rsid w:val="00AA5CBB"/>
    <w:rsid w:val="00AA68F9"/>
    <w:rsid w:val="00AA6D8F"/>
    <w:rsid w:val="00AB020B"/>
    <w:rsid w:val="00AB1EC6"/>
    <w:rsid w:val="00AB2953"/>
    <w:rsid w:val="00AB5EEF"/>
    <w:rsid w:val="00AC069B"/>
    <w:rsid w:val="00AC0747"/>
    <w:rsid w:val="00AC2F52"/>
    <w:rsid w:val="00AC312F"/>
    <w:rsid w:val="00AC3BDA"/>
    <w:rsid w:val="00AC43B1"/>
    <w:rsid w:val="00AC528C"/>
    <w:rsid w:val="00AC62AC"/>
    <w:rsid w:val="00AC6DB5"/>
    <w:rsid w:val="00AC7F4D"/>
    <w:rsid w:val="00AD091F"/>
    <w:rsid w:val="00AD1CA2"/>
    <w:rsid w:val="00AD2722"/>
    <w:rsid w:val="00AD3D8B"/>
    <w:rsid w:val="00AD3FFF"/>
    <w:rsid w:val="00AD4EFD"/>
    <w:rsid w:val="00AD69F4"/>
    <w:rsid w:val="00AD7E7D"/>
    <w:rsid w:val="00AE185D"/>
    <w:rsid w:val="00AE2A72"/>
    <w:rsid w:val="00AE2A7B"/>
    <w:rsid w:val="00AE3FC2"/>
    <w:rsid w:val="00AE4984"/>
    <w:rsid w:val="00AE4B64"/>
    <w:rsid w:val="00AE7182"/>
    <w:rsid w:val="00AF16A4"/>
    <w:rsid w:val="00AF1830"/>
    <w:rsid w:val="00AF1BEA"/>
    <w:rsid w:val="00AF1DC7"/>
    <w:rsid w:val="00AF58B3"/>
    <w:rsid w:val="00B002A4"/>
    <w:rsid w:val="00B00D4C"/>
    <w:rsid w:val="00B022C3"/>
    <w:rsid w:val="00B05422"/>
    <w:rsid w:val="00B0574A"/>
    <w:rsid w:val="00B06620"/>
    <w:rsid w:val="00B06C39"/>
    <w:rsid w:val="00B106E6"/>
    <w:rsid w:val="00B115AF"/>
    <w:rsid w:val="00B12ED5"/>
    <w:rsid w:val="00B142F2"/>
    <w:rsid w:val="00B15145"/>
    <w:rsid w:val="00B15E6E"/>
    <w:rsid w:val="00B16C87"/>
    <w:rsid w:val="00B17EE5"/>
    <w:rsid w:val="00B2158E"/>
    <w:rsid w:val="00B2333F"/>
    <w:rsid w:val="00B2450F"/>
    <w:rsid w:val="00B317DE"/>
    <w:rsid w:val="00B3383F"/>
    <w:rsid w:val="00B36801"/>
    <w:rsid w:val="00B369FE"/>
    <w:rsid w:val="00B414E0"/>
    <w:rsid w:val="00B4370B"/>
    <w:rsid w:val="00B448B9"/>
    <w:rsid w:val="00B450EB"/>
    <w:rsid w:val="00B45457"/>
    <w:rsid w:val="00B45C43"/>
    <w:rsid w:val="00B467A3"/>
    <w:rsid w:val="00B4699A"/>
    <w:rsid w:val="00B510F4"/>
    <w:rsid w:val="00B53898"/>
    <w:rsid w:val="00B53913"/>
    <w:rsid w:val="00B54316"/>
    <w:rsid w:val="00B5565E"/>
    <w:rsid w:val="00B55E85"/>
    <w:rsid w:val="00B56058"/>
    <w:rsid w:val="00B56854"/>
    <w:rsid w:val="00B56E21"/>
    <w:rsid w:val="00B57D35"/>
    <w:rsid w:val="00B61B65"/>
    <w:rsid w:val="00B62A67"/>
    <w:rsid w:val="00B6328B"/>
    <w:rsid w:val="00B63E7F"/>
    <w:rsid w:val="00B654E4"/>
    <w:rsid w:val="00B6614E"/>
    <w:rsid w:val="00B706C1"/>
    <w:rsid w:val="00B70D8F"/>
    <w:rsid w:val="00B715DF"/>
    <w:rsid w:val="00B73707"/>
    <w:rsid w:val="00B74530"/>
    <w:rsid w:val="00B771A8"/>
    <w:rsid w:val="00B812B3"/>
    <w:rsid w:val="00B817AD"/>
    <w:rsid w:val="00B823B3"/>
    <w:rsid w:val="00B82A28"/>
    <w:rsid w:val="00B83842"/>
    <w:rsid w:val="00B838D7"/>
    <w:rsid w:val="00B83955"/>
    <w:rsid w:val="00B8470A"/>
    <w:rsid w:val="00B84752"/>
    <w:rsid w:val="00B85147"/>
    <w:rsid w:val="00B86284"/>
    <w:rsid w:val="00B867DC"/>
    <w:rsid w:val="00B90954"/>
    <w:rsid w:val="00B92A30"/>
    <w:rsid w:val="00B9586B"/>
    <w:rsid w:val="00B97DE7"/>
    <w:rsid w:val="00BA0243"/>
    <w:rsid w:val="00BA03B7"/>
    <w:rsid w:val="00BA165B"/>
    <w:rsid w:val="00BA171E"/>
    <w:rsid w:val="00BA1C87"/>
    <w:rsid w:val="00BA1EF4"/>
    <w:rsid w:val="00BA35B5"/>
    <w:rsid w:val="00BA4AEF"/>
    <w:rsid w:val="00BA50FA"/>
    <w:rsid w:val="00BA74FA"/>
    <w:rsid w:val="00BA79C5"/>
    <w:rsid w:val="00BB10F9"/>
    <w:rsid w:val="00BB1AA1"/>
    <w:rsid w:val="00BB245D"/>
    <w:rsid w:val="00BB32EB"/>
    <w:rsid w:val="00BB3494"/>
    <w:rsid w:val="00BB572B"/>
    <w:rsid w:val="00BB6AE9"/>
    <w:rsid w:val="00BB785A"/>
    <w:rsid w:val="00BB791A"/>
    <w:rsid w:val="00BB7E74"/>
    <w:rsid w:val="00BC1793"/>
    <w:rsid w:val="00BC420E"/>
    <w:rsid w:val="00BC62F6"/>
    <w:rsid w:val="00BC6768"/>
    <w:rsid w:val="00BC74AC"/>
    <w:rsid w:val="00BC76A9"/>
    <w:rsid w:val="00BC76AE"/>
    <w:rsid w:val="00BC7917"/>
    <w:rsid w:val="00BC7F28"/>
    <w:rsid w:val="00BD0F22"/>
    <w:rsid w:val="00BD1748"/>
    <w:rsid w:val="00BD1B8D"/>
    <w:rsid w:val="00BD2398"/>
    <w:rsid w:val="00BD2809"/>
    <w:rsid w:val="00BD5946"/>
    <w:rsid w:val="00BD5A26"/>
    <w:rsid w:val="00BD5FBF"/>
    <w:rsid w:val="00BD6A77"/>
    <w:rsid w:val="00BD7B63"/>
    <w:rsid w:val="00BE1599"/>
    <w:rsid w:val="00BE2F4F"/>
    <w:rsid w:val="00BE4816"/>
    <w:rsid w:val="00BE4827"/>
    <w:rsid w:val="00BE5C88"/>
    <w:rsid w:val="00BE6452"/>
    <w:rsid w:val="00BE64D3"/>
    <w:rsid w:val="00BE740C"/>
    <w:rsid w:val="00BE7BD8"/>
    <w:rsid w:val="00BF01F8"/>
    <w:rsid w:val="00BF1C0A"/>
    <w:rsid w:val="00BF228C"/>
    <w:rsid w:val="00BF3217"/>
    <w:rsid w:val="00BF3EA7"/>
    <w:rsid w:val="00BF462B"/>
    <w:rsid w:val="00BF4E5F"/>
    <w:rsid w:val="00BF5229"/>
    <w:rsid w:val="00BF5675"/>
    <w:rsid w:val="00BF6888"/>
    <w:rsid w:val="00BF6B03"/>
    <w:rsid w:val="00BF760B"/>
    <w:rsid w:val="00BF78DF"/>
    <w:rsid w:val="00BF7A22"/>
    <w:rsid w:val="00C004E5"/>
    <w:rsid w:val="00C030AA"/>
    <w:rsid w:val="00C034ED"/>
    <w:rsid w:val="00C04C26"/>
    <w:rsid w:val="00C05605"/>
    <w:rsid w:val="00C05976"/>
    <w:rsid w:val="00C06CC8"/>
    <w:rsid w:val="00C07942"/>
    <w:rsid w:val="00C11035"/>
    <w:rsid w:val="00C1359E"/>
    <w:rsid w:val="00C138BF"/>
    <w:rsid w:val="00C13DD8"/>
    <w:rsid w:val="00C14373"/>
    <w:rsid w:val="00C24C8B"/>
    <w:rsid w:val="00C250D2"/>
    <w:rsid w:val="00C25E1E"/>
    <w:rsid w:val="00C301B2"/>
    <w:rsid w:val="00C305A3"/>
    <w:rsid w:val="00C3069A"/>
    <w:rsid w:val="00C3221C"/>
    <w:rsid w:val="00C322A8"/>
    <w:rsid w:val="00C3247C"/>
    <w:rsid w:val="00C328C0"/>
    <w:rsid w:val="00C32C33"/>
    <w:rsid w:val="00C407FE"/>
    <w:rsid w:val="00C41E59"/>
    <w:rsid w:val="00C4631B"/>
    <w:rsid w:val="00C46DEB"/>
    <w:rsid w:val="00C47A44"/>
    <w:rsid w:val="00C47D4E"/>
    <w:rsid w:val="00C47EB8"/>
    <w:rsid w:val="00C50514"/>
    <w:rsid w:val="00C50617"/>
    <w:rsid w:val="00C5238C"/>
    <w:rsid w:val="00C529B8"/>
    <w:rsid w:val="00C52A2E"/>
    <w:rsid w:val="00C535A8"/>
    <w:rsid w:val="00C536C3"/>
    <w:rsid w:val="00C56ACA"/>
    <w:rsid w:val="00C57244"/>
    <w:rsid w:val="00C57DE8"/>
    <w:rsid w:val="00C6069A"/>
    <w:rsid w:val="00C62F99"/>
    <w:rsid w:val="00C632B5"/>
    <w:rsid w:val="00C6349F"/>
    <w:rsid w:val="00C63605"/>
    <w:rsid w:val="00C6477B"/>
    <w:rsid w:val="00C64E73"/>
    <w:rsid w:val="00C659FD"/>
    <w:rsid w:val="00C66F60"/>
    <w:rsid w:val="00C677D6"/>
    <w:rsid w:val="00C712B6"/>
    <w:rsid w:val="00C71887"/>
    <w:rsid w:val="00C72812"/>
    <w:rsid w:val="00C733C5"/>
    <w:rsid w:val="00C742F0"/>
    <w:rsid w:val="00C75EE1"/>
    <w:rsid w:val="00C7639B"/>
    <w:rsid w:val="00C80C25"/>
    <w:rsid w:val="00C81574"/>
    <w:rsid w:val="00C8209A"/>
    <w:rsid w:val="00C8215B"/>
    <w:rsid w:val="00C83115"/>
    <w:rsid w:val="00C84023"/>
    <w:rsid w:val="00C847C3"/>
    <w:rsid w:val="00C85452"/>
    <w:rsid w:val="00C85CCA"/>
    <w:rsid w:val="00C9078F"/>
    <w:rsid w:val="00C9254C"/>
    <w:rsid w:val="00C93E73"/>
    <w:rsid w:val="00C94DD0"/>
    <w:rsid w:val="00CA0445"/>
    <w:rsid w:val="00CA0BF1"/>
    <w:rsid w:val="00CA2298"/>
    <w:rsid w:val="00CA23A2"/>
    <w:rsid w:val="00CA40E6"/>
    <w:rsid w:val="00CA43B3"/>
    <w:rsid w:val="00CA6A70"/>
    <w:rsid w:val="00CA7B48"/>
    <w:rsid w:val="00CB023F"/>
    <w:rsid w:val="00CB3EC9"/>
    <w:rsid w:val="00CB4635"/>
    <w:rsid w:val="00CB54C8"/>
    <w:rsid w:val="00CB5771"/>
    <w:rsid w:val="00CB712E"/>
    <w:rsid w:val="00CB7EBF"/>
    <w:rsid w:val="00CC06DD"/>
    <w:rsid w:val="00CC0DAE"/>
    <w:rsid w:val="00CC118B"/>
    <w:rsid w:val="00CC13C3"/>
    <w:rsid w:val="00CC15AB"/>
    <w:rsid w:val="00CC37F9"/>
    <w:rsid w:val="00CC54DF"/>
    <w:rsid w:val="00CC5824"/>
    <w:rsid w:val="00CC5CE3"/>
    <w:rsid w:val="00CC6176"/>
    <w:rsid w:val="00CC6258"/>
    <w:rsid w:val="00CD117A"/>
    <w:rsid w:val="00CD1954"/>
    <w:rsid w:val="00CD28C3"/>
    <w:rsid w:val="00CD2C7F"/>
    <w:rsid w:val="00CD4F3E"/>
    <w:rsid w:val="00CD6612"/>
    <w:rsid w:val="00CD69E1"/>
    <w:rsid w:val="00CD7A82"/>
    <w:rsid w:val="00CE06E7"/>
    <w:rsid w:val="00CE20C9"/>
    <w:rsid w:val="00CE2C6E"/>
    <w:rsid w:val="00CE3139"/>
    <w:rsid w:val="00CE3177"/>
    <w:rsid w:val="00CF0E2A"/>
    <w:rsid w:val="00CF10C2"/>
    <w:rsid w:val="00CF1B6A"/>
    <w:rsid w:val="00CF4CB8"/>
    <w:rsid w:val="00CF58C6"/>
    <w:rsid w:val="00CF61CF"/>
    <w:rsid w:val="00CF68C3"/>
    <w:rsid w:val="00D00533"/>
    <w:rsid w:val="00D00A61"/>
    <w:rsid w:val="00D00AFC"/>
    <w:rsid w:val="00D016CE"/>
    <w:rsid w:val="00D0274F"/>
    <w:rsid w:val="00D02B02"/>
    <w:rsid w:val="00D03142"/>
    <w:rsid w:val="00D03453"/>
    <w:rsid w:val="00D0436C"/>
    <w:rsid w:val="00D06112"/>
    <w:rsid w:val="00D115C7"/>
    <w:rsid w:val="00D12D1D"/>
    <w:rsid w:val="00D12EF9"/>
    <w:rsid w:val="00D14145"/>
    <w:rsid w:val="00D14C5B"/>
    <w:rsid w:val="00D14EED"/>
    <w:rsid w:val="00D15395"/>
    <w:rsid w:val="00D17212"/>
    <w:rsid w:val="00D201FF"/>
    <w:rsid w:val="00D2042D"/>
    <w:rsid w:val="00D226D7"/>
    <w:rsid w:val="00D23134"/>
    <w:rsid w:val="00D256DD"/>
    <w:rsid w:val="00D2627C"/>
    <w:rsid w:val="00D3026E"/>
    <w:rsid w:val="00D3371A"/>
    <w:rsid w:val="00D34116"/>
    <w:rsid w:val="00D34967"/>
    <w:rsid w:val="00D34ED7"/>
    <w:rsid w:val="00D35810"/>
    <w:rsid w:val="00D35F0D"/>
    <w:rsid w:val="00D36787"/>
    <w:rsid w:val="00D36D58"/>
    <w:rsid w:val="00D421FC"/>
    <w:rsid w:val="00D4252C"/>
    <w:rsid w:val="00D42839"/>
    <w:rsid w:val="00D44077"/>
    <w:rsid w:val="00D44A73"/>
    <w:rsid w:val="00D46B48"/>
    <w:rsid w:val="00D47401"/>
    <w:rsid w:val="00D475EF"/>
    <w:rsid w:val="00D521E3"/>
    <w:rsid w:val="00D5244C"/>
    <w:rsid w:val="00D5316B"/>
    <w:rsid w:val="00D55794"/>
    <w:rsid w:val="00D56206"/>
    <w:rsid w:val="00D5734D"/>
    <w:rsid w:val="00D57E57"/>
    <w:rsid w:val="00D6024B"/>
    <w:rsid w:val="00D620EE"/>
    <w:rsid w:val="00D62A44"/>
    <w:rsid w:val="00D64E67"/>
    <w:rsid w:val="00D66C25"/>
    <w:rsid w:val="00D672D3"/>
    <w:rsid w:val="00D70263"/>
    <w:rsid w:val="00D722CD"/>
    <w:rsid w:val="00D73E0A"/>
    <w:rsid w:val="00D74108"/>
    <w:rsid w:val="00D7413F"/>
    <w:rsid w:val="00D74C5A"/>
    <w:rsid w:val="00D76C77"/>
    <w:rsid w:val="00D770BA"/>
    <w:rsid w:val="00D77DF1"/>
    <w:rsid w:val="00D829BD"/>
    <w:rsid w:val="00D829C5"/>
    <w:rsid w:val="00D82FE3"/>
    <w:rsid w:val="00D8336C"/>
    <w:rsid w:val="00D83A6A"/>
    <w:rsid w:val="00D851F3"/>
    <w:rsid w:val="00D86D91"/>
    <w:rsid w:val="00D90180"/>
    <w:rsid w:val="00D901AF"/>
    <w:rsid w:val="00D908A3"/>
    <w:rsid w:val="00D919C3"/>
    <w:rsid w:val="00D9341F"/>
    <w:rsid w:val="00D94F87"/>
    <w:rsid w:val="00D95450"/>
    <w:rsid w:val="00D9698E"/>
    <w:rsid w:val="00D97D0F"/>
    <w:rsid w:val="00D97E41"/>
    <w:rsid w:val="00DA1096"/>
    <w:rsid w:val="00DA2FEE"/>
    <w:rsid w:val="00DA33AA"/>
    <w:rsid w:val="00DA572C"/>
    <w:rsid w:val="00DA66B6"/>
    <w:rsid w:val="00DA6AE0"/>
    <w:rsid w:val="00DA6FBD"/>
    <w:rsid w:val="00DB00F6"/>
    <w:rsid w:val="00DB0E53"/>
    <w:rsid w:val="00DB1053"/>
    <w:rsid w:val="00DB39B9"/>
    <w:rsid w:val="00DB4E46"/>
    <w:rsid w:val="00DB602B"/>
    <w:rsid w:val="00DB6BB6"/>
    <w:rsid w:val="00DB6CD5"/>
    <w:rsid w:val="00DB6F7D"/>
    <w:rsid w:val="00DB7F30"/>
    <w:rsid w:val="00DC09C6"/>
    <w:rsid w:val="00DC26B6"/>
    <w:rsid w:val="00DC2F8E"/>
    <w:rsid w:val="00DC377D"/>
    <w:rsid w:val="00DC3CFD"/>
    <w:rsid w:val="00DC53E4"/>
    <w:rsid w:val="00DC5756"/>
    <w:rsid w:val="00DC70A5"/>
    <w:rsid w:val="00DC77F8"/>
    <w:rsid w:val="00DD09CD"/>
    <w:rsid w:val="00DD0B55"/>
    <w:rsid w:val="00DD1402"/>
    <w:rsid w:val="00DD17C9"/>
    <w:rsid w:val="00DD23F5"/>
    <w:rsid w:val="00DD2DA2"/>
    <w:rsid w:val="00DD50F8"/>
    <w:rsid w:val="00DD5EE1"/>
    <w:rsid w:val="00DD6D72"/>
    <w:rsid w:val="00DD7CD3"/>
    <w:rsid w:val="00DE0B99"/>
    <w:rsid w:val="00DE0C7F"/>
    <w:rsid w:val="00DE2A0B"/>
    <w:rsid w:val="00DE2EEC"/>
    <w:rsid w:val="00DE372C"/>
    <w:rsid w:val="00DE4405"/>
    <w:rsid w:val="00DE604A"/>
    <w:rsid w:val="00DE69B5"/>
    <w:rsid w:val="00DE6B0F"/>
    <w:rsid w:val="00DF07BE"/>
    <w:rsid w:val="00DF0A9D"/>
    <w:rsid w:val="00DF0AB1"/>
    <w:rsid w:val="00DF1742"/>
    <w:rsid w:val="00DF1AAB"/>
    <w:rsid w:val="00DF2380"/>
    <w:rsid w:val="00DF2644"/>
    <w:rsid w:val="00DF30D1"/>
    <w:rsid w:val="00DF3113"/>
    <w:rsid w:val="00DF326F"/>
    <w:rsid w:val="00DF6085"/>
    <w:rsid w:val="00DF66B3"/>
    <w:rsid w:val="00DF6D2D"/>
    <w:rsid w:val="00E003D1"/>
    <w:rsid w:val="00E00F07"/>
    <w:rsid w:val="00E03510"/>
    <w:rsid w:val="00E03650"/>
    <w:rsid w:val="00E037A9"/>
    <w:rsid w:val="00E0403E"/>
    <w:rsid w:val="00E0411E"/>
    <w:rsid w:val="00E069B4"/>
    <w:rsid w:val="00E06B0D"/>
    <w:rsid w:val="00E07626"/>
    <w:rsid w:val="00E109F1"/>
    <w:rsid w:val="00E10AA7"/>
    <w:rsid w:val="00E112B1"/>
    <w:rsid w:val="00E1160F"/>
    <w:rsid w:val="00E1174D"/>
    <w:rsid w:val="00E1239E"/>
    <w:rsid w:val="00E16463"/>
    <w:rsid w:val="00E208DA"/>
    <w:rsid w:val="00E20ABD"/>
    <w:rsid w:val="00E217E2"/>
    <w:rsid w:val="00E21968"/>
    <w:rsid w:val="00E21AC6"/>
    <w:rsid w:val="00E22403"/>
    <w:rsid w:val="00E22CE9"/>
    <w:rsid w:val="00E235A1"/>
    <w:rsid w:val="00E24372"/>
    <w:rsid w:val="00E254EA"/>
    <w:rsid w:val="00E25521"/>
    <w:rsid w:val="00E25C9E"/>
    <w:rsid w:val="00E26508"/>
    <w:rsid w:val="00E2670A"/>
    <w:rsid w:val="00E2680D"/>
    <w:rsid w:val="00E31F16"/>
    <w:rsid w:val="00E32CDB"/>
    <w:rsid w:val="00E345AC"/>
    <w:rsid w:val="00E378E3"/>
    <w:rsid w:val="00E37A87"/>
    <w:rsid w:val="00E41398"/>
    <w:rsid w:val="00E43AEF"/>
    <w:rsid w:val="00E43D87"/>
    <w:rsid w:val="00E47427"/>
    <w:rsid w:val="00E4776E"/>
    <w:rsid w:val="00E50E57"/>
    <w:rsid w:val="00E510F0"/>
    <w:rsid w:val="00E510FE"/>
    <w:rsid w:val="00E5155A"/>
    <w:rsid w:val="00E520BB"/>
    <w:rsid w:val="00E524BB"/>
    <w:rsid w:val="00E525C4"/>
    <w:rsid w:val="00E5436D"/>
    <w:rsid w:val="00E57BCE"/>
    <w:rsid w:val="00E612D5"/>
    <w:rsid w:val="00E628A4"/>
    <w:rsid w:val="00E66760"/>
    <w:rsid w:val="00E66ABC"/>
    <w:rsid w:val="00E66E0A"/>
    <w:rsid w:val="00E70A08"/>
    <w:rsid w:val="00E7160C"/>
    <w:rsid w:val="00E7279B"/>
    <w:rsid w:val="00E730A9"/>
    <w:rsid w:val="00E7339C"/>
    <w:rsid w:val="00E74993"/>
    <w:rsid w:val="00E75FCF"/>
    <w:rsid w:val="00E76F8D"/>
    <w:rsid w:val="00E776BB"/>
    <w:rsid w:val="00E80825"/>
    <w:rsid w:val="00E81547"/>
    <w:rsid w:val="00E846DE"/>
    <w:rsid w:val="00E84ED3"/>
    <w:rsid w:val="00E85F15"/>
    <w:rsid w:val="00E87492"/>
    <w:rsid w:val="00E878D6"/>
    <w:rsid w:val="00E904B5"/>
    <w:rsid w:val="00E9107E"/>
    <w:rsid w:val="00E92613"/>
    <w:rsid w:val="00E929CD"/>
    <w:rsid w:val="00E93361"/>
    <w:rsid w:val="00E94655"/>
    <w:rsid w:val="00E95CFC"/>
    <w:rsid w:val="00E961DE"/>
    <w:rsid w:val="00E9682C"/>
    <w:rsid w:val="00E97B42"/>
    <w:rsid w:val="00EA1757"/>
    <w:rsid w:val="00EA1A7B"/>
    <w:rsid w:val="00EA2324"/>
    <w:rsid w:val="00EA2686"/>
    <w:rsid w:val="00EA2863"/>
    <w:rsid w:val="00EA4436"/>
    <w:rsid w:val="00EA4C3A"/>
    <w:rsid w:val="00EA6553"/>
    <w:rsid w:val="00EA6B14"/>
    <w:rsid w:val="00EB3851"/>
    <w:rsid w:val="00EB3894"/>
    <w:rsid w:val="00EB5B65"/>
    <w:rsid w:val="00EB5FE7"/>
    <w:rsid w:val="00EB61F7"/>
    <w:rsid w:val="00EB6911"/>
    <w:rsid w:val="00EB6A09"/>
    <w:rsid w:val="00EC0503"/>
    <w:rsid w:val="00EC38A1"/>
    <w:rsid w:val="00EC3958"/>
    <w:rsid w:val="00EC41E3"/>
    <w:rsid w:val="00EC4FB7"/>
    <w:rsid w:val="00EC50FD"/>
    <w:rsid w:val="00EC5439"/>
    <w:rsid w:val="00EC586C"/>
    <w:rsid w:val="00EC59FB"/>
    <w:rsid w:val="00EC5EF6"/>
    <w:rsid w:val="00EC6748"/>
    <w:rsid w:val="00ED1004"/>
    <w:rsid w:val="00ED12F6"/>
    <w:rsid w:val="00ED17E3"/>
    <w:rsid w:val="00ED4A51"/>
    <w:rsid w:val="00ED6BFD"/>
    <w:rsid w:val="00ED73A1"/>
    <w:rsid w:val="00EE15E3"/>
    <w:rsid w:val="00EE4257"/>
    <w:rsid w:val="00EE493B"/>
    <w:rsid w:val="00EE4ECD"/>
    <w:rsid w:val="00EE51F1"/>
    <w:rsid w:val="00EE56C4"/>
    <w:rsid w:val="00EE5C55"/>
    <w:rsid w:val="00EF0494"/>
    <w:rsid w:val="00EF108E"/>
    <w:rsid w:val="00EF166B"/>
    <w:rsid w:val="00EF16B5"/>
    <w:rsid w:val="00EF1BD3"/>
    <w:rsid w:val="00EF227A"/>
    <w:rsid w:val="00EF7B90"/>
    <w:rsid w:val="00F000AD"/>
    <w:rsid w:val="00F000DE"/>
    <w:rsid w:val="00F02774"/>
    <w:rsid w:val="00F02970"/>
    <w:rsid w:val="00F066E0"/>
    <w:rsid w:val="00F06ABD"/>
    <w:rsid w:val="00F0716D"/>
    <w:rsid w:val="00F07D4C"/>
    <w:rsid w:val="00F07FDF"/>
    <w:rsid w:val="00F10854"/>
    <w:rsid w:val="00F10C30"/>
    <w:rsid w:val="00F11DC1"/>
    <w:rsid w:val="00F12142"/>
    <w:rsid w:val="00F12CB6"/>
    <w:rsid w:val="00F131C0"/>
    <w:rsid w:val="00F13A44"/>
    <w:rsid w:val="00F14FE1"/>
    <w:rsid w:val="00F1584A"/>
    <w:rsid w:val="00F20233"/>
    <w:rsid w:val="00F22CED"/>
    <w:rsid w:val="00F23905"/>
    <w:rsid w:val="00F23EF1"/>
    <w:rsid w:val="00F26C63"/>
    <w:rsid w:val="00F26E55"/>
    <w:rsid w:val="00F274D4"/>
    <w:rsid w:val="00F27682"/>
    <w:rsid w:val="00F27713"/>
    <w:rsid w:val="00F279E8"/>
    <w:rsid w:val="00F316C8"/>
    <w:rsid w:val="00F33470"/>
    <w:rsid w:val="00F339C8"/>
    <w:rsid w:val="00F33A0D"/>
    <w:rsid w:val="00F3616C"/>
    <w:rsid w:val="00F36383"/>
    <w:rsid w:val="00F42DF5"/>
    <w:rsid w:val="00F44766"/>
    <w:rsid w:val="00F46182"/>
    <w:rsid w:val="00F4642B"/>
    <w:rsid w:val="00F46A0D"/>
    <w:rsid w:val="00F46BDB"/>
    <w:rsid w:val="00F47029"/>
    <w:rsid w:val="00F47191"/>
    <w:rsid w:val="00F51B39"/>
    <w:rsid w:val="00F51E4A"/>
    <w:rsid w:val="00F52EDA"/>
    <w:rsid w:val="00F5470D"/>
    <w:rsid w:val="00F54717"/>
    <w:rsid w:val="00F55779"/>
    <w:rsid w:val="00F558F9"/>
    <w:rsid w:val="00F56FD4"/>
    <w:rsid w:val="00F57D9D"/>
    <w:rsid w:val="00F60B35"/>
    <w:rsid w:val="00F60E79"/>
    <w:rsid w:val="00F615C5"/>
    <w:rsid w:val="00F61C26"/>
    <w:rsid w:val="00F625DD"/>
    <w:rsid w:val="00F63638"/>
    <w:rsid w:val="00F63DD6"/>
    <w:rsid w:val="00F64E61"/>
    <w:rsid w:val="00F679DE"/>
    <w:rsid w:val="00F72045"/>
    <w:rsid w:val="00F733AF"/>
    <w:rsid w:val="00F800B4"/>
    <w:rsid w:val="00F80321"/>
    <w:rsid w:val="00F804AC"/>
    <w:rsid w:val="00F80F8E"/>
    <w:rsid w:val="00F821C7"/>
    <w:rsid w:val="00F82D08"/>
    <w:rsid w:val="00F83A42"/>
    <w:rsid w:val="00F859BD"/>
    <w:rsid w:val="00F860EF"/>
    <w:rsid w:val="00F87E0F"/>
    <w:rsid w:val="00F90147"/>
    <w:rsid w:val="00F90F0C"/>
    <w:rsid w:val="00F92CA2"/>
    <w:rsid w:val="00F943DB"/>
    <w:rsid w:val="00F945E1"/>
    <w:rsid w:val="00F95355"/>
    <w:rsid w:val="00F95465"/>
    <w:rsid w:val="00F95859"/>
    <w:rsid w:val="00F95F3C"/>
    <w:rsid w:val="00F96106"/>
    <w:rsid w:val="00F97046"/>
    <w:rsid w:val="00FA0B45"/>
    <w:rsid w:val="00FA2666"/>
    <w:rsid w:val="00FA3B7C"/>
    <w:rsid w:val="00FA4F8B"/>
    <w:rsid w:val="00FA501E"/>
    <w:rsid w:val="00FA5039"/>
    <w:rsid w:val="00FA633A"/>
    <w:rsid w:val="00FA6BBE"/>
    <w:rsid w:val="00FB110A"/>
    <w:rsid w:val="00FB1160"/>
    <w:rsid w:val="00FB1ED0"/>
    <w:rsid w:val="00FB4D62"/>
    <w:rsid w:val="00FB522F"/>
    <w:rsid w:val="00FB60B2"/>
    <w:rsid w:val="00FB767E"/>
    <w:rsid w:val="00FC0287"/>
    <w:rsid w:val="00FC3732"/>
    <w:rsid w:val="00FC444D"/>
    <w:rsid w:val="00FC4AF7"/>
    <w:rsid w:val="00FC6DB2"/>
    <w:rsid w:val="00FC7597"/>
    <w:rsid w:val="00FC7D93"/>
    <w:rsid w:val="00FD0497"/>
    <w:rsid w:val="00FD2475"/>
    <w:rsid w:val="00FD286C"/>
    <w:rsid w:val="00FD29AB"/>
    <w:rsid w:val="00FD2A6B"/>
    <w:rsid w:val="00FD344C"/>
    <w:rsid w:val="00FD4BAA"/>
    <w:rsid w:val="00FD52DB"/>
    <w:rsid w:val="00FD6545"/>
    <w:rsid w:val="00FD6707"/>
    <w:rsid w:val="00FD704C"/>
    <w:rsid w:val="00FD72DE"/>
    <w:rsid w:val="00FD7BE1"/>
    <w:rsid w:val="00FD7D90"/>
    <w:rsid w:val="00FE13B0"/>
    <w:rsid w:val="00FE22E1"/>
    <w:rsid w:val="00FE2C6A"/>
    <w:rsid w:val="00FE2E7D"/>
    <w:rsid w:val="00FE4015"/>
    <w:rsid w:val="00FE4FB2"/>
    <w:rsid w:val="00FF0CF2"/>
    <w:rsid w:val="00FF1788"/>
    <w:rsid w:val="00FF33E1"/>
    <w:rsid w:val="00FF5333"/>
    <w:rsid w:val="00FF74AD"/>
    <w:rsid w:val="00FF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A8CB"/>
  <w15:docId w15:val="{DA209DBF-4914-4CBC-9245-A3C06E97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70C"/>
    <w:pPr>
      <w:spacing w:after="0" w:line="240" w:lineRule="auto"/>
    </w:pPr>
  </w:style>
  <w:style w:type="paragraph" w:styleId="Heading1">
    <w:name w:val="heading 1"/>
    <w:basedOn w:val="Normal"/>
    <w:next w:val="Normal"/>
    <w:link w:val="Heading1Char"/>
    <w:uiPriority w:val="9"/>
    <w:qFormat/>
    <w:rsid w:val="00A820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20AD"/>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A820A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DB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0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820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820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4E46"/>
    <w:rPr>
      <w:rFonts w:asciiTheme="majorHAnsi" w:eastAsiaTheme="majorEastAsia" w:hAnsiTheme="majorHAnsi" w:cstheme="majorBidi"/>
      <w:i/>
      <w:iCs/>
      <w:color w:val="365F91" w:themeColor="accent1" w:themeShade="BF"/>
      <w:sz w:val="24"/>
      <w:szCs w:val="20"/>
    </w:rPr>
  </w:style>
  <w:style w:type="paragraph" w:styleId="ListParagraph">
    <w:name w:val="List Paragraph"/>
    <w:basedOn w:val="Normal"/>
    <w:link w:val="ListParagraphChar"/>
    <w:uiPriority w:val="34"/>
    <w:qFormat/>
    <w:rsid w:val="0070628D"/>
    <w:pPr>
      <w:spacing w:after="160" w:line="256" w:lineRule="auto"/>
      <w:ind w:left="720"/>
      <w:contextualSpacing/>
    </w:pPr>
    <w:rPr>
      <w:rFonts w:asciiTheme="minorHAnsi" w:hAnsiTheme="minorHAnsi" w:cstheme="minorBidi"/>
      <w:sz w:val="22"/>
      <w:szCs w:val="22"/>
    </w:rPr>
  </w:style>
  <w:style w:type="character" w:customStyle="1" w:styleId="ListParagraphChar">
    <w:name w:val="List Paragraph Char"/>
    <w:basedOn w:val="DefaultParagraphFont"/>
    <w:link w:val="ListParagraph"/>
    <w:uiPriority w:val="34"/>
    <w:rsid w:val="00A502D7"/>
  </w:style>
  <w:style w:type="paragraph" w:styleId="Header">
    <w:name w:val="header"/>
    <w:basedOn w:val="Normal"/>
    <w:link w:val="HeaderChar"/>
    <w:uiPriority w:val="99"/>
    <w:unhideWhenUsed/>
    <w:rsid w:val="00992C46"/>
    <w:pPr>
      <w:tabs>
        <w:tab w:val="center" w:pos="4680"/>
        <w:tab w:val="right" w:pos="9360"/>
      </w:tabs>
    </w:pPr>
  </w:style>
  <w:style w:type="character" w:customStyle="1" w:styleId="HeaderChar">
    <w:name w:val="Header Char"/>
    <w:basedOn w:val="DefaultParagraphFont"/>
    <w:link w:val="Header"/>
    <w:uiPriority w:val="99"/>
    <w:rsid w:val="00992C46"/>
    <w:rPr>
      <w:rFonts w:ascii="VNI-Times" w:eastAsia="Times New Roman" w:hAnsi="VNI-Times" w:cs="Times New Roman"/>
      <w:sz w:val="24"/>
      <w:szCs w:val="20"/>
    </w:rPr>
  </w:style>
  <w:style w:type="paragraph" w:styleId="Footer">
    <w:name w:val="footer"/>
    <w:basedOn w:val="Normal"/>
    <w:link w:val="FooterChar"/>
    <w:uiPriority w:val="99"/>
    <w:unhideWhenUsed/>
    <w:rsid w:val="00992C46"/>
    <w:pPr>
      <w:tabs>
        <w:tab w:val="center" w:pos="4680"/>
        <w:tab w:val="right" w:pos="9360"/>
      </w:tabs>
    </w:pPr>
  </w:style>
  <w:style w:type="character" w:customStyle="1" w:styleId="FooterChar">
    <w:name w:val="Footer Char"/>
    <w:basedOn w:val="DefaultParagraphFont"/>
    <w:link w:val="Footer"/>
    <w:uiPriority w:val="99"/>
    <w:rsid w:val="00992C46"/>
    <w:rPr>
      <w:rFonts w:ascii="VNI-Times" w:eastAsia="Times New Roman" w:hAnsi="VNI-Times" w:cs="Times New Roman"/>
      <w:sz w:val="24"/>
      <w:szCs w:val="20"/>
    </w:rPr>
  </w:style>
  <w:style w:type="paragraph" w:styleId="TOCHeading">
    <w:name w:val="TOC Heading"/>
    <w:basedOn w:val="Heading1"/>
    <w:next w:val="Normal"/>
    <w:uiPriority w:val="39"/>
    <w:unhideWhenUsed/>
    <w:qFormat/>
    <w:rsid w:val="004B5F8A"/>
    <w:pPr>
      <w:spacing w:line="259" w:lineRule="auto"/>
      <w:outlineLvl w:val="9"/>
    </w:pPr>
  </w:style>
  <w:style w:type="paragraph" w:styleId="TOC1">
    <w:name w:val="toc 1"/>
    <w:basedOn w:val="Normal"/>
    <w:next w:val="Normal"/>
    <w:autoRedefine/>
    <w:uiPriority w:val="39"/>
    <w:unhideWhenUsed/>
    <w:rsid w:val="004B5F8A"/>
    <w:pPr>
      <w:spacing w:after="100"/>
    </w:pPr>
  </w:style>
  <w:style w:type="paragraph" w:styleId="TOC2">
    <w:name w:val="toc 2"/>
    <w:basedOn w:val="Normal"/>
    <w:next w:val="Normal"/>
    <w:autoRedefine/>
    <w:uiPriority w:val="39"/>
    <w:unhideWhenUsed/>
    <w:rsid w:val="00F72045"/>
    <w:pPr>
      <w:tabs>
        <w:tab w:val="right" w:leader="dot" w:pos="8778"/>
      </w:tabs>
      <w:spacing w:after="100" w:line="360" w:lineRule="auto"/>
      <w:ind w:left="240"/>
    </w:pPr>
    <w:rPr>
      <w:noProof/>
      <w:szCs w:val="26"/>
    </w:rPr>
  </w:style>
  <w:style w:type="paragraph" w:styleId="TOC3">
    <w:name w:val="toc 3"/>
    <w:basedOn w:val="Normal"/>
    <w:next w:val="Normal"/>
    <w:autoRedefine/>
    <w:uiPriority w:val="39"/>
    <w:unhideWhenUsed/>
    <w:rsid w:val="004B5F8A"/>
    <w:pPr>
      <w:spacing w:after="100"/>
      <w:ind w:left="480"/>
    </w:pPr>
  </w:style>
  <w:style w:type="character" w:styleId="Hyperlink">
    <w:name w:val="Hyperlink"/>
    <w:basedOn w:val="DefaultParagraphFont"/>
    <w:uiPriority w:val="99"/>
    <w:unhideWhenUsed/>
    <w:rsid w:val="004B5F8A"/>
    <w:rPr>
      <w:color w:val="0000FF" w:themeColor="hyperlink"/>
      <w:u w:val="single"/>
    </w:rPr>
  </w:style>
  <w:style w:type="character" w:styleId="Strong">
    <w:name w:val="Strong"/>
    <w:basedOn w:val="DefaultParagraphFont"/>
    <w:uiPriority w:val="22"/>
    <w:qFormat/>
    <w:rsid w:val="00DB4E46"/>
    <w:rPr>
      <w:b/>
      <w:bCs/>
    </w:rPr>
  </w:style>
  <w:style w:type="character" w:styleId="Emphasis">
    <w:name w:val="Emphasis"/>
    <w:basedOn w:val="DefaultParagraphFont"/>
    <w:uiPriority w:val="20"/>
    <w:qFormat/>
    <w:rsid w:val="00DB4E46"/>
    <w:rPr>
      <w:i/>
      <w:iCs/>
    </w:rPr>
  </w:style>
  <w:style w:type="character" w:customStyle="1" w:styleId="apple-converted-space">
    <w:name w:val="apple-converted-space"/>
    <w:basedOn w:val="DefaultParagraphFont"/>
    <w:rsid w:val="00C47A44"/>
  </w:style>
  <w:style w:type="paragraph" w:styleId="NormalWeb">
    <w:name w:val="Normal (Web)"/>
    <w:basedOn w:val="Normal"/>
    <w:uiPriority w:val="99"/>
    <w:semiHidden/>
    <w:unhideWhenUsed/>
    <w:rsid w:val="00F63DD6"/>
    <w:pPr>
      <w:spacing w:before="100" w:beforeAutospacing="1" w:after="100" w:afterAutospacing="1"/>
    </w:pPr>
    <w:rPr>
      <w:szCs w:val="24"/>
    </w:rPr>
  </w:style>
  <w:style w:type="paragraph" w:styleId="HTMLPreformatted">
    <w:name w:val="HTML Preformatted"/>
    <w:basedOn w:val="Normal"/>
    <w:link w:val="HTMLPreformattedChar"/>
    <w:uiPriority w:val="99"/>
    <w:unhideWhenUsed/>
    <w:rsid w:val="00F63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63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B45"/>
    <w:rPr>
      <w:color w:val="800080" w:themeColor="followedHyperlink"/>
      <w:u w:val="single"/>
    </w:rPr>
  </w:style>
  <w:style w:type="table" w:styleId="TableGrid">
    <w:name w:val="Table Grid"/>
    <w:basedOn w:val="TableNormal"/>
    <w:rsid w:val="00517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 dung"/>
    <w:basedOn w:val="Normal"/>
    <w:link w:val="NoidungChar"/>
    <w:qFormat/>
    <w:rsid w:val="00B06620"/>
    <w:pPr>
      <w:spacing w:before="120" w:line="360" w:lineRule="auto"/>
      <w:ind w:firstLine="369"/>
      <w:jc w:val="both"/>
    </w:pPr>
    <w:rPr>
      <w:color w:val="000000" w:themeColor="text1"/>
      <w:szCs w:val="26"/>
    </w:rPr>
  </w:style>
  <w:style w:type="character" w:customStyle="1" w:styleId="NoidungChar">
    <w:name w:val="Noi dung Char"/>
    <w:basedOn w:val="DefaultParagraphFont"/>
    <w:link w:val="Noidung"/>
    <w:rsid w:val="00B06620"/>
    <w:rPr>
      <w:rFonts w:ascii="Times New Roman" w:hAnsi="Times New Roman" w:cs="Times New Roman"/>
      <w:color w:val="000000" w:themeColor="text1"/>
      <w:sz w:val="26"/>
      <w:szCs w:val="26"/>
    </w:rPr>
  </w:style>
  <w:style w:type="table" w:styleId="GridTable1Light-Accent5">
    <w:name w:val="Grid Table 1 Light Accent 5"/>
    <w:basedOn w:val="TableNormal"/>
    <w:uiPriority w:val="46"/>
    <w:rsid w:val="00137033"/>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703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7B50B5"/>
    <w:rPr>
      <w:sz w:val="16"/>
      <w:szCs w:val="16"/>
    </w:rPr>
  </w:style>
  <w:style w:type="paragraph" w:styleId="CommentText">
    <w:name w:val="annotation text"/>
    <w:basedOn w:val="Normal"/>
    <w:link w:val="CommentTextChar"/>
    <w:uiPriority w:val="99"/>
    <w:semiHidden/>
    <w:unhideWhenUsed/>
    <w:rsid w:val="007B50B5"/>
    <w:rPr>
      <w:sz w:val="20"/>
    </w:rPr>
  </w:style>
  <w:style w:type="character" w:customStyle="1" w:styleId="CommentTextChar">
    <w:name w:val="Comment Text Char"/>
    <w:basedOn w:val="DefaultParagraphFont"/>
    <w:link w:val="CommentText"/>
    <w:uiPriority w:val="99"/>
    <w:semiHidden/>
    <w:rsid w:val="007B50B5"/>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B50B5"/>
    <w:rPr>
      <w:b/>
      <w:bCs/>
    </w:rPr>
  </w:style>
  <w:style w:type="character" w:customStyle="1" w:styleId="CommentSubjectChar">
    <w:name w:val="Comment Subject Char"/>
    <w:basedOn w:val="CommentTextChar"/>
    <w:link w:val="CommentSubject"/>
    <w:uiPriority w:val="99"/>
    <w:semiHidden/>
    <w:rsid w:val="007B50B5"/>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7B50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0B5"/>
    <w:rPr>
      <w:rFonts w:ascii="Segoe UI" w:eastAsia="Times New Roman" w:hAnsi="Segoe UI" w:cs="Segoe UI"/>
      <w:sz w:val="18"/>
      <w:szCs w:val="18"/>
    </w:rPr>
  </w:style>
  <w:style w:type="paragraph" w:customStyle="1" w:styleId="Bullet1">
    <w:name w:val="Bullet1"/>
    <w:basedOn w:val="ListParagraph"/>
    <w:qFormat/>
    <w:rsid w:val="00247367"/>
    <w:pPr>
      <w:numPr>
        <w:numId w:val="3"/>
      </w:numPr>
      <w:spacing w:before="120" w:after="0" w:line="360" w:lineRule="auto"/>
      <w:ind w:left="1080"/>
      <w:jc w:val="both"/>
    </w:pPr>
    <w:rPr>
      <w:rFonts w:ascii="Times New Roman" w:hAnsi="Times New Roman" w:cs="Times New Roman"/>
      <w:sz w:val="26"/>
      <w:szCs w:val="26"/>
    </w:rPr>
  </w:style>
  <w:style w:type="character" w:styleId="PlaceholderText">
    <w:name w:val="Placeholder Text"/>
    <w:basedOn w:val="DefaultParagraphFont"/>
    <w:uiPriority w:val="99"/>
    <w:semiHidden/>
    <w:rsid w:val="006D1332"/>
    <w:rPr>
      <w:color w:val="808080"/>
    </w:rPr>
  </w:style>
  <w:style w:type="character" w:customStyle="1" w:styleId="number">
    <w:name w:val="number"/>
    <w:basedOn w:val="DefaultParagraphFont"/>
    <w:rsid w:val="001269E2"/>
  </w:style>
  <w:style w:type="paragraph" w:styleId="FootnoteText">
    <w:name w:val="footnote text"/>
    <w:basedOn w:val="Normal"/>
    <w:link w:val="FootnoteTextChar"/>
    <w:uiPriority w:val="99"/>
    <w:semiHidden/>
    <w:unhideWhenUsed/>
    <w:rsid w:val="00041ACC"/>
    <w:pPr>
      <w:ind w:firstLine="720"/>
      <w:jc w:val="both"/>
    </w:pPr>
    <w:rPr>
      <w:rFonts w:eastAsiaTheme="minorEastAsia" w:cstheme="minorBidi"/>
      <w:sz w:val="20"/>
    </w:rPr>
  </w:style>
  <w:style w:type="character" w:customStyle="1" w:styleId="FootnoteTextChar">
    <w:name w:val="Footnote Text Char"/>
    <w:basedOn w:val="DefaultParagraphFont"/>
    <w:link w:val="FootnoteText"/>
    <w:uiPriority w:val="99"/>
    <w:semiHidden/>
    <w:rsid w:val="00041AC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041ACC"/>
    <w:rPr>
      <w:vertAlign w:val="superscript"/>
    </w:rPr>
  </w:style>
  <w:style w:type="paragraph" w:customStyle="1" w:styleId="Hinh">
    <w:name w:val="Hinh"/>
    <w:basedOn w:val="Normal"/>
    <w:link w:val="HinhChar"/>
    <w:qFormat/>
    <w:rsid w:val="00041ACC"/>
    <w:pPr>
      <w:spacing w:before="120" w:after="280"/>
      <w:jc w:val="center"/>
    </w:pPr>
    <w:rPr>
      <w:rFonts w:eastAsia="MS Mincho"/>
      <w:szCs w:val="26"/>
      <w:lang w:val="vi-VN" w:eastAsia="ja-JP"/>
    </w:rPr>
  </w:style>
  <w:style w:type="character" w:customStyle="1" w:styleId="HinhChar">
    <w:name w:val="Hinh Char"/>
    <w:basedOn w:val="DefaultParagraphFont"/>
    <w:link w:val="Hinh"/>
    <w:rsid w:val="00041ACC"/>
    <w:rPr>
      <w:rFonts w:ascii="Times New Roman" w:eastAsia="MS Mincho" w:hAnsi="Times New Roman" w:cs="Times New Roman"/>
      <w:sz w:val="26"/>
      <w:szCs w:val="26"/>
      <w:lang w:val="vi-VN" w:eastAsia="ja-JP"/>
    </w:rPr>
  </w:style>
  <w:style w:type="paragraph" w:styleId="Caption">
    <w:name w:val="caption"/>
    <w:basedOn w:val="Normal"/>
    <w:next w:val="Normal"/>
    <w:uiPriority w:val="35"/>
    <w:unhideWhenUsed/>
    <w:qFormat/>
    <w:rsid w:val="004D7A96"/>
    <w:pPr>
      <w:spacing w:after="200"/>
    </w:pPr>
    <w:rPr>
      <w:i/>
      <w:iCs/>
      <w:color w:val="1F497D" w:themeColor="text2"/>
      <w:sz w:val="18"/>
      <w:szCs w:val="18"/>
    </w:rPr>
  </w:style>
  <w:style w:type="table" w:styleId="GridTable1Light">
    <w:name w:val="Grid Table 1 Light"/>
    <w:basedOn w:val="TableNormal"/>
    <w:uiPriority w:val="46"/>
    <w:rsid w:val="002C776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3400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3400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3400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3400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3400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34002"/>
    <w:pPr>
      <w:spacing w:after="100" w:line="259" w:lineRule="auto"/>
      <w:ind w:left="1760"/>
    </w:pPr>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67393D"/>
    <w:pPr>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7393D"/>
    <w:rPr>
      <w:rFonts w:asciiTheme="majorHAnsi" w:eastAsiaTheme="majorEastAsia" w:hAnsiTheme="majorHAnsi" w:cstheme="majorBidi"/>
      <w:b/>
      <w:spacing w:val="5"/>
      <w:kern w:val="28"/>
      <w:sz w:val="28"/>
      <w:szCs w:val="52"/>
      <w:lang w:val="vi-VN"/>
    </w:rPr>
  </w:style>
  <w:style w:type="paragraph" w:styleId="TableofFigures">
    <w:name w:val="table of figures"/>
    <w:basedOn w:val="Normal"/>
    <w:next w:val="Normal"/>
    <w:uiPriority w:val="99"/>
    <w:unhideWhenUsed/>
    <w:rsid w:val="003E15E8"/>
  </w:style>
  <w:style w:type="table" w:styleId="PlainTable1">
    <w:name w:val="Plain Table 1"/>
    <w:basedOn w:val="TableNormal"/>
    <w:uiPriority w:val="41"/>
    <w:rsid w:val="008E078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1">
    <w:name w:val="k1"/>
    <w:basedOn w:val="Caption"/>
    <w:qFormat/>
    <w:rsid w:val="00C06CC8"/>
    <w:pPr>
      <w:spacing w:after="0" w:line="360" w:lineRule="auto"/>
      <w:jc w:val="center"/>
      <w:outlineLvl w:val="0"/>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0402">
      <w:bodyDiv w:val="1"/>
      <w:marLeft w:val="0"/>
      <w:marRight w:val="0"/>
      <w:marTop w:val="0"/>
      <w:marBottom w:val="0"/>
      <w:divBdr>
        <w:top w:val="none" w:sz="0" w:space="0" w:color="auto"/>
        <w:left w:val="none" w:sz="0" w:space="0" w:color="auto"/>
        <w:bottom w:val="none" w:sz="0" w:space="0" w:color="auto"/>
        <w:right w:val="none" w:sz="0" w:space="0" w:color="auto"/>
      </w:divBdr>
    </w:div>
    <w:div w:id="86774907">
      <w:bodyDiv w:val="1"/>
      <w:marLeft w:val="0"/>
      <w:marRight w:val="0"/>
      <w:marTop w:val="0"/>
      <w:marBottom w:val="0"/>
      <w:divBdr>
        <w:top w:val="none" w:sz="0" w:space="0" w:color="auto"/>
        <w:left w:val="none" w:sz="0" w:space="0" w:color="auto"/>
        <w:bottom w:val="none" w:sz="0" w:space="0" w:color="auto"/>
        <w:right w:val="none" w:sz="0" w:space="0" w:color="auto"/>
      </w:divBdr>
      <w:divsChild>
        <w:div w:id="413936246">
          <w:marLeft w:val="0"/>
          <w:marRight w:val="0"/>
          <w:marTop w:val="0"/>
          <w:marBottom w:val="0"/>
          <w:divBdr>
            <w:top w:val="none" w:sz="0" w:space="0" w:color="auto"/>
            <w:left w:val="none" w:sz="0" w:space="0" w:color="auto"/>
            <w:bottom w:val="none" w:sz="0" w:space="0" w:color="auto"/>
            <w:right w:val="none" w:sz="0" w:space="0" w:color="auto"/>
          </w:divBdr>
        </w:div>
      </w:divsChild>
    </w:div>
    <w:div w:id="276447852">
      <w:bodyDiv w:val="1"/>
      <w:marLeft w:val="0"/>
      <w:marRight w:val="0"/>
      <w:marTop w:val="0"/>
      <w:marBottom w:val="0"/>
      <w:divBdr>
        <w:top w:val="none" w:sz="0" w:space="0" w:color="auto"/>
        <w:left w:val="none" w:sz="0" w:space="0" w:color="auto"/>
        <w:bottom w:val="none" w:sz="0" w:space="0" w:color="auto"/>
        <w:right w:val="none" w:sz="0" w:space="0" w:color="auto"/>
      </w:divBdr>
    </w:div>
    <w:div w:id="317004925">
      <w:bodyDiv w:val="1"/>
      <w:marLeft w:val="0"/>
      <w:marRight w:val="0"/>
      <w:marTop w:val="0"/>
      <w:marBottom w:val="0"/>
      <w:divBdr>
        <w:top w:val="none" w:sz="0" w:space="0" w:color="auto"/>
        <w:left w:val="none" w:sz="0" w:space="0" w:color="auto"/>
        <w:bottom w:val="none" w:sz="0" w:space="0" w:color="auto"/>
        <w:right w:val="none" w:sz="0" w:space="0" w:color="auto"/>
      </w:divBdr>
    </w:div>
    <w:div w:id="339430316">
      <w:bodyDiv w:val="1"/>
      <w:marLeft w:val="0"/>
      <w:marRight w:val="0"/>
      <w:marTop w:val="0"/>
      <w:marBottom w:val="0"/>
      <w:divBdr>
        <w:top w:val="none" w:sz="0" w:space="0" w:color="auto"/>
        <w:left w:val="none" w:sz="0" w:space="0" w:color="auto"/>
        <w:bottom w:val="none" w:sz="0" w:space="0" w:color="auto"/>
        <w:right w:val="none" w:sz="0" w:space="0" w:color="auto"/>
      </w:divBdr>
    </w:div>
    <w:div w:id="377704724">
      <w:bodyDiv w:val="1"/>
      <w:marLeft w:val="0"/>
      <w:marRight w:val="0"/>
      <w:marTop w:val="0"/>
      <w:marBottom w:val="0"/>
      <w:divBdr>
        <w:top w:val="none" w:sz="0" w:space="0" w:color="auto"/>
        <w:left w:val="none" w:sz="0" w:space="0" w:color="auto"/>
        <w:bottom w:val="none" w:sz="0" w:space="0" w:color="auto"/>
        <w:right w:val="none" w:sz="0" w:space="0" w:color="auto"/>
      </w:divBdr>
    </w:div>
    <w:div w:id="437061786">
      <w:bodyDiv w:val="1"/>
      <w:marLeft w:val="0"/>
      <w:marRight w:val="0"/>
      <w:marTop w:val="0"/>
      <w:marBottom w:val="0"/>
      <w:divBdr>
        <w:top w:val="none" w:sz="0" w:space="0" w:color="auto"/>
        <w:left w:val="none" w:sz="0" w:space="0" w:color="auto"/>
        <w:bottom w:val="none" w:sz="0" w:space="0" w:color="auto"/>
        <w:right w:val="none" w:sz="0" w:space="0" w:color="auto"/>
      </w:divBdr>
    </w:div>
    <w:div w:id="475102646">
      <w:bodyDiv w:val="1"/>
      <w:marLeft w:val="0"/>
      <w:marRight w:val="0"/>
      <w:marTop w:val="0"/>
      <w:marBottom w:val="0"/>
      <w:divBdr>
        <w:top w:val="none" w:sz="0" w:space="0" w:color="auto"/>
        <w:left w:val="none" w:sz="0" w:space="0" w:color="auto"/>
        <w:bottom w:val="none" w:sz="0" w:space="0" w:color="auto"/>
        <w:right w:val="none" w:sz="0" w:space="0" w:color="auto"/>
      </w:divBdr>
    </w:div>
    <w:div w:id="475148464">
      <w:bodyDiv w:val="1"/>
      <w:marLeft w:val="0"/>
      <w:marRight w:val="0"/>
      <w:marTop w:val="0"/>
      <w:marBottom w:val="0"/>
      <w:divBdr>
        <w:top w:val="none" w:sz="0" w:space="0" w:color="auto"/>
        <w:left w:val="none" w:sz="0" w:space="0" w:color="auto"/>
        <w:bottom w:val="none" w:sz="0" w:space="0" w:color="auto"/>
        <w:right w:val="none" w:sz="0" w:space="0" w:color="auto"/>
      </w:divBdr>
    </w:div>
    <w:div w:id="499808946">
      <w:bodyDiv w:val="1"/>
      <w:marLeft w:val="0"/>
      <w:marRight w:val="0"/>
      <w:marTop w:val="0"/>
      <w:marBottom w:val="0"/>
      <w:divBdr>
        <w:top w:val="none" w:sz="0" w:space="0" w:color="auto"/>
        <w:left w:val="none" w:sz="0" w:space="0" w:color="auto"/>
        <w:bottom w:val="none" w:sz="0" w:space="0" w:color="auto"/>
        <w:right w:val="none" w:sz="0" w:space="0" w:color="auto"/>
      </w:divBdr>
    </w:div>
    <w:div w:id="600341198">
      <w:bodyDiv w:val="1"/>
      <w:marLeft w:val="0"/>
      <w:marRight w:val="0"/>
      <w:marTop w:val="0"/>
      <w:marBottom w:val="0"/>
      <w:divBdr>
        <w:top w:val="none" w:sz="0" w:space="0" w:color="auto"/>
        <w:left w:val="none" w:sz="0" w:space="0" w:color="auto"/>
        <w:bottom w:val="none" w:sz="0" w:space="0" w:color="auto"/>
        <w:right w:val="none" w:sz="0" w:space="0" w:color="auto"/>
      </w:divBdr>
    </w:div>
    <w:div w:id="647440990">
      <w:bodyDiv w:val="1"/>
      <w:marLeft w:val="0"/>
      <w:marRight w:val="0"/>
      <w:marTop w:val="0"/>
      <w:marBottom w:val="0"/>
      <w:divBdr>
        <w:top w:val="none" w:sz="0" w:space="0" w:color="auto"/>
        <w:left w:val="none" w:sz="0" w:space="0" w:color="auto"/>
        <w:bottom w:val="none" w:sz="0" w:space="0" w:color="auto"/>
        <w:right w:val="none" w:sz="0" w:space="0" w:color="auto"/>
      </w:divBdr>
    </w:div>
    <w:div w:id="725567857">
      <w:bodyDiv w:val="1"/>
      <w:marLeft w:val="0"/>
      <w:marRight w:val="0"/>
      <w:marTop w:val="0"/>
      <w:marBottom w:val="0"/>
      <w:divBdr>
        <w:top w:val="none" w:sz="0" w:space="0" w:color="auto"/>
        <w:left w:val="none" w:sz="0" w:space="0" w:color="auto"/>
        <w:bottom w:val="none" w:sz="0" w:space="0" w:color="auto"/>
        <w:right w:val="none" w:sz="0" w:space="0" w:color="auto"/>
      </w:divBdr>
    </w:div>
    <w:div w:id="769547630">
      <w:bodyDiv w:val="1"/>
      <w:marLeft w:val="0"/>
      <w:marRight w:val="0"/>
      <w:marTop w:val="0"/>
      <w:marBottom w:val="0"/>
      <w:divBdr>
        <w:top w:val="none" w:sz="0" w:space="0" w:color="auto"/>
        <w:left w:val="none" w:sz="0" w:space="0" w:color="auto"/>
        <w:bottom w:val="none" w:sz="0" w:space="0" w:color="auto"/>
        <w:right w:val="none" w:sz="0" w:space="0" w:color="auto"/>
      </w:divBdr>
    </w:div>
    <w:div w:id="888498801">
      <w:bodyDiv w:val="1"/>
      <w:marLeft w:val="0"/>
      <w:marRight w:val="0"/>
      <w:marTop w:val="0"/>
      <w:marBottom w:val="0"/>
      <w:divBdr>
        <w:top w:val="none" w:sz="0" w:space="0" w:color="auto"/>
        <w:left w:val="none" w:sz="0" w:space="0" w:color="auto"/>
        <w:bottom w:val="none" w:sz="0" w:space="0" w:color="auto"/>
        <w:right w:val="none" w:sz="0" w:space="0" w:color="auto"/>
      </w:divBdr>
    </w:div>
    <w:div w:id="932281573">
      <w:bodyDiv w:val="1"/>
      <w:marLeft w:val="0"/>
      <w:marRight w:val="0"/>
      <w:marTop w:val="0"/>
      <w:marBottom w:val="0"/>
      <w:divBdr>
        <w:top w:val="none" w:sz="0" w:space="0" w:color="auto"/>
        <w:left w:val="none" w:sz="0" w:space="0" w:color="auto"/>
        <w:bottom w:val="none" w:sz="0" w:space="0" w:color="auto"/>
        <w:right w:val="none" w:sz="0" w:space="0" w:color="auto"/>
      </w:divBdr>
    </w:div>
    <w:div w:id="933248326">
      <w:bodyDiv w:val="1"/>
      <w:marLeft w:val="0"/>
      <w:marRight w:val="0"/>
      <w:marTop w:val="0"/>
      <w:marBottom w:val="0"/>
      <w:divBdr>
        <w:top w:val="none" w:sz="0" w:space="0" w:color="auto"/>
        <w:left w:val="none" w:sz="0" w:space="0" w:color="auto"/>
        <w:bottom w:val="none" w:sz="0" w:space="0" w:color="auto"/>
        <w:right w:val="none" w:sz="0" w:space="0" w:color="auto"/>
      </w:divBdr>
    </w:div>
    <w:div w:id="953292545">
      <w:bodyDiv w:val="1"/>
      <w:marLeft w:val="0"/>
      <w:marRight w:val="0"/>
      <w:marTop w:val="0"/>
      <w:marBottom w:val="0"/>
      <w:divBdr>
        <w:top w:val="none" w:sz="0" w:space="0" w:color="auto"/>
        <w:left w:val="none" w:sz="0" w:space="0" w:color="auto"/>
        <w:bottom w:val="none" w:sz="0" w:space="0" w:color="auto"/>
        <w:right w:val="none" w:sz="0" w:space="0" w:color="auto"/>
      </w:divBdr>
    </w:div>
    <w:div w:id="1192065408">
      <w:bodyDiv w:val="1"/>
      <w:marLeft w:val="0"/>
      <w:marRight w:val="0"/>
      <w:marTop w:val="0"/>
      <w:marBottom w:val="0"/>
      <w:divBdr>
        <w:top w:val="none" w:sz="0" w:space="0" w:color="auto"/>
        <w:left w:val="none" w:sz="0" w:space="0" w:color="auto"/>
        <w:bottom w:val="none" w:sz="0" w:space="0" w:color="auto"/>
        <w:right w:val="none" w:sz="0" w:space="0" w:color="auto"/>
      </w:divBdr>
    </w:div>
    <w:div w:id="1217282390">
      <w:bodyDiv w:val="1"/>
      <w:marLeft w:val="0"/>
      <w:marRight w:val="0"/>
      <w:marTop w:val="0"/>
      <w:marBottom w:val="0"/>
      <w:divBdr>
        <w:top w:val="none" w:sz="0" w:space="0" w:color="auto"/>
        <w:left w:val="none" w:sz="0" w:space="0" w:color="auto"/>
        <w:bottom w:val="none" w:sz="0" w:space="0" w:color="auto"/>
        <w:right w:val="none" w:sz="0" w:space="0" w:color="auto"/>
      </w:divBdr>
    </w:div>
    <w:div w:id="1225409827">
      <w:bodyDiv w:val="1"/>
      <w:marLeft w:val="0"/>
      <w:marRight w:val="0"/>
      <w:marTop w:val="0"/>
      <w:marBottom w:val="0"/>
      <w:divBdr>
        <w:top w:val="none" w:sz="0" w:space="0" w:color="auto"/>
        <w:left w:val="none" w:sz="0" w:space="0" w:color="auto"/>
        <w:bottom w:val="none" w:sz="0" w:space="0" w:color="auto"/>
        <w:right w:val="none" w:sz="0" w:space="0" w:color="auto"/>
      </w:divBdr>
    </w:div>
    <w:div w:id="1241214285">
      <w:bodyDiv w:val="1"/>
      <w:marLeft w:val="0"/>
      <w:marRight w:val="0"/>
      <w:marTop w:val="0"/>
      <w:marBottom w:val="0"/>
      <w:divBdr>
        <w:top w:val="none" w:sz="0" w:space="0" w:color="auto"/>
        <w:left w:val="none" w:sz="0" w:space="0" w:color="auto"/>
        <w:bottom w:val="none" w:sz="0" w:space="0" w:color="auto"/>
        <w:right w:val="none" w:sz="0" w:space="0" w:color="auto"/>
      </w:divBdr>
    </w:div>
    <w:div w:id="1318799452">
      <w:bodyDiv w:val="1"/>
      <w:marLeft w:val="0"/>
      <w:marRight w:val="0"/>
      <w:marTop w:val="0"/>
      <w:marBottom w:val="0"/>
      <w:divBdr>
        <w:top w:val="none" w:sz="0" w:space="0" w:color="auto"/>
        <w:left w:val="none" w:sz="0" w:space="0" w:color="auto"/>
        <w:bottom w:val="none" w:sz="0" w:space="0" w:color="auto"/>
        <w:right w:val="none" w:sz="0" w:space="0" w:color="auto"/>
      </w:divBdr>
    </w:div>
    <w:div w:id="1386835219">
      <w:bodyDiv w:val="1"/>
      <w:marLeft w:val="0"/>
      <w:marRight w:val="0"/>
      <w:marTop w:val="0"/>
      <w:marBottom w:val="0"/>
      <w:divBdr>
        <w:top w:val="none" w:sz="0" w:space="0" w:color="auto"/>
        <w:left w:val="none" w:sz="0" w:space="0" w:color="auto"/>
        <w:bottom w:val="none" w:sz="0" w:space="0" w:color="auto"/>
        <w:right w:val="none" w:sz="0" w:space="0" w:color="auto"/>
      </w:divBdr>
    </w:div>
    <w:div w:id="1444501379">
      <w:bodyDiv w:val="1"/>
      <w:marLeft w:val="0"/>
      <w:marRight w:val="0"/>
      <w:marTop w:val="0"/>
      <w:marBottom w:val="0"/>
      <w:divBdr>
        <w:top w:val="none" w:sz="0" w:space="0" w:color="auto"/>
        <w:left w:val="none" w:sz="0" w:space="0" w:color="auto"/>
        <w:bottom w:val="none" w:sz="0" w:space="0" w:color="auto"/>
        <w:right w:val="none" w:sz="0" w:space="0" w:color="auto"/>
      </w:divBdr>
    </w:div>
    <w:div w:id="1487284431">
      <w:bodyDiv w:val="1"/>
      <w:marLeft w:val="0"/>
      <w:marRight w:val="0"/>
      <w:marTop w:val="0"/>
      <w:marBottom w:val="0"/>
      <w:divBdr>
        <w:top w:val="none" w:sz="0" w:space="0" w:color="auto"/>
        <w:left w:val="none" w:sz="0" w:space="0" w:color="auto"/>
        <w:bottom w:val="none" w:sz="0" w:space="0" w:color="auto"/>
        <w:right w:val="none" w:sz="0" w:space="0" w:color="auto"/>
      </w:divBdr>
    </w:div>
    <w:div w:id="1505900466">
      <w:bodyDiv w:val="1"/>
      <w:marLeft w:val="0"/>
      <w:marRight w:val="0"/>
      <w:marTop w:val="0"/>
      <w:marBottom w:val="0"/>
      <w:divBdr>
        <w:top w:val="none" w:sz="0" w:space="0" w:color="auto"/>
        <w:left w:val="none" w:sz="0" w:space="0" w:color="auto"/>
        <w:bottom w:val="none" w:sz="0" w:space="0" w:color="auto"/>
        <w:right w:val="none" w:sz="0" w:space="0" w:color="auto"/>
      </w:divBdr>
    </w:div>
    <w:div w:id="1541479680">
      <w:bodyDiv w:val="1"/>
      <w:marLeft w:val="0"/>
      <w:marRight w:val="0"/>
      <w:marTop w:val="0"/>
      <w:marBottom w:val="0"/>
      <w:divBdr>
        <w:top w:val="none" w:sz="0" w:space="0" w:color="auto"/>
        <w:left w:val="none" w:sz="0" w:space="0" w:color="auto"/>
        <w:bottom w:val="none" w:sz="0" w:space="0" w:color="auto"/>
        <w:right w:val="none" w:sz="0" w:space="0" w:color="auto"/>
      </w:divBdr>
    </w:div>
    <w:div w:id="1588029972">
      <w:bodyDiv w:val="1"/>
      <w:marLeft w:val="0"/>
      <w:marRight w:val="0"/>
      <w:marTop w:val="0"/>
      <w:marBottom w:val="0"/>
      <w:divBdr>
        <w:top w:val="none" w:sz="0" w:space="0" w:color="auto"/>
        <w:left w:val="none" w:sz="0" w:space="0" w:color="auto"/>
        <w:bottom w:val="none" w:sz="0" w:space="0" w:color="auto"/>
        <w:right w:val="none" w:sz="0" w:space="0" w:color="auto"/>
      </w:divBdr>
    </w:div>
    <w:div w:id="1705709191">
      <w:bodyDiv w:val="1"/>
      <w:marLeft w:val="0"/>
      <w:marRight w:val="0"/>
      <w:marTop w:val="0"/>
      <w:marBottom w:val="0"/>
      <w:divBdr>
        <w:top w:val="none" w:sz="0" w:space="0" w:color="auto"/>
        <w:left w:val="none" w:sz="0" w:space="0" w:color="auto"/>
        <w:bottom w:val="none" w:sz="0" w:space="0" w:color="auto"/>
        <w:right w:val="none" w:sz="0" w:space="0" w:color="auto"/>
      </w:divBdr>
    </w:div>
    <w:div w:id="1763843048">
      <w:bodyDiv w:val="1"/>
      <w:marLeft w:val="0"/>
      <w:marRight w:val="0"/>
      <w:marTop w:val="0"/>
      <w:marBottom w:val="0"/>
      <w:divBdr>
        <w:top w:val="none" w:sz="0" w:space="0" w:color="auto"/>
        <w:left w:val="none" w:sz="0" w:space="0" w:color="auto"/>
        <w:bottom w:val="none" w:sz="0" w:space="0" w:color="auto"/>
        <w:right w:val="none" w:sz="0" w:space="0" w:color="auto"/>
      </w:divBdr>
    </w:div>
    <w:div w:id="1780372440">
      <w:bodyDiv w:val="1"/>
      <w:marLeft w:val="0"/>
      <w:marRight w:val="0"/>
      <w:marTop w:val="0"/>
      <w:marBottom w:val="0"/>
      <w:divBdr>
        <w:top w:val="none" w:sz="0" w:space="0" w:color="auto"/>
        <w:left w:val="none" w:sz="0" w:space="0" w:color="auto"/>
        <w:bottom w:val="none" w:sz="0" w:space="0" w:color="auto"/>
        <w:right w:val="none" w:sz="0" w:space="0" w:color="auto"/>
      </w:divBdr>
    </w:div>
    <w:div w:id="1842575877">
      <w:bodyDiv w:val="1"/>
      <w:marLeft w:val="0"/>
      <w:marRight w:val="0"/>
      <w:marTop w:val="0"/>
      <w:marBottom w:val="0"/>
      <w:divBdr>
        <w:top w:val="none" w:sz="0" w:space="0" w:color="auto"/>
        <w:left w:val="none" w:sz="0" w:space="0" w:color="auto"/>
        <w:bottom w:val="none" w:sz="0" w:space="0" w:color="auto"/>
        <w:right w:val="none" w:sz="0" w:space="0" w:color="auto"/>
      </w:divBdr>
    </w:div>
    <w:div w:id="1847552793">
      <w:bodyDiv w:val="1"/>
      <w:marLeft w:val="0"/>
      <w:marRight w:val="0"/>
      <w:marTop w:val="0"/>
      <w:marBottom w:val="0"/>
      <w:divBdr>
        <w:top w:val="none" w:sz="0" w:space="0" w:color="auto"/>
        <w:left w:val="none" w:sz="0" w:space="0" w:color="auto"/>
        <w:bottom w:val="none" w:sz="0" w:space="0" w:color="auto"/>
        <w:right w:val="none" w:sz="0" w:space="0" w:color="auto"/>
      </w:divBdr>
    </w:div>
    <w:div w:id="1865943397">
      <w:bodyDiv w:val="1"/>
      <w:marLeft w:val="0"/>
      <w:marRight w:val="0"/>
      <w:marTop w:val="0"/>
      <w:marBottom w:val="0"/>
      <w:divBdr>
        <w:top w:val="none" w:sz="0" w:space="0" w:color="auto"/>
        <w:left w:val="none" w:sz="0" w:space="0" w:color="auto"/>
        <w:bottom w:val="none" w:sz="0" w:space="0" w:color="auto"/>
        <w:right w:val="none" w:sz="0" w:space="0" w:color="auto"/>
      </w:divBdr>
    </w:div>
    <w:div w:id="2034190948">
      <w:bodyDiv w:val="1"/>
      <w:marLeft w:val="0"/>
      <w:marRight w:val="0"/>
      <w:marTop w:val="0"/>
      <w:marBottom w:val="0"/>
      <w:divBdr>
        <w:top w:val="none" w:sz="0" w:space="0" w:color="auto"/>
        <w:left w:val="none" w:sz="0" w:space="0" w:color="auto"/>
        <w:bottom w:val="none" w:sz="0" w:space="0" w:color="auto"/>
        <w:right w:val="none" w:sz="0" w:space="0" w:color="auto"/>
      </w:divBdr>
      <w:divsChild>
        <w:div w:id="580258697">
          <w:marLeft w:val="0"/>
          <w:marRight w:val="0"/>
          <w:marTop w:val="0"/>
          <w:marBottom w:val="0"/>
          <w:divBdr>
            <w:top w:val="none" w:sz="0" w:space="0" w:color="auto"/>
            <w:left w:val="none" w:sz="0" w:space="0" w:color="auto"/>
            <w:bottom w:val="none" w:sz="0" w:space="0" w:color="auto"/>
            <w:right w:val="none" w:sz="0" w:space="0" w:color="auto"/>
          </w:divBdr>
        </w:div>
        <w:div w:id="490831086">
          <w:marLeft w:val="720"/>
          <w:marRight w:val="0"/>
          <w:marTop w:val="0"/>
          <w:marBottom w:val="0"/>
          <w:divBdr>
            <w:top w:val="none" w:sz="0" w:space="0" w:color="auto"/>
            <w:left w:val="none" w:sz="0" w:space="0" w:color="auto"/>
            <w:bottom w:val="none" w:sz="0" w:space="0" w:color="auto"/>
            <w:right w:val="none" w:sz="0" w:space="0" w:color="auto"/>
          </w:divBdr>
        </w:div>
        <w:div w:id="1737316633">
          <w:marLeft w:val="720"/>
          <w:marRight w:val="0"/>
          <w:marTop w:val="0"/>
          <w:marBottom w:val="0"/>
          <w:divBdr>
            <w:top w:val="none" w:sz="0" w:space="0" w:color="auto"/>
            <w:left w:val="none" w:sz="0" w:space="0" w:color="auto"/>
            <w:bottom w:val="none" w:sz="0" w:space="0" w:color="auto"/>
            <w:right w:val="none" w:sz="0" w:space="0" w:color="auto"/>
          </w:divBdr>
        </w:div>
        <w:div w:id="1148478550">
          <w:marLeft w:val="720"/>
          <w:marRight w:val="0"/>
          <w:marTop w:val="0"/>
          <w:marBottom w:val="0"/>
          <w:divBdr>
            <w:top w:val="none" w:sz="0" w:space="0" w:color="auto"/>
            <w:left w:val="none" w:sz="0" w:space="0" w:color="auto"/>
            <w:bottom w:val="none" w:sz="0" w:space="0" w:color="auto"/>
            <w:right w:val="none" w:sz="0" w:space="0" w:color="auto"/>
          </w:divBdr>
        </w:div>
        <w:div w:id="1512141067">
          <w:marLeft w:val="720"/>
          <w:marRight w:val="0"/>
          <w:marTop w:val="0"/>
          <w:marBottom w:val="0"/>
          <w:divBdr>
            <w:top w:val="none" w:sz="0" w:space="0" w:color="auto"/>
            <w:left w:val="none" w:sz="0" w:space="0" w:color="auto"/>
            <w:bottom w:val="none" w:sz="0" w:space="0" w:color="auto"/>
            <w:right w:val="none" w:sz="0" w:space="0" w:color="auto"/>
          </w:divBdr>
        </w:div>
        <w:div w:id="1400442937">
          <w:marLeft w:val="720"/>
          <w:marRight w:val="0"/>
          <w:marTop w:val="0"/>
          <w:marBottom w:val="0"/>
          <w:divBdr>
            <w:top w:val="none" w:sz="0" w:space="0" w:color="auto"/>
            <w:left w:val="none" w:sz="0" w:space="0" w:color="auto"/>
            <w:bottom w:val="none" w:sz="0" w:space="0" w:color="auto"/>
            <w:right w:val="none" w:sz="0" w:space="0" w:color="auto"/>
          </w:divBdr>
        </w:div>
      </w:divsChild>
    </w:div>
    <w:div w:id="2066024516">
      <w:bodyDiv w:val="1"/>
      <w:marLeft w:val="0"/>
      <w:marRight w:val="0"/>
      <w:marTop w:val="0"/>
      <w:marBottom w:val="0"/>
      <w:divBdr>
        <w:top w:val="none" w:sz="0" w:space="0" w:color="auto"/>
        <w:left w:val="none" w:sz="0" w:space="0" w:color="auto"/>
        <w:bottom w:val="none" w:sz="0" w:space="0" w:color="auto"/>
        <w:right w:val="none" w:sz="0" w:space="0" w:color="auto"/>
      </w:divBdr>
    </w:div>
    <w:div w:id="2079595951">
      <w:bodyDiv w:val="1"/>
      <w:marLeft w:val="0"/>
      <w:marRight w:val="0"/>
      <w:marTop w:val="0"/>
      <w:marBottom w:val="0"/>
      <w:divBdr>
        <w:top w:val="none" w:sz="0" w:space="0" w:color="auto"/>
        <w:left w:val="none" w:sz="0" w:space="0" w:color="auto"/>
        <w:bottom w:val="none" w:sz="0" w:space="0" w:color="auto"/>
        <w:right w:val="none" w:sz="0" w:space="0" w:color="auto"/>
      </w:divBdr>
    </w:div>
    <w:div w:id="2129543618">
      <w:bodyDiv w:val="1"/>
      <w:marLeft w:val="0"/>
      <w:marRight w:val="0"/>
      <w:marTop w:val="0"/>
      <w:marBottom w:val="0"/>
      <w:divBdr>
        <w:top w:val="none" w:sz="0" w:space="0" w:color="auto"/>
        <w:left w:val="none" w:sz="0" w:space="0" w:color="auto"/>
        <w:bottom w:val="none" w:sz="0" w:space="0" w:color="auto"/>
        <w:right w:val="none" w:sz="0" w:space="0" w:color="auto"/>
      </w:divBdr>
    </w:div>
    <w:div w:id="21416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hyperlink" Target="http://www.rhydolabz.com/documents/finger-print-module.pdf" TargetMode="External"/><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pp.pluralsight.com/player?course=angularjs-php-building-site&amp;author=christian-wenz&amp;name=angularjs-php-building-site-m1&amp;clip=4&amp;mode=live" TargetMode="External"/><Relationship Id="rId108" Type="http://schemas.openxmlformats.org/officeDocument/2006/relationships/hyperlink" Target="http://www.farnell.com/datasheets/1836582.pdf" TargetMode="External"/><Relationship Id="rId54" Type="http://schemas.openxmlformats.org/officeDocument/2006/relationships/image" Target="media/image45.jpeg"/><Relationship Id="rId70" Type="http://schemas.openxmlformats.org/officeDocument/2006/relationships/image" Target="media/image61.gi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hyperlink" Target="https://pubsubclient.knolleary.net/api.htm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pn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hyperlink" Target="https://www.cloudmqtt.com/docs-php.html"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w3schools.com/angular/default.asp"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kienltb.wordpress.com/2015/04/05/chuan-giao-tiep-sp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4F7"/>
    <w:rsid w:val="001B04F7"/>
    <w:rsid w:val="00510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7FAB5D62084FB1A44750C9734A7308">
    <w:name w:val="0A7FAB5D62084FB1A44750C9734A7308"/>
    <w:rsid w:val="001B04F7"/>
  </w:style>
  <w:style w:type="paragraph" w:customStyle="1" w:styleId="6BE64E2661A540B48028F47CC80A04E2">
    <w:name w:val="6BE64E2661A540B48028F47CC80A04E2"/>
    <w:rsid w:val="001B04F7"/>
  </w:style>
  <w:style w:type="paragraph" w:customStyle="1" w:styleId="1B15B668840E45FF969B96AC4B30A48E">
    <w:name w:val="1B15B668840E45FF969B96AC4B30A48E"/>
    <w:rsid w:val="001B04F7"/>
  </w:style>
  <w:style w:type="paragraph" w:customStyle="1" w:styleId="25312C5B755940C881C854F40CFC0A11">
    <w:name w:val="25312C5B755940C881C854F40CFC0A11"/>
    <w:rsid w:val="001B04F7"/>
  </w:style>
  <w:style w:type="paragraph" w:customStyle="1" w:styleId="C674808E87E44CD5A09AFDE3D41A201F">
    <w:name w:val="C674808E87E44CD5A09AFDE3D41A201F"/>
    <w:rsid w:val="001B04F7"/>
  </w:style>
  <w:style w:type="paragraph" w:customStyle="1" w:styleId="5DBF82F1746D47228C71CA32AD3E3A9F">
    <w:name w:val="5DBF82F1746D47228C71CA32AD3E3A9F"/>
    <w:rsid w:val="001B04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682E0-FFD4-4737-963C-BE79B330E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88</Pages>
  <Words>11550</Words>
  <Characters>65836</Characters>
  <Application>Microsoft Office Word</Application>
  <DocSecurity>0</DocSecurity>
  <Lines>548</Lines>
  <Paragraphs>154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77232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4112</dc:creator>
  <cp:lastModifiedBy>le ngochuy</cp:lastModifiedBy>
  <cp:revision>144</cp:revision>
  <cp:lastPrinted>2018-01-18T08:43:00Z</cp:lastPrinted>
  <dcterms:created xsi:type="dcterms:W3CDTF">2018-01-17T16:06:00Z</dcterms:created>
  <dcterms:modified xsi:type="dcterms:W3CDTF">2018-01-18T14:47:00Z</dcterms:modified>
</cp:coreProperties>
</file>